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xmlns:wp14="http://schemas.microsoft.com/office/word/2010/wordml" w:rsidR="00471B01" w:rsidDel="62816083" w:rsidP="00DB7968" w:rsidRDefault="00471B01" w14:paraId="672A6659" wp14:textId="77777777">
      <w:pPr>
        <w:tabs>
          <w:tab w:val="left" w:pos="3708"/>
        </w:tabs>
        <w:jc w:val="both"/>
        <w:rPr>
          <w:del w:author="Lorenzo Salvi" w:date="2019-01-17T11:09:24.352148" w:id="776686249"/>
        </w:rPr>
      </w:pPr>
      <w:ins w:author="Salvatore Salernitano" w:date="2019-01-16T10:54:20.3578782" w:id="1285273214">
        <w:del w:author="Lorenzo Salvi" w:date="2019-01-17T11:09:24.352148" w:id="2004017910">
          <w:r w:rsidDel="62816083" w:rsidR="37AA340B">
            <w:rPr/>
            <w:delText xml:space="preserve"> </w:delText>
          </w:r>
        </w:del>
      </w:ins>
    </w:p>
    <w:p xmlns:wp14="http://schemas.microsoft.com/office/word/2010/wordml" w:rsidR="00471B01" w:rsidDel="62816083" w:rsidP="0091609C" w:rsidRDefault="00471B01" w14:paraId="0A37501D" wp14:textId="77777777">
      <w:pPr>
        <w:jc w:val="both"/>
        <w:rPr>
          <w:del w:author="Lorenzo Salvi" w:date="2019-01-17T11:09:24.352148" w:id="1291825863"/>
        </w:rPr>
      </w:pPr>
    </w:p>
    <w:p xmlns:wp14="http://schemas.microsoft.com/office/word/2010/wordml" w:rsidR="00471B01" w:rsidDel="3F1F95C0" w:rsidP="0091609C" w:rsidRDefault="00471B01" w14:paraId="5DAB6C7B" wp14:textId="77777777">
      <w:pPr>
        <w:jc w:val="both"/>
        <w:rPr>
          <w:del w:author="Lorenzo Salvi" w:date="2019-01-17T11:08:23.6453637" w:id="288506632"/>
        </w:rPr>
      </w:pPr>
    </w:p>
    <w:p xmlns:wp14="http://schemas.microsoft.com/office/word/2010/wordml" w:rsidR="00471B01" w:rsidP="62816083" w:rsidRDefault="00471B01" w14:paraId="02EB378F" wp14:textId="77777777">
      <w:pPr>
        <w:jc w:val="both"/>
      </w:pPr>
    </w:p>
    <w:p xmlns:wp14="http://schemas.microsoft.com/office/word/2010/wordml" w:rsidRPr="00B95ECD" w:rsidR="009416B2" w:rsidP="00FB07A4" w:rsidRDefault="007762B7" w14:paraId="7AD760FA" wp14:textId="77777777">
      <w:pPr>
        <w:autoSpaceDE w:val="0"/>
        <w:autoSpaceDN w:val="0"/>
        <w:adjustRightInd w:val="0"/>
        <w:jc w:val="center"/>
        <w:rPr>
          <w:rFonts w:ascii="Cambria" w:hAnsi="Cambria" w:cs="Cambria"/>
          <w:b/>
          <w:color w:val="333399"/>
          <w:sz w:val="64"/>
          <w:szCs w:val="64"/>
          <w14:shadow w14:blurRad="50800" w14:dist="38100" w14:dir="2700000" w14:sx="100000" w14:sy="100000" w14:kx="0" w14:ky="0" w14:algn="tl">
            <w14:srgbClr w14:val="000000">
              <w14:alpha w14:val="60000"/>
            </w14:srgbClr>
          </w14:shadow>
        </w:rPr>
      </w:pPr>
      <w:r w:rsidRPr="00B95ECD">
        <w:rPr>
          <w:rFonts w:ascii="Cambria" w:hAnsi="Cambria" w:cs="Cambria"/>
          <w:b/>
          <w:color w:val="333399"/>
          <w:sz w:val="64"/>
          <w:szCs w:val="64"/>
          <w14:shadow w14:blurRad="50800" w14:dist="38100" w14:dir="2700000" w14:sx="100000" w14:sy="100000" w14:kx="0" w14:ky="0" w14:algn="tl">
            <w14:srgbClr w14:val="000000">
              <w14:alpha w14:val="60000"/>
            </w14:srgbClr>
          </w14:shadow>
        </w:rPr>
        <w:t>“</w:t>
      </w:r>
      <w:r w:rsidRPr="00B95ECD" w:rsidR="00EB4604">
        <w:rPr>
          <w:rFonts w:ascii="Cambria" w:hAnsi="Cambria" w:cs="Cambria"/>
          <w:b/>
          <w:color w:val="333399"/>
          <w:sz w:val="64"/>
          <w:szCs w:val="64"/>
          <w14:shadow w14:blurRad="50800" w14:dist="38100" w14:dir="2700000" w14:sx="100000" w14:sy="100000" w14:kx="0" w14:ky="0" w14:algn="tl">
            <w14:srgbClr w14:val="000000">
              <w14:alpha w14:val="60000"/>
            </w14:srgbClr>
          </w14:shadow>
        </w:rPr>
        <w:t>Software Engineering</w:t>
      </w:r>
      <w:r w:rsidRPr="00B95ECD">
        <w:rPr>
          <w:rFonts w:ascii="Cambria" w:hAnsi="Cambria" w:cs="Cambria"/>
          <w:b/>
          <w:color w:val="333399"/>
          <w:sz w:val="64"/>
          <w:szCs w:val="64"/>
          <w14:shadow w14:blurRad="50800" w14:dist="38100" w14:dir="2700000" w14:sx="100000" w14:sy="100000" w14:kx="0" w14:ky="0" w14:algn="tl">
            <w14:srgbClr w14:val="000000">
              <w14:alpha w14:val="60000"/>
            </w14:srgbClr>
          </w14:shadow>
        </w:rPr>
        <w:t>”</w:t>
      </w:r>
      <w:r w:rsidRPr="00B95ECD" w:rsidR="0094511E">
        <w:rPr>
          <w:rFonts w:ascii="Cambria" w:hAnsi="Cambria" w:cs="Cambria"/>
          <w:b/>
          <w:color w:val="333399"/>
          <w:sz w:val="64"/>
          <w:szCs w:val="64"/>
          <w14:shadow w14:blurRad="50800" w14:dist="38100" w14:dir="2700000" w14:sx="100000" w14:sy="100000" w14:kx="0" w14:ky="0" w14:algn="tl">
            <w14:srgbClr w14:val="000000">
              <w14:alpha w14:val="60000"/>
            </w14:srgbClr>
          </w14:shadow>
        </w:rPr>
        <w:t xml:space="preserve"> </w:t>
      </w:r>
    </w:p>
    <w:p xmlns:wp14="http://schemas.microsoft.com/office/word/2010/wordml" w:rsidR="009416B2" w:rsidP="00FB07A4" w:rsidRDefault="00D139F5" w14:paraId="36E5840A" wp14:textId="77777777">
      <w:pPr>
        <w:autoSpaceDE w:val="0"/>
        <w:autoSpaceDN w:val="0"/>
        <w:adjustRightInd w:val="0"/>
        <w:jc w:val="center"/>
        <w:rPr>
          <w:rFonts w:ascii="Cambria" w:hAnsi="Cambria" w:cs="Cambria"/>
          <w:b/>
          <w:color w:val="333399"/>
          <w:sz w:val="56"/>
          <w:szCs w:val="56"/>
        </w:rPr>
      </w:pPr>
      <w:r>
        <w:rPr>
          <w:rFonts w:ascii="Cambria" w:hAnsi="Cambria" w:cs="Cambria"/>
          <w:b/>
          <w:color w:val="333399"/>
          <w:sz w:val="56"/>
          <w:szCs w:val="56"/>
        </w:rPr>
        <w:t>C</w:t>
      </w:r>
      <w:r w:rsidR="009416B2">
        <w:rPr>
          <w:rFonts w:ascii="Cambria" w:hAnsi="Cambria" w:cs="Cambria"/>
          <w:b/>
          <w:color w:val="333399"/>
          <w:sz w:val="56"/>
          <w:szCs w:val="56"/>
        </w:rPr>
        <w:t>ourse</w:t>
      </w:r>
    </w:p>
    <w:p xmlns:wp14="http://schemas.microsoft.com/office/word/2010/wordml" w:rsidR="00D139F5" w:rsidP="00FB07A4" w:rsidRDefault="00374CA7" w14:paraId="5387DBB4" wp14:textId="77777777">
      <w:pPr>
        <w:autoSpaceDE w:val="0"/>
        <w:autoSpaceDN w:val="0"/>
        <w:adjustRightInd w:val="0"/>
        <w:jc w:val="center"/>
        <w:rPr>
          <w:rFonts w:ascii="Cambria" w:hAnsi="Cambria" w:cs="Cambria"/>
          <w:b/>
          <w:color w:val="333399"/>
          <w:sz w:val="56"/>
          <w:szCs w:val="56"/>
        </w:rPr>
      </w:pPr>
      <w:r>
        <w:rPr>
          <w:rFonts w:ascii="Cambria" w:hAnsi="Cambria" w:cs="Cambria"/>
          <w:b/>
          <w:color w:val="333399"/>
          <w:sz w:val="56"/>
          <w:szCs w:val="56"/>
        </w:rPr>
        <w:t>a.a. 201</w:t>
      </w:r>
      <w:r w:rsidR="00BD56BD">
        <w:rPr>
          <w:rFonts w:ascii="Cambria" w:hAnsi="Cambria" w:cs="Cambria"/>
          <w:b/>
          <w:color w:val="333399"/>
          <w:sz w:val="56"/>
          <w:szCs w:val="56"/>
        </w:rPr>
        <w:t>8-2019</w:t>
      </w:r>
    </w:p>
    <w:p xmlns:wp14="http://schemas.microsoft.com/office/word/2010/wordml" w:rsidR="00FB01EB" w:rsidP="00FB07A4" w:rsidRDefault="00E730DE" w14:paraId="6B0B9D39" wp14:textId="77777777">
      <w:pPr>
        <w:autoSpaceDE w:val="0"/>
        <w:autoSpaceDN w:val="0"/>
        <w:adjustRightInd w:val="0"/>
        <w:jc w:val="center"/>
        <w:rPr>
          <w:rFonts w:ascii="Cambria" w:hAnsi="Cambria" w:cs="Cambria"/>
          <w:b/>
          <w:color w:val="333399"/>
          <w:sz w:val="40"/>
          <w:szCs w:val="56"/>
        </w:rPr>
      </w:pPr>
      <w:r w:rsidRPr="00E730DE">
        <w:rPr>
          <w:rFonts w:ascii="Cambria" w:hAnsi="Cambria" w:cs="Cambria"/>
          <w:b/>
          <w:color w:val="333399"/>
          <w:sz w:val="40"/>
          <w:szCs w:val="56"/>
        </w:rPr>
        <w:t>Template version 1</w:t>
      </w:r>
      <w:r w:rsidRPr="00E730DE" w:rsidR="00FB01EB">
        <w:rPr>
          <w:rFonts w:ascii="Cambria" w:hAnsi="Cambria" w:cs="Cambria"/>
          <w:b/>
          <w:color w:val="333399"/>
          <w:sz w:val="40"/>
          <w:szCs w:val="56"/>
        </w:rPr>
        <w:t>.0</w:t>
      </w:r>
    </w:p>
    <w:p xmlns:wp14="http://schemas.microsoft.com/office/word/2010/wordml" w:rsidRPr="008A4412" w:rsidR="008A4412" w:rsidP="00FB07A4" w:rsidRDefault="008A4412" w14:paraId="5D990B2A" wp14:textId="77777777">
      <w:pPr>
        <w:autoSpaceDE w:val="0"/>
        <w:autoSpaceDN w:val="0"/>
        <w:adjustRightInd w:val="0"/>
        <w:jc w:val="center"/>
        <w:rPr>
          <w:rFonts w:ascii="Cambria" w:hAnsi="Cambria" w:cs="Cambria"/>
          <w:b/>
          <w:color w:val="333399"/>
          <w:sz w:val="56"/>
          <w:szCs w:val="56"/>
          <w:u w:val="single"/>
        </w:rPr>
      </w:pPr>
      <w:bookmarkStart w:name="_Hlk496605324" w:id="0"/>
      <w:r w:rsidRPr="008A4412">
        <w:rPr>
          <w:rFonts w:ascii="Cambria" w:hAnsi="Cambria" w:cs="Cambria"/>
          <w:b/>
          <w:color w:val="333399"/>
          <w:sz w:val="40"/>
          <w:szCs w:val="56"/>
          <w:u w:val="single"/>
        </w:rPr>
        <w:t>Deliverable #</w:t>
      </w:r>
      <w:r w:rsidR="00BD56BD">
        <w:rPr>
          <w:rFonts w:ascii="Cambria" w:hAnsi="Cambria" w:cs="Cambria"/>
          <w:b/>
          <w:color w:val="333399"/>
          <w:sz w:val="40"/>
          <w:szCs w:val="56"/>
          <w:u w:val="single"/>
        </w:rPr>
        <w:t>3</w:t>
      </w:r>
    </w:p>
    <w:bookmarkEnd w:id="0"/>
    <w:p xmlns:wp14="http://schemas.microsoft.com/office/word/2010/wordml" w:rsidR="008D19AF" w:rsidP="00FB07A4" w:rsidRDefault="008D19AF" w14:paraId="6A05A809" wp14:textId="77777777">
      <w:pPr>
        <w:autoSpaceDE w:val="0"/>
        <w:autoSpaceDN w:val="0"/>
        <w:adjustRightInd w:val="0"/>
        <w:jc w:val="center"/>
        <w:rPr>
          <w:rFonts w:ascii="Cambria" w:hAnsi="Cambria" w:cs="Cambria"/>
          <w:b/>
          <w:color w:val="333399"/>
          <w:sz w:val="56"/>
          <w:szCs w:val="56"/>
        </w:rPr>
      </w:pPr>
    </w:p>
    <w:p xmlns:wp14="http://schemas.microsoft.com/office/word/2010/wordml" w:rsidRPr="00261CCF" w:rsidR="009416B2" w:rsidP="00261CCF" w:rsidRDefault="009416B2" w14:paraId="6D495D3E" wp14:textId="77777777">
      <w:pPr>
        <w:autoSpaceDE w:val="0"/>
        <w:autoSpaceDN w:val="0"/>
        <w:adjustRightInd w:val="0"/>
        <w:jc w:val="center"/>
        <w:rPr>
          <w:rFonts w:ascii="Cambria" w:hAnsi="Cambria" w:cs="Cambria"/>
          <w:b/>
          <w:color w:val="333399"/>
          <w:sz w:val="32"/>
          <w:szCs w:val="56"/>
        </w:rPr>
      </w:pPr>
      <w:r w:rsidRPr="009416B2">
        <w:rPr>
          <w:rFonts w:ascii="Cambria" w:hAnsi="Cambria" w:cs="Cambria"/>
          <w:b/>
          <w:color w:val="333399"/>
          <w:sz w:val="32"/>
          <w:szCs w:val="56"/>
        </w:rPr>
        <w:t xml:space="preserve">Lecturer: </w:t>
      </w:r>
      <w:r w:rsidR="00C442B2">
        <w:rPr>
          <w:rFonts w:ascii="Cambria" w:hAnsi="Cambria" w:cs="Cambria"/>
          <w:b/>
          <w:color w:val="333399"/>
          <w:sz w:val="32"/>
          <w:szCs w:val="56"/>
        </w:rPr>
        <w:t xml:space="preserve">Prof. </w:t>
      </w:r>
      <w:r w:rsidRPr="009416B2">
        <w:rPr>
          <w:rFonts w:ascii="Cambria" w:hAnsi="Cambria" w:cs="Cambria"/>
          <w:b/>
          <w:color w:val="333399"/>
          <w:sz w:val="32"/>
          <w:szCs w:val="56"/>
        </w:rPr>
        <w:t>Henry Muccini (henry.muccini@univaq.it)</w:t>
      </w:r>
    </w:p>
    <w:p xmlns:wp14="http://schemas.microsoft.com/office/word/2010/wordml" w:rsidR="007762B7" w:rsidP="00FB07A4" w:rsidRDefault="007762B7" w14:paraId="5A39BBE3" wp14:textId="77777777">
      <w:pPr>
        <w:autoSpaceDE w:val="0"/>
        <w:autoSpaceDN w:val="0"/>
        <w:adjustRightInd w:val="0"/>
        <w:jc w:val="center"/>
        <w:rPr>
          <w:rFonts w:ascii="Cambria" w:hAnsi="Cambria" w:cs="Cambria"/>
          <w:b/>
          <w:color w:val="333399"/>
          <w:sz w:val="56"/>
          <w:szCs w:val="56"/>
        </w:rPr>
      </w:pPr>
    </w:p>
    <w:p xmlns:wp14="http://schemas.microsoft.com/office/word/2010/wordml" w:rsidRPr="00471B01" w:rsidR="00D139F5" w:rsidP="00374CA7" w:rsidRDefault="00BD56BD" w14:paraId="14775A62" wp14:textId="77777777">
      <w:pPr>
        <w:autoSpaceDE w:val="0"/>
        <w:autoSpaceDN w:val="0"/>
        <w:adjustRightInd w:val="0"/>
        <w:jc w:val="center"/>
        <w:rPr>
          <w:rFonts w:ascii="Cambria" w:hAnsi="Cambria" w:cs="Cambria"/>
          <w:color w:val="333399"/>
          <w:sz w:val="56"/>
          <w:szCs w:val="56"/>
        </w:rPr>
      </w:pPr>
      <w:r w:rsidRPr="00B70751">
        <w:rPr>
          <w:rFonts w:ascii="Cambria" w:hAnsi="Cambria" w:cs="Cambria"/>
          <w:b/>
          <w:color w:val="FF0000"/>
          <w:sz w:val="72"/>
          <w:szCs w:val="60"/>
          <w:lang w:val="en-GB"/>
        </w:rPr>
        <w:t xml:space="preserve">Dashboard Monitoraggio Ambientale  </w:t>
      </w:r>
      <w:r w:rsidR="00374CA7">
        <w:rPr>
          <w:rFonts w:ascii="Cambria" w:hAnsi="Cambria" w:cs="Cambria"/>
          <w:b/>
          <w:color w:val="FF0000"/>
          <w:sz w:val="72"/>
          <w:szCs w:val="60"/>
          <w:lang w:val="en-GB"/>
        </w:rPr>
        <w:br/>
      </w:r>
    </w:p>
    <w:tbl>
      <w:tblPr>
        <w:tblW w:w="0" w:type="auto"/>
        <w:tblLook w:val="01E0" w:firstRow="1" w:lastRow="1" w:firstColumn="1" w:lastColumn="1" w:noHBand="0" w:noVBand="0"/>
      </w:tblPr>
      <w:tblGrid>
        <w:gridCol w:w="2187"/>
        <w:gridCol w:w="6443"/>
      </w:tblGrid>
      <w:tr xmlns:wp14="http://schemas.microsoft.com/office/word/2010/wordml" w:rsidRPr="00803511" w:rsidR="00D139F5" w:rsidTr="007D5861" w14:paraId="7C82BB65" wp14:textId="77777777">
        <w:tc>
          <w:tcPr>
            <w:tcW w:w="2214" w:type="dxa"/>
            <w:tcBorders>
              <w:top w:val="single" w:color="auto" w:sz="4" w:space="0"/>
              <w:left w:val="single" w:color="auto" w:sz="4" w:space="0"/>
              <w:bottom w:val="single" w:color="auto" w:sz="4" w:space="0"/>
              <w:right w:val="single" w:color="auto" w:sz="4" w:space="0"/>
            </w:tcBorders>
          </w:tcPr>
          <w:p w:rsidRPr="00D139F5" w:rsidR="00D139F5" w:rsidP="00803511" w:rsidRDefault="00D139F5" w14:paraId="491072FA" wp14:textId="77777777">
            <w:pPr>
              <w:autoSpaceDE w:val="0"/>
              <w:autoSpaceDN w:val="0"/>
              <w:adjustRightInd w:val="0"/>
              <w:jc w:val="both"/>
              <w:rPr>
                <w:rFonts w:ascii="Arial" w:hAnsi="Arial" w:cs="Arial"/>
                <w:b/>
                <w:color w:val="333399"/>
                <w:szCs w:val="20"/>
              </w:rPr>
            </w:pPr>
            <w:r w:rsidRPr="00D139F5">
              <w:rPr>
                <w:rFonts w:ascii="Arial" w:hAnsi="Arial" w:cs="Arial"/>
                <w:b/>
                <w:color w:val="333399"/>
                <w:szCs w:val="20"/>
              </w:rPr>
              <w:t>Date</w:t>
            </w:r>
          </w:p>
        </w:tc>
        <w:tc>
          <w:tcPr>
            <w:tcW w:w="6642" w:type="dxa"/>
            <w:tcBorders>
              <w:top w:val="single" w:color="auto" w:sz="4" w:space="0"/>
              <w:left w:val="single" w:color="auto" w:sz="4" w:space="0"/>
              <w:bottom w:val="single" w:color="auto" w:sz="4" w:space="0"/>
              <w:right w:val="single" w:color="auto" w:sz="4" w:space="0"/>
            </w:tcBorders>
          </w:tcPr>
          <w:p w:rsidRPr="00D139F5" w:rsidR="00D139F5" w:rsidP="00D139F5" w:rsidRDefault="000A61A1" w14:paraId="1872C73D" wp14:textId="77777777">
            <w:pPr>
              <w:autoSpaceDE w:val="0"/>
              <w:autoSpaceDN w:val="0"/>
              <w:adjustRightInd w:val="0"/>
              <w:jc w:val="both"/>
              <w:rPr>
                <w:rFonts w:ascii="Arial" w:hAnsi="Arial" w:cs="Arial"/>
                <w:color w:val="333399"/>
                <w:szCs w:val="20"/>
              </w:rPr>
            </w:pPr>
            <w:r>
              <w:rPr>
                <w:rFonts w:ascii="Arial" w:hAnsi="Arial" w:cs="Arial"/>
                <w:color w:val="333399"/>
                <w:szCs w:val="20"/>
              </w:rPr>
              <w:t>20/01/2019</w:t>
            </w:r>
          </w:p>
        </w:tc>
      </w:tr>
      <w:tr xmlns:wp14="http://schemas.microsoft.com/office/word/2010/wordml" w:rsidRPr="00D139F5" w:rsidR="00D139F5" w:rsidTr="008B4FA7" w14:paraId="63D7AA6F" wp14:textId="77777777">
        <w:tc>
          <w:tcPr>
            <w:tcW w:w="2214" w:type="dxa"/>
            <w:tcBorders>
              <w:top w:val="single" w:color="auto" w:sz="4" w:space="0"/>
              <w:left w:val="single" w:color="auto" w:sz="4" w:space="0"/>
              <w:bottom w:val="single" w:color="auto" w:sz="4" w:space="0"/>
              <w:right w:val="single" w:color="auto" w:sz="4" w:space="0"/>
            </w:tcBorders>
          </w:tcPr>
          <w:p w:rsidRPr="00D139F5" w:rsidR="00D139F5" w:rsidP="00803511" w:rsidRDefault="00D139F5" w14:paraId="2A3AB60E" wp14:textId="77777777">
            <w:pPr>
              <w:autoSpaceDE w:val="0"/>
              <w:autoSpaceDN w:val="0"/>
              <w:adjustRightInd w:val="0"/>
              <w:jc w:val="both"/>
              <w:rPr>
                <w:rFonts w:ascii="Arial" w:hAnsi="Arial" w:cs="Arial"/>
                <w:b/>
                <w:color w:val="333399"/>
                <w:szCs w:val="20"/>
              </w:rPr>
            </w:pPr>
            <w:r w:rsidRPr="00D139F5">
              <w:rPr>
                <w:rFonts w:ascii="Arial" w:hAnsi="Arial" w:cs="Arial"/>
                <w:b/>
                <w:color w:val="333399"/>
                <w:szCs w:val="20"/>
              </w:rPr>
              <w:t>Deliverable</w:t>
            </w:r>
          </w:p>
        </w:tc>
        <w:tc>
          <w:tcPr>
            <w:tcW w:w="6642" w:type="dxa"/>
            <w:tcBorders>
              <w:top w:val="single" w:color="auto" w:sz="4" w:space="0"/>
              <w:left w:val="single" w:color="auto" w:sz="4" w:space="0"/>
              <w:bottom w:val="single" w:color="auto" w:sz="4" w:space="0"/>
              <w:right w:val="single" w:color="auto" w:sz="4" w:space="0"/>
            </w:tcBorders>
          </w:tcPr>
          <w:p w:rsidRPr="00D139F5" w:rsidR="00D139F5" w:rsidP="00D139F5" w:rsidRDefault="009F5C7C" w14:paraId="32A82517" wp14:textId="77777777">
            <w:pPr>
              <w:autoSpaceDE w:val="0"/>
              <w:autoSpaceDN w:val="0"/>
              <w:adjustRightInd w:val="0"/>
              <w:jc w:val="both"/>
              <w:rPr>
                <w:rFonts w:ascii="Arial" w:hAnsi="Arial" w:cs="Arial"/>
                <w:color w:val="333399"/>
                <w:szCs w:val="20"/>
                <w:lang w:val="it-IT"/>
              </w:rPr>
            </w:pPr>
            <w:r>
              <w:rPr>
                <w:rFonts w:ascii="Arial" w:hAnsi="Arial" w:cs="Arial"/>
                <w:color w:val="333399"/>
                <w:szCs w:val="20"/>
                <w:lang w:val="it-IT"/>
              </w:rPr>
              <w:t>Documento Finale – D3</w:t>
            </w:r>
          </w:p>
        </w:tc>
      </w:tr>
      <w:tr xmlns:wp14="http://schemas.microsoft.com/office/word/2010/wordml" w:rsidRPr="00803511" w:rsidR="00D139F5" w:rsidTr="00407EAD" w14:paraId="1A84BD8A" wp14:textId="77777777">
        <w:tc>
          <w:tcPr>
            <w:tcW w:w="2214" w:type="dxa"/>
            <w:tcBorders>
              <w:top w:val="single" w:color="auto" w:sz="4" w:space="0"/>
              <w:left w:val="single" w:color="auto" w:sz="4" w:space="0"/>
              <w:bottom w:val="single" w:color="auto" w:sz="4" w:space="0"/>
              <w:right w:val="single" w:color="auto" w:sz="4" w:space="0"/>
            </w:tcBorders>
          </w:tcPr>
          <w:p w:rsidRPr="00D139F5" w:rsidR="00D139F5" w:rsidP="00803511" w:rsidRDefault="00D139F5" w14:paraId="07CB4F89" wp14:textId="77777777">
            <w:pPr>
              <w:autoSpaceDE w:val="0"/>
              <w:autoSpaceDN w:val="0"/>
              <w:adjustRightInd w:val="0"/>
              <w:jc w:val="both"/>
              <w:rPr>
                <w:rFonts w:ascii="Arial" w:hAnsi="Arial" w:cs="Arial"/>
                <w:b/>
                <w:color w:val="333399"/>
                <w:szCs w:val="20"/>
              </w:rPr>
            </w:pPr>
            <w:r w:rsidRPr="00D139F5">
              <w:rPr>
                <w:rFonts w:ascii="Arial" w:hAnsi="Arial" w:cs="Arial"/>
                <w:b/>
                <w:color w:val="333399"/>
                <w:szCs w:val="20"/>
              </w:rPr>
              <w:t>Team (Name)</w:t>
            </w:r>
          </w:p>
        </w:tc>
        <w:tc>
          <w:tcPr>
            <w:tcW w:w="6642" w:type="dxa"/>
            <w:tcBorders>
              <w:top w:val="single" w:color="auto" w:sz="4" w:space="0"/>
              <w:left w:val="single" w:color="auto" w:sz="4" w:space="0"/>
              <w:bottom w:val="single" w:color="auto" w:sz="4" w:space="0"/>
              <w:right w:val="single" w:color="auto" w:sz="4" w:space="0"/>
            </w:tcBorders>
          </w:tcPr>
          <w:p w:rsidRPr="00D139F5" w:rsidR="00D139F5" w:rsidP="00803511" w:rsidRDefault="000A61A1" w14:paraId="3B227F54" wp14:textId="77777777">
            <w:pPr>
              <w:autoSpaceDE w:val="0"/>
              <w:autoSpaceDN w:val="0"/>
              <w:adjustRightInd w:val="0"/>
              <w:jc w:val="both"/>
              <w:rPr>
                <w:rFonts w:ascii="Arial" w:hAnsi="Arial" w:cs="Arial"/>
                <w:color w:val="333399"/>
                <w:szCs w:val="20"/>
              </w:rPr>
            </w:pPr>
            <w:r>
              <w:rPr>
                <w:rFonts w:ascii="Arial" w:hAnsi="Arial" w:cs="Arial"/>
                <w:color w:val="333399"/>
                <w:szCs w:val="20"/>
              </w:rPr>
              <w:t>Soft_Ing</w:t>
            </w:r>
          </w:p>
        </w:tc>
      </w:tr>
    </w:tbl>
    <w:p xmlns:wp14="http://schemas.microsoft.com/office/word/2010/wordml" w:rsidR="00471B01" w:rsidP="0091609C" w:rsidRDefault="00471B01" w14:paraId="41C8F396" wp14:textId="77777777">
      <w:pPr>
        <w:jc w:val="both"/>
      </w:pPr>
    </w:p>
    <w:tbl>
      <w:tblPr>
        <w:tblW w:w="88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2689"/>
        <w:gridCol w:w="1745"/>
        <w:gridCol w:w="4423"/>
      </w:tblGrid>
      <w:tr xmlns:wp14="http://schemas.microsoft.com/office/word/2010/wordml" w:rsidRPr="00803511" w:rsidR="00946403" w:rsidTr="38BF3C40" w14:paraId="6A9C512F" wp14:textId="77777777">
        <w:tc>
          <w:tcPr>
            <w:tcW w:w="8857" w:type="dxa"/>
            <w:gridSpan w:val="3"/>
            <w:tcMar/>
            <w:tcPrChange w:author="Salvatore Salernitano" w:date="2019-01-18T14:42:02.468306" w:id="181528968">
              <w:tcPr>
                <w:tcW w:w="8857" w:type="dxa"/>
                <w:gridSpan w:val="3"/>
              </w:tcPr>
            </w:tcPrChange>
          </w:tcPr>
          <w:p w:rsidRPr="00A36BED" w:rsidR="00946403" w:rsidP="00803511" w:rsidRDefault="00946403" w14:paraId="22EA45D7" wp14:textId="77777777">
            <w:pPr>
              <w:autoSpaceDE w:val="0"/>
              <w:autoSpaceDN w:val="0"/>
              <w:adjustRightInd w:val="0"/>
              <w:jc w:val="center"/>
              <w:rPr>
                <w:rFonts w:ascii="Arial" w:hAnsi="Arial" w:cs="Arial"/>
                <w:color w:val="333399"/>
                <w:szCs w:val="20"/>
              </w:rPr>
            </w:pPr>
            <w:r w:rsidRPr="00D139F5">
              <w:rPr>
                <w:rFonts w:ascii="Arial" w:hAnsi="Arial" w:cs="Arial"/>
                <w:b/>
                <w:color w:val="333399"/>
                <w:sz w:val="40"/>
                <w:szCs w:val="20"/>
              </w:rPr>
              <w:t>Team Members</w:t>
            </w:r>
          </w:p>
        </w:tc>
      </w:tr>
      <w:tr xmlns:wp14="http://schemas.microsoft.com/office/word/2010/wordml" w:rsidRPr="00803511" w:rsidR="00946403" w:rsidTr="38BF3C40" w14:paraId="68609C5D" wp14:textId="77777777">
        <w:tc>
          <w:tcPr>
            <w:tcW w:w="2689" w:type="dxa"/>
            <w:tcMar/>
          </w:tcPr>
          <w:p w:rsidRPr="00A36BED" w:rsidR="00946403" w:rsidP="00803511" w:rsidRDefault="00946403" w14:paraId="4B46A76C" wp14:textId="77777777">
            <w:pPr>
              <w:autoSpaceDE w:val="0"/>
              <w:autoSpaceDN w:val="0"/>
              <w:adjustRightInd w:val="0"/>
              <w:jc w:val="center"/>
              <w:rPr>
                <w:rFonts w:ascii="Arial" w:hAnsi="Arial" w:cs="Arial"/>
                <w:b/>
                <w:color w:val="333399"/>
                <w:szCs w:val="20"/>
              </w:rPr>
            </w:pPr>
            <w:r w:rsidRPr="00A36BED">
              <w:rPr>
                <w:rFonts w:ascii="Arial" w:hAnsi="Arial" w:cs="Arial"/>
                <w:b/>
                <w:color w:val="333399"/>
                <w:szCs w:val="20"/>
              </w:rPr>
              <w:t>Name</w:t>
            </w:r>
            <w:r w:rsidR="00D139F5">
              <w:rPr>
                <w:rFonts w:ascii="Arial" w:hAnsi="Arial" w:cs="Arial"/>
                <w:b/>
                <w:color w:val="333399"/>
                <w:szCs w:val="20"/>
              </w:rPr>
              <w:t xml:space="preserve"> &amp; Surname</w:t>
            </w:r>
          </w:p>
        </w:tc>
        <w:tc>
          <w:tcPr>
            <w:tcW w:w="1745" w:type="dxa"/>
            <w:tcMar/>
          </w:tcPr>
          <w:p w:rsidRPr="00A36BED" w:rsidR="00946403" w:rsidP="00803511" w:rsidRDefault="00D139F5" w14:paraId="53001C44" wp14:textId="77777777">
            <w:pPr>
              <w:autoSpaceDE w:val="0"/>
              <w:autoSpaceDN w:val="0"/>
              <w:adjustRightInd w:val="0"/>
              <w:jc w:val="center"/>
              <w:rPr>
                <w:rFonts w:ascii="Arial" w:hAnsi="Arial" w:cs="Arial"/>
                <w:b/>
                <w:color w:val="333399"/>
                <w:szCs w:val="20"/>
              </w:rPr>
            </w:pPr>
            <w:r>
              <w:rPr>
                <w:rFonts w:ascii="Arial" w:hAnsi="Arial" w:cs="Arial"/>
                <w:b/>
                <w:color w:val="333399"/>
                <w:szCs w:val="20"/>
              </w:rPr>
              <w:t>Matriculation</w:t>
            </w:r>
            <w:r w:rsidRPr="00A36BED" w:rsidR="00946403">
              <w:rPr>
                <w:rFonts w:ascii="Arial" w:hAnsi="Arial" w:cs="Arial"/>
                <w:b/>
                <w:color w:val="333399"/>
                <w:szCs w:val="20"/>
              </w:rPr>
              <w:t xml:space="preserve"> Number</w:t>
            </w:r>
          </w:p>
        </w:tc>
        <w:tc>
          <w:tcPr>
            <w:tcW w:w="4423" w:type="dxa"/>
            <w:tcMar/>
          </w:tcPr>
          <w:p w:rsidRPr="00A36BED" w:rsidR="00946403" w:rsidP="00803511" w:rsidRDefault="00946403" w14:paraId="2A9EA9AC" wp14:textId="77777777">
            <w:pPr>
              <w:autoSpaceDE w:val="0"/>
              <w:autoSpaceDN w:val="0"/>
              <w:adjustRightInd w:val="0"/>
              <w:jc w:val="center"/>
              <w:rPr>
                <w:rFonts w:ascii="Arial" w:hAnsi="Arial" w:cs="Arial"/>
                <w:b/>
                <w:color w:val="333399"/>
                <w:szCs w:val="20"/>
              </w:rPr>
            </w:pPr>
            <w:r w:rsidRPr="00A36BED">
              <w:rPr>
                <w:rFonts w:ascii="Arial" w:hAnsi="Arial" w:cs="Arial"/>
                <w:b/>
                <w:color w:val="333399"/>
                <w:szCs w:val="20"/>
              </w:rPr>
              <w:t>E-mail address</w:t>
            </w:r>
          </w:p>
        </w:tc>
      </w:tr>
      <w:tr xmlns:wp14="http://schemas.microsoft.com/office/word/2010/wordml" w:rsidRPr="00803511" w:rsidR="000A61A1" w:rsidTr="38BF3C40" w14:paraId="466BA835" wp14:textId="77777777">
        <w:tc>
          <w:tcPr>
            <w:tcW w:w="2689" w:type="dxa"/>
            <w:tcMar/>
          </w:tcPr>
          <w:p w:rsidRPr="000A61A1" w:rsidR="000A61A1" w:rsidP="000A61A1" w:rsidRDefault="000A61A1" w14:paraId="406DD588" wp14:textId="77777777">
            <w:pPr>
              <w:widowControl w:val="0"/>
              <w:autoSpaceDE w:val="0"/>
              <w:autoSpaceDN w:val="0"/>
              <w:adjustRightInd w:val="0"/>
              <w:jc w:val="both"/>
              <w:rPr>
                <w:rFonts w:ascii="Arial" w:hAnsi="Arial" w:eastAsia="Arial" w:cs="Arial"/>
                <w:b/>
                <w:bCs/>
                <w:color w:val="333399"/>
                <w:sz w:val="22"/>
                <w:szCs w:val="22"/>
              </w:rPr>
            </w:pPr>
            <w:r w:rsidRPr="000A61A1">
              <w:rPr>
                <w:rFonts w:ascii="Arial" w:hAnsi="Arial" w:eastAsia="Arial" w:cs="Arial"/>
                <w:b/>
                <w:bCs/>
                <w:color w:val="333399"/>
                <w:sz w:val="22"/>
                <w:szCs w:val="22"/>
              </w:rPr>
              <w:t>Salvatore Salernitano</w:t>
            </w:r>
          </w:p>
        </w:tc>
        <w:tc>
          <w:tcPr>
            <w:tcW w:w="1745" w:type="dxa"/>
            <w:tcMar/>
          </w:tcPr>
          <w:p w:rsidRPr="000A61A1" w:rsidR="000A61A1" w:rsidP="000A61A1" w:rsidRDefault="000A61A1" w14:paraId="3A339D83" wp14:textId="77777777">
            <w:pPr>
              <w:widowControl w:val="0"/>
              <w:autoSpaceDE w:val="0"/>
              <w:autoSpaceDN w:val="0"/>
              <w:adjustRightInd w:val="0"/>
              <w:jc w:val="both"/>
              <w:rPr>
                <w:rFonts w:ascii="Arial" w:hAnsi="Arial" w:eastAsia="Arial" w:cs="Arial"/>
                <w:i/>
                <w:iCs/>
                <w:color w:val="333399"/>
                <w:sz w:val="22"/>
                <w:szCs w:val="22"/>
              </w:rPr>
            </w:pPr>
            <w:r w:rsidRPr="000A61A1">
              <w:rPr>
                <w:rFonts w:ascii="Arial" w:hAnsi="Arial" w:eastAsia="Arial" w:cs="Arial"/>
                <w:i/>
                <w:iCs/>
                <w:color w:val="333399"/>
                <w:sz w:val="22"/>
                <w:szCs w:val="22"/>
              </w:rPr>
              <w:t>242016</w:t>
            </w:r>
          </w:p>
        </w:tc>
        <w:tc>
          <w:tcPr>
            <w:tcW w:w="4423" w:type="dxa"/>
            <w:tcMar/>
          </w:tcPr>
          <w:p w:rsidRPr="000A61A1" w:rsidR="000A61A1" w:rsidP="000A61A1" w:rsidRDefault="000A61A1" w14:paraId="1CAB204B" wp14:textId="77777777">
            <w:pPr>
              <w:widowControl w:val="0"/>
              <w:autoSpaceDE w:val="0"/>
              <w:autoSpaceDN w:val="0"/>
              <w:adjustRightInd w:val="0"/>
              <w:jc w:val="both"/>
              <w:rPr>
                <w:rFonts w:ascii="Arial" w:hAnsi="Arial" w:eastAsia="Arial" w:cs="Arial"/>
                <w:i/>
                <w:iCs/>
                <w:color w:val="333399"/>
                <w:sz w:val="22"/>
                <w:szCs w:val="22"/>
              </w:rPr>
            </w:pPr>
            <w:r w:rsidRPr="000A61A1">
              <w:rPr>
                <w:rFonts w:ascii="Arial" w:hAnsi="Arial" w:eastAsia="Arial" w:cs="Arial"/>
                <w:i/>
                <w:iCs/>
                <w:color w:val="333399"/>
                <w:sz w:val="22"/>
                <w:szCs w:val="22"/>
              </w:rPr>
              <w:t>salvatore.salernitano@student.univaq.it</w:t>
            </w:r>
          </w:p>
        </w:tc>
      </w:tr>
      <w:tr xmlns:wp14="http://schemas.microsoft.com/office/word/2010/wordml" w:rsidRPr="00803511" w:rsidR="000A61A1" w:rsidTr="38BF3C40" w14:paraId="5E2A9E20" wp14:textId="77777777">
        <w:tc>
          <w:tcPr>
            <w:tcW w:w="2689" w:type="dxa"/>
            <w:tcMar/>
          </w:tcPr>
          <w:p w:rsidRPr="000A61A1" w:rsidR="000A61A1" w:rsidP="000A61A1" w:rsidRDefault="000A61A1" w14:paraId="68EA67AC" wp14:textId="77777777">
            <w:pPr>
              <w:widowControl w:val="0"/>
              <w:autoSpaceDE w:val="0"/>
              <w:autoSpaceDN w:val="0"/>
              <w:adjustRightInd w:val="0"/>
              <w:jc w:val="both"/>
              <w:rPr>
                <w:rFonts w:ascii="Arial" w:hAnsi="Arial" w:eastAsia="Arial" w:cs="Arial"/>
                <w:b/>
                <w:bCs/>
                <w:color w:val="333399"/>
                <w:sz w:val="22"/>
                <w:szCs w:val="22"/>
              </w:rPr>
            </w:pPr>
            <w:r w:rsidRPr="000A61A1">
              <w:rPr>
                <w:rFonts w:ascii="Arial" w:hAnsi="Arial" w:eastAsia="Arial" w:cs="Arial"/>
                <w:b/>
                <w:bCs/>
                <w:color w:val="333399"/>
                <w:sz w:val="22"/>
                <w:szCs w:val="22"/>
              </w:rPr>
              <w:t>Lorenzo Salvi</w:t>
            </w:r>
          </w:p>
        </w:tc>
        <w:tc>
          <w:tcPr>
            <w:tcW w:w="1745" w:type="dxa"/>
            <w:tcMar/>
          </w:tcPr>
          <w:p w:rsidRPr="000A61A1" w:rsidR="000A61A1" w:rsidP="000A61A1" w:rsidRDefault="000A61A1" w14:paraId="2D190E3E" wp14:textId="77777777">
            <w:pPr>
              <w:widowControl w:val="0"/>
              <w:autoSpaceDE w:val="0"/>
              <w:autoSpaceDN w:val="0"/>
              <w:adjustRightInd w:val="0"/>
              <w:jc w:val="both"/>
              <w:rPr>
                <w:rFonts w:ascii="Arial" w:hAnsi="Arial" w:eastAsia="Arial" w:cs="Arial"/>
                <w:i/>
                <w:iCs/>
                <w:color w:val="333399"/>
                <w:sz w:val="22"/>
                <w:szCs w:val="22"/>
              </w:rPr>
            </w:pPr>
            <w:r w:rsidRPr="000A61A1">
              <w:rPr>
                <w:rFonts w:ascii="Arial" w:hAnsi="Arial" w:eastAsia="Arial" w:cs="Arial"/>
                <w:i/>
                <w:iCs/>
                <w:color w:val="333399"/>
                <w:sz w:val="22"/>
                <w:szCs w:val="22"/>
              </w:rPr>
              <w:t>242387</w:t>
            </w:r>
          </w:p>
        </w:tc>
        <w:tc>
          <w:tcPr>
            <w:tcW w:w="4423" w:type="dxa"/>
            <w:tcMar/>
          </w:tcPr>
          <w:p w:rsidRPr="000A61A1" w:rsidR="000A61A1" w:rsidP="000A61A1" w:rsidRDefault="000A61A1" w14:paraId="7525AB3D" wp14:textId="77777777">
            <w:pPr>
              <w:widowControl w:val="0"/>
              <w:autoSpaceDE w:val="0"/>
              <w:autoSpaceDN w:val="0"/>
              <w:adjustRightInd w:val="0"/>
              <w:jc w:val="both"/>
              <w:rPr>
                <w:rFonts w:ascii="Arial" w:hAnsi="Arial" w:eastAsia="Arial" w:cs="Arial"/>
                <w:i/>
                <w:iCs/>
                <w:color w:val="333399"/>
                <w:sz w:val="22"/>
                <w:szCs w:val="22"/>
              </w:rPr>
            </w:pPr>
            <w:r w:rsidRPr="000A61A1">
              <w:rPr>
                <w:rFonts w:ascii="Arial" w:hAnsi="Arial" w:eastAsia="Arial" w:cs="Arial"/>
                <w:i/>
                <w:iCs/>
                <w:color w:val="333399"/>
                <w:sz w:val="22"/>
                <w:szCs w:val="22"/>
              </w:rPr>
              <w:t>lorenzo.salvi@student.univaq.it</w:t>
            </w:r>
          </w:p>
        </w:tc>
      </w:tr>
      <w:tr xmlns:wp14="http://schemas.microsoft.com/office/word/2010/wordml" w:rsidRPr="00803511" w:rsidR="000A61A1" w:rsidTr="38BF3C40" w14:paraId="454965C4" wp14:textId="77777777">
        <w:tc>
          <w:tcPr>
            <w:tcW w:w="2689" w:type="dxa"/>
            <w:tcMar/>
          </w:tcPr>
          <w:p w:rsidRPr="000A61A1" w:rsidR="000A61A1" w:rsidP="000A61A1" w:rsidRDefault="000A61A1" w14:paraId="3094052A" wp14:textId="77777777">
            <w:pPr>
              <w:widowControl w:val="0"/>
              <w:autoSpaceDE w:val="0"/>
              <w:autoSpaceDN w:val="0"/>
              <w:adjustRightInd w:val="0"/>
              <w:jc w:val="both"/>
              <w:rPr>
                <w:rFonts w:ascii="Arial" w:hAnsi="Arial" w:eastAsia="Arial" w:cs="Arial"/>
                <w:b/>
                <w:bCs/>
                <w:color w:val="333399"/>
                <w:sz w:val="22"/>
                <w:szCs w:val="22"/>
              </w:rPr>
            </w:pPr>
            <w:r w:rsidRPr="000A61A1">
              <w:rPr>
                <w:rFonts w:ascii="Arial" w:hAnsi="Arial" w:eastAsia="Arial" w:cs="Arial"/>
                <w:b/>
                <w:bCs/>
                <w:color w:val="333399"/>
                <w:sz w:val="22"/>
                <w:szCs w:val="22"/>
              </w:rPr>
              <w:t xml:space="preserve">Ludovico </w:t>
            </w:r>
          </w:p>
          <w:p w:rsidRPr="000A61A1" w:rsidR="000A61A1" w:rsidP="000A61A1" w:rsidRDefault="000A61A1" w14:paraId="73BA7617" wp14:textId="77777777">
            <w:pPr>
              <w:widowControl w:val="0"/>
              <w:autoSpaceDE w:val="0"/>
              <w:autoSpaceDN w:val="0"/>
              <w:adjustRightInd w:val="0"/>
              <w:jc w:val="both"/>
              <w:rPr>
                <w:rFonts w:ascii="Arial" w:hAnsi="Arial" w:eastAsia="Arial" w:cs="Arial"/>
                <w:b/>
                <w:bCs/>
                <w:color w:val="333399"/>
                <w:sz w:val="22"/>
                <w:szCs w:val="22"/>
              </w:rPr>
            </w:pPr>
            <w:r w:rsidRPr="000A61A1">
              <w:rPr>
                <w:rFonts w:ascii="Arial" w:hAnsi="Arial" w:eastAsia="Arial" w:cs="Arial"/>
                <w:b/>
                <w:bCs/>
                <w:color w:val="333399"/>
                <w:sz w:val="22"/>
                <w:szCs w:val="22"/>
              </w:rPr>
              <w:t>Di Federico</w:t>
            </w:r>
          </w:p>
        </w:tc>
        <w:tc>
          <w:tcPr>
            <w:tcW w:w="1745" w:type="dxa"/>
            <w:tcMar/>
          </w:tcPr>
          <w:p w:rsidRPr="000A61A1" w:rsidR="000A61A1" w:rsidP="000A61A1" w:rsidRDefault="000A61A1" w14:paraId="2E2FD82E" wp14:textId="77777777">
            <w:pPr>
              <w:widowControl w:val="0"/>
              <w:autoSpaceDE w:val="0"/>
              <w:autoSpaceDN w:val="0"/>
              <w:adjustRightInd w:val="0"/>
              <w:jc w:val="both"/>
              <w:rPr>
                <w:rFonts w:ascii="Arial" w:hAnsi="Arial" w:eastAsia="Arial" w:cs="Arial"/>
                <w:i/>
                <w:iCs/>
                <w:color w:val="333399"/>
                <w:sz w:val="22"/>
                <w:szCs w:val="22"/>
              </w:rPr>
            </w:pPr>
            <w:r w:rsidRPr="000A61A1">
              <w:rPr>
                <w:rFonts w:ascii="Arial" w:hAnsi="Arial" w:eastAsia="Arial" w:cs="Arial"/>
                <w:i/>
                <w:iCs/>
                <w:color w:val="333399"/>
                <w:sz w:val="22"/>
                <w:szCs w:val="22"/>
              </w:rPr>
              <w:t>243542</w:t>
            </w:r>
          </w:p>
        </w:tc>
        <w:tc>
          <w:tcPr>
            <w:tcW w:w="4423" w:type="dxa"/>
            <w:tcMar/>
          </w:tcPr>
          <w:p w:rsidRPr="000A61A1" w:rsidR="000A61A1" w:rsidP="000A61A1" w:rsidRDefault="000A61A1" w14:paraId="401A0052" wp14:textId="77777777">
            <w:pPr>
              <w:widowControl w:val="0"/>
              <w:autoSpaceDE w:val="0"/>
              <w:autoSpaceDN w:val="0"/>
              <w:adjustRightInd w:val="0"/>
              <w:jc w:val="both"/>
              <w:rPr>
                <w:rFonts w:ascii="Arial" w:hAnsi="Arial" w:eastAsia="Arial" w:cs="Arial"/>
                <w:i/>
                <w:iCs/>
                <w:color w:val="333399"/>
                <w:sz w:val="22"/>
                <w:szCs w:val="22"/>
              </w:rPr>
            </w:pPr>
            <w:r w:rsidRPr="000A61A1">
              <w:rPr>
                <w:rFonts w:ascii="Arial" w:hAnsi="Arial" w:eastAsia="Arial" w:cs="Arial"/>
                <w:i/>
                <w:iCs/>
                <w:color w:val="333399"/>
                <w:sz w:val="22"/>
                <w:szCs w:val="22"/>
              </w:rPr>
              <w:t>ludovico.difederico@student.univaq.it</w:t>
            </w:r>
          </w:p>
        </w:tc>
      </w:tr>
      <w:tr xmlns:wp14="http://schemas.microsoft.com/office/word/2010/wordml" w:rsidRPr="00803511" w:rsidR="000A61A1" w:rsidTr="38BF3C40" w14:paraId="1BB14684" wp14:textId="77777777">
        <w:tc>
          <w:tcPr>
            <w:tcW w:w="2689" w:type="dxa"/>
            <w:tcMar/>
          </w:tcPr>
          <w:p w:rsidRPr="000A61A1" w:rsidR="000A61A1" w:rsidP="000A61A1" w:rsidRDefault="000A61A1" w14:paraId="54BF1B37" wp14:textId="77777777">
            <w:pPr>
              <w:widowControl w:val="0"/>
              <w:autoSpaceDE w:val="0"/>
              <w:autoSpaceDN w:val="0"/>
              <w:adjustRightInd w:val="0"/>
              <w:jc w:val="both"/>
              <w:rPr>
                <w:rFonts w:ascii="Arial" w:hAnsi="Arial" w:eastAsia="Arial" w:cs="Arial"/>
                <w:b/>
                <w:bCs/>
                <w:color w:val="333399"/>
                <w:sz w:val="22"/>
                <w:szCs w:val="22"/>
              </w:rPr>
            </w:pPr>
            <w:r w:rsidRPr="000A61A1">
              <w:rPr>
                <w:rFonts w:ascii="Arial" w:hAnsi="Arial" w:eastAsia="Arial" w:cs="Arial"/>
                <w:b/>
                <w:bCs/>
                <w:color w:val="333399"/>
                <w:sz w:val="22"/>
                <w:szCs w:val="22"/>
              </w:rPr>
              <w:t>Francesco Catani</w:t>
            </w:r>
          </w:p>
        </w:tc>
        <w:tc>
          <w:tcPr>
            <w:tcW w:w="1745" w:type="dxa"/>
            <w:tcMar/>
          </w:tcPr>
          <w:p w:rsidRPr="000A61A1" w:rsidR="000A61A1" w:rsidP="000A61A1" w:rsidRDefault="000A61A1" w14:paraId="13A9003F" wp14:textId="77777777">
            <w:pPr>
              <w:widowControl w:val="0"/>
              <w:autoSpaceDE w:val="0"/>
              <w:autoSpaceDN w:val="0"/>
              <w:adjustRightInd w:val="0"/>
              <w:jc w:val="both"/>
              <w:rPr>
                <w:rFonts w:ascii="Arial" w:hAnsi="Arial" w:eastAsia="Arial" w:cs="Arial"/>
                <w:i/>
                <w:iCs/>
                <w:color w:val="333399"/>
                <w:sz w:val="22"/>
                <w:szCs w:val="22"/>
              </w:rPr>
            </w:pPr>
            <w:r w:rsidRPr="000A61A1">
              <w:rPr>
                <w:rFonts w:ascii="Arial" w:hAnsi="Arial" w:eastAsia="Arial" w:cs="Arial"/>
                <w:i/>
                <w:iCs/>
                <w:color w:val="333399"/>
                <w:sz w:val="22"/>
                <w:szCs w:val="22"/>
              </w:rPr>
              <w:t>246186</w:t>
            </w:r>
          </w:p>
        </w:tc>
        <w:tc>
          <w:tcPr>
            <w:tcW w:w="4423" w:type="dxa"/>
            <w:tcMar/>
          </w:tcPr>
          <w:p w:rsidRPr="000A61A1" w:rsidR="000A61A1" w:rsidP="000A61A1" w:rsidRDefault="000A61A1" w14:paraId="7D1D4B8D" wp14:textId="77777777">
            <w:pPr>
              <w:widowControl w:val="0"/>
              <w:autoSpaceDE w:val="0"/>
              <w:autoSpaceDN w:val="0"/>
              <w:adjustRightInd w:val="0"/>
              <w:jc w:val="both"/>
              <w:rPr>
                <w:rFonts w:ascii="Arial" w:hAnsi="Arial" w:eastAsia="Arial" w:cs="Arial"/>
                <w:i/>
                <w:iCs/>
                <w:color w:val="333399"/>
                <w:sz w:val="22"/>
                <w:szCs w:val="22"/>
              </w:rPr>
            </w:pPr>
            <w:r w:rsidRPr="000A61A1">
              <w:rPr>
                <w:rFonts w:ascii="Arial" w:hAnsi="Arial" w:eastAsia="Arial" w:cs="Arial"/>
                <w:i/>
                <w:iCs/>
                <w:color w:val="333399"/>
                <w:sz w:val="22"/>
                <w:szCs w:val="22"/>
              </w:rPr>
              <w:t>francesco.catani@student.univaq.it</w:t>
            </w:r>
          </w:p>
        </w:tc>
      </w:tr>
      <w:tr xmlns:wp14="http://schemas.microsoft.com/office/word/2010/wordml" w:rsidRPr="00803511" w:rsidR="000A61A1" w:rsidTr="38BF3C40" w14:paraId="3DA07AC1" wp14:textId="77777777">
        <w:tc>
          <w:tcPr>
            <w:tcW w:w="2689" w:type="dxa"/>
            <w:tcMar/>
          </w:tcPr>
          <w:p w:rsidRPr="000A61A1" w:rsidR="000A61A1" w:rsidP="000A61A1" w:rsidRDefault="000A61A1" w14:paraId="390A9EBC" wp14:textId="77777777">
            <w:pPr>
              <w:widowControl w:val="0"/>
              <w:autoSpaceDE w:val="0"/>
              <w:autoSpaceDN w:val="0"/>
              <w:adjustRightInd w:val="0"/>
              <w:jc w:val="both"/>
              <w:rPr>
                <w:rFonts w:ascii="Arial" w:hAnsi="Arial" w:eastAsia="Arial" w:cs="Arial"/>
                <w:b/>
                <w:bCs/>
                <w:color w:val="333399"/>
                <w:sz w:val="22"/>
                <w:szCs w:val="22"/>
              </w:rPr>
            </w:pPr>
            <w:r w:rsidRPr="000A61A1">
              <w:rPr>
                <w:rFonts w:ascii="Arial" w:hAnsi="Arial" w:eastAsia="Arial" w:cs="Arial"/>
                <w:b/>
                <w:bCs/>
                <w:color w:val="333399"/>
                <w:sz w:val="22"/>
                <w:szCs w:val="22"/>
              </w:rPr>
              <w:t>Marco Poscente</w:t>
            </w:r>
          </w:p>
        </w:tc>
        <w:tc>
          <w:tcPr>
            <w:tcW w:w="1745" w:type="dxa"/>
            <w:tcMar/>
          </w:tcPr>
          <w:p w:rsidRPr="000A61A1" w:rsidR="000A61A1" w:rsidP="000A61A1" w:rsidRDefault="000A61A1" w14:paraId="130A2542" wp14:textId="77777777">
            <w:pPr>
              <w:widowControl w:val="0"/>
              <w:autoSpaceDE w:val="0"/>
              <w:autoSpaceDN w:val="0"/>
              <w:adjustRightInd w:val="0"/>
              <w:jc w:val="both"/>
              <w:rPr>
                <w:rFonts w:ascii="Arial" w:hAnsi="Arial" w:eastAsia="Arial" w:cs="Arial"/>
                <w:i/>
                <w:iCs/>
                <w:color w:val="333399"/>
                <w:sz w:val="22"/>
                <w:szCs w:val="22"/>
              </w:rPr>
            </w:pPr>
            <w:r w:rsidRPr="000A61A1">
              <w:rPr>
                <w:rFonts w:ascii="Arial" w:hAnsi="Arial" w:eastAsia="Arial" w:cs="Arial"/>
                <w:i/>
                <w:iCs/>
                <w:color w:val="333399"/>
                <w:sz w:val="22"/>
                <w:szCs w:val="22"/>
              </w:rPr>
              <w:t>243591</w:t>
            </w:r>
          </w:p>
        </w:tc>
        <w:tc>
          <w:tcPr>
            <w:tcW w:w="4423" w:type="dxa"/>
            <w:tcMar/>
          </w:tcPr>
          <w:p w:rsidRPr="000A61A1" w:rsidR="000A61A1" w:rsidP="000A61A1" w:rsidRDefault="000A61A1" w14:paraId="2128FA9C" wp14:textId="77777777">
            <w:pPr>
              <w:widowControl w:val="0"/>
              <w:autoSpaceDE w:val="0"/>
              <w:autoSpaceDN w:val="0"/>
              <w:adjustRightInd w:val="0"/>
              <w:jc w:val="both"/>
              <w:rPr>
                <w:rFonts w:ascii="Arial" w:hAnsi="Arial" w:eastAsia="Arial" w:cs="Arial"/>
                <w:i/>
                <w:iCs/>
                <w:color w:val="333399"/>
                <w:sz w:val="22"/>
                <w:szCs w:val="22"/>
              </w:rPr>
            </w:pPr>
            <w:r w:rsidRPr="000A61A1">
              <w:rPr>
                <w:rFonts w:ascii="Arial" w:hAnsi="Arial" w:eastAsia="Arial" w:cs="Arial"/>
                <w:i/>
                <w:iCs/>
                <w:color w:val="333399"/>
                <w:sz w:val="22"/>
                <w:szCs w:val="22"/>
              </w:rPr>
              <w:t>marco.poscente@student.univaq.it</w:t>
            </w:r>
          </w:p>
        </w:tc>
      </w:tr>
    </w:tbl>
    <w:p w:rsidR="38BF3C40" w:rsidP="38BF3C40" w:rsidRDefault="38BF3C40" w14:paraId="57032DAF" w14:textId="230E1B67">
      <w:pPr>
        <w:jc w:val="center"/>
        <w:rPr>
          <w:ins w:author="Salvatore Salernitano" w:date="2019-01-18T14:42:02.468306" w:id="2100014626"/>
          <w:rFonts w:ascii="Cambria" w:hAnsi="Cambria"/>
          <w:noProof/>
          <w:color w:val="17365D" w:themeColor="text2" w:themeTint="FF" w:themeShade="BF"/>
          <w:sz w:val="52"/>
          <w:szCs w:val="52"/>
          <w:rPrChange w:author="Salvatore Salernitano" w:date="2019-01-18T14:42:02.468306" w:id="1530044254">
            <w:rPr/>
          </w:rPrChange>
        </w:rPr>
        <w:pPrChange w:author="Salvatore Salernitano" w:date="2019-01-18T14:42:02.468306" w:id="1531073719">
          <w:pPr/>
        </w:pPrChange>
      </w:pPr>
    </w:p>
    <w:p xmlns:wp14="http://schemas.microsoft.com/office/word/2010/wordml" w:rsidRPr="00E75697" w:rsidR="00E75697" w:rsidP="0047226A" w:rsidRDefault="00E75697" w14:paraId="51544C49" wp14:textId="77777777">
      <w:pPr>
        <w:jc w:val="center"/>
        <w:rPr>
          <w:rFonts w:ascii="Cambria" w:hAnsi="Cambria"/>
          <w:noProof/>
          <w:color w:val="FF0000"/>
          <w:spacing w:val="5"/>
          <w:kern w:val="28"/>
          <w:sz w:val="52"/>
          <w:szCs w:val="52"/>
        </w:rPr>
      </w:pPr>
      <w:r w:rsidRPr="008A4412">
        <w:rPr>
          <w:rFonts w:ascii="Cambria" w:hAnsi="Cambria"/>
          <w:noProof/>
          <w:color w:val="17365D"/>
          <w:spacing w:val="5"/>
          <w:kern w:val="28"/>
          <w:sz w:val="52"/>
          <w:szCs w:val="52"/>
        </w:rPr>
        <w:lastRenderedPageBreak/>
        <w:t>Table of Contents of this deliverable</w:t>
      </w:r>
    </w:p>
    <w:p xmlns:wp14="http://schemas.microsoft.com/office/word/2010/wordml" w:rsidRPr="00B664F3" w:rsidR="000A61A1" w:rsidP="000A61A1" w:rsidRDefault="000A61A1" w14:paraId="6390D3B4" wp14:textId="77777777">
      <w:pPr>
        <w:widowControl w:val="0"/>
        <w:autoSpaceDE w:val="0"/>
        <w:autoSpaceDN w:val="0"/>
        <w:adjustRightInd w:val="0"/>
        <w:spacing w:before="240" w:line="259" w:lineRule="auto"/>
        <w:rPr>
          <w:rFonts w:eastAsia="Hiragino Sans W3"/>
          <w:i/>
          <w:color w:val="31849B" w:themeColor="accent5" w:themeShade="BF"/>
          <w:sz w:val="32"/>
          <w:szCs w:val="32"/>
        </w:rPr>
      </w:pPr>
      <w:r w:rsidRPr="00B664F3">
        <w:rPr>
          <w:rFonts w:eastAsia="Hiragino Sans W3"/>
          <w:i/>
          <w:color w:val="2E74B5"/>
          <w:spacing w:val="5"/>
          <w:kern w:val="1"/>
          <w:sz w:val="32"/>
          <w:szCs w:val="32"/>
        </w:rPr>
        <w:t>Sommario</w:t>
      </w:r>
    </w:p>
    <w:p xmlns:wp14="http://schemas.microsoft.com/office/word/2010/wordml" w:rsidRPr="000A61A1" w:rsidR="000A61A1" w:rsidP="2ECD927E" w:rsidRDefault="000A61A1" w14:paraId="63EBC79F" wp14:textId="2B128834" wp14:noSpellErr="1">
      <w:pPr>
        <w:widowControl w:val="0"/>
        <w:autoSpaceDE w:val="0"/>
        <w:autoSpaceDN w:val="0"/>
        <w:adjustRightInd w:val="0"/>
        <w:spacing w:before="240" w:line="259" w:lineRule="auto"/>
        <w:rPr>
          <w:b w:val="1"/>
          <w:bCs w:val="1"/>
          <w:i w:val="1"/>
          <w:iCs w:val="1"/>
          <w:sz w:val="22"/>
          <w:szCs w:val="22"/>
          <w:lang w:val="en-GB"/>
          <w:rPrChange w:author="Salvatore Salernitano" w:date="2019-01-18T15:31:08.6791037" w:id="14696390">
            <w:rPr/>
          </w:rPrChange>
        </w:rPr>
        <w:pPrChange w:author="Salvatore Salernitano" w:date="2019-01-18T15:31:08.6791037" w:id="2124653630">
          <w:pPr>
            <w:widowControl w:val="0"/>
            <w:autoSpaceDE w:val="0"/>
            <w:autoSpaceDN w:val="0"/>
            <w:adjustRightInd w:val="0"/>
          </w:pPr>
        </w:pPrChange>
      </w:pPr>
      <w:r w:rsidRPr="2ECD927E">
        <w:rPr>
          <w:b w:val="1"/>
          <w:bCs w:val="1"/>
          <w:i w:val="1"/>
          <w:iCs w:val="1"/>
          <w:sz w:val="22"/>
          <w:szCs w:val="22"/>
          <w:lang w:val="en-GB"/>
          <w:rPrChange w:author="Salvatore Salernitano" w:date="2019-01-18T15:31:08.6791037" w:id="1221094305">
            <w:rPr>
              <w:b/>
              <w:bCs/>
              <w:i/>
              <w:sz w:val="22"/>
              <w:szCs w:val="22"/>
              <w:lang w:val="en-GB"/>
            </w:rPr>
          </w:rPrChange>
        </w:rPr>
        <w:t>A. Requirements Collection.............................................................................................</w:t>
      </w:r>
      <w:r w:rsidRPr="2ECD927E">
        <w:rPr>
          <w:rFonts w:eastAsia="Helvetica"/>
          <w:b w:val="1"/>
          <w:bCs w:val="1"/>
          <w:i w:val="1"/>
          <w:iCs w:val="1"/>
          <w:sz w:val="22"/>
          <w:szCs w:val="22"/>
          <w:lang w:val="en-GB"/>
          <w:rPrChange w:author="Salvatore Salernitano" w:date="2019-01-18T15:31:08.6791037" w:id="1220958693">
            <w:rPr>
              <w:rFonts w:eastAsia="Helvetica"/>
              <w:b/>
              <w:bCs/>
              <w:i/>
              <w:sz w:val="22"/>
              <w:szCs w:val="22"/>
              <w:lang w:val="en-GB"/>
            </w:rPr>
          </w:rPrChange>
        </w:rPr>
        <w:t>..</w:t>
      </w:r>
      <w:ins w:author="Salvatore Salernitano" w:date="2019-01-18T15:30:08.2411597" w:id="523120363">
        <w:r w:rsidRPr="2ECD927E" w:rsidR="76B5BE59">
          <w:rPr>
            <w:rFonts w:eastAsia="Helvetica"/>
            <w:b w:val="1"/>
            <w:bCs w:val="1"/>
            <w:i w:val="1"/>
            <w:iCs w:val="1"/>
            <w:sz w:val="22"/>
            <w:szCs w:val="22"/>
            <w:lang w:val="en-GB"/>
            <w:rPrChange w:author="Salvatore Salernitano" w:date="2019-01-18T15:31:08.6791037" w:id="933509452">
              <w:rPr>
                <w:rFonts w:eastAsia="Helvetica"/>
                <w:b/>
                <w:bCs/>
                <w:i/>
                <w:sz w:val="22"/>
                <w:szCs w:val="22"/>
                <w:lang w:val="en-GB"/>
              </w:rPr>
            </w:rPrChange>
          </w:rPr>
          <w:t>4</w:t>
        </w:r>
      </w:ins>
      <w:del w:author="Salvatore Salernitano" w:date="2019-01-18T15:30:08.2411597" w:id="1994945472">
        <w:r w:rsidRPr="000A61A1" w:rsidDel="76B5BE59">
          <w:rPr>
            <w:b/>
            <w:bCs/>
            <w:i/>
            <w:sz w:val="22"/>
            <w:szCs w:val="22"/>
            <w:lang w:val="en-GB"/>
          </w:rPr>
          <w:delText>5</w:delText>
        </w:r>
      </w:del>
    </w:p>
    <w:p xmlns:wp14="http://schemas.microsoft.com/office/word/2010/wordml" w:rsidRPr="000A61A1" w:rsidR="000A61A1" w:rsidP="000A61A1" w:rsidRDefault="000A61A1" w14:paraId="51CD09F3" wp14:textId="373AC2FE">
      <w:pPr>
        <w:spacing w:before="240" w:line="259" w:lineRule="auto"/>
        <w:ind w:left="216"/>
        <w:rPr>
          <w:sz w:val="22"/>
          <w:szCs w:val="22"/>
        </w:rPr>
      </w:pPr>
      <w:r w:rsidRPr="2ECD927E">
        <w:rPr>
          <w:i w:val="1"/>
          <w:iCs w:val="1"/>
          <w:sz w:val="22"/>
          <w:szCs w:val="22"/>
        </w:rPr>
        <w:t xml:space="preserve">1) </w:t>
      </w:r>
      <w:proofErr w:type="spellStart"/>
      <w:r w:rsidRPr="2ECD927E">
        <w:rPr>
          <w:i w:val="1"/>
          <w:iCs w:val="1"/>
          <w:sz w:val="22"/>
          <w:szCs w:val="22"/>
        </w:rPr>
        <w:t xml:space="preserve">Detalied</w:t>
      </w:r>
      <w:proofErr w:type="spellEnd"/>
      <w:r w:rsidRPr="2ECD927E">
        <w:rPr>
          <w:i w:val="1"/>
          <w:iCs w:val="1"/>
          <w:sz w:val="22"/>
          <w:szCs w:val="22"/>
        </w:rPr>
        <w:t xml:space="preserve"> Scenarios......................................................................................................</w:t>
      </w:r>
      <w:ins w:author="Salvatore Salernitano" w:date="2019-01-18T15:31:08.6791037" w:id="756732801">
        <w:r w:rsidRPr="2ECD927E" w:rsidR="2ECD927E">
          <w:rPr>
            <w:i w:val="1"/>
            <w:iCs w:val="1"/>
            <w:sz w:val="22"/>
            <w:szCs w:val="22"/>
          </w:rPr>
          <w:t xml:space="preserve">4</w:t>
        </w:r>
      </w:ins>
    </w:p>
    <w:p xmlns:wp14="http://schemas.microsoft.com/office/word/2010/wordml" w:rsidRPr="000A61A1" w:rsidR="000A61A1" w:rsidP="000A61A1" w:rsidRDefault="000A61A1" w14:paraId="27615FD3" wp14:textId="2B52FAE1" wp14:noSpellErr="1">
      <w:pPr>
        <w:widowControl w:val="0"/>
        <w:autoSpaceDE w:val="0"/>
        <w:autoSpaceDN w:val="0"/>
        <w:adjustRightInd w:val="0"/>
        <w:spacing w:before="240" w:line="259" w:lineRule="auto"/>
        <w:ind w:left="216"/>
        <w:rPr>
          <w:sz w:val="22"/>
          <w:szCs w:val="22"/>
        </w:rPr>
      </w:pPr>
      <w:r w:rsidRPr="363DFA9D">
        <w:rPr>
          <w:i w:val="1"/>
          <w:iCs w:val="1"/>
          <w:sz w:val="22"/>
          <w:szCs w:val="22"/>
          <w:lang w:val="en-GB"/>
        </w:rPr>
        <w:t>2) Functional Requirements.............................................................................................</w:t>
      </w:r>
      <w:ins w:author="Salvatore Salernitano" w:date="2019-01-18T15:31:08.6791037" w:id="600327695">
        <w:r w:rsidRPr="363DFA9D" w:rsidR="2ECD927E">
          <w:rPr>
            <w:i w:val="1"/>
            <w:iCs w:val="1"/>
            <w:sz w:val="22"/>
            <w:szCs w:val="22"/>
            <w:lang w:val="en-GB"/>
          </w:rPr>
          <w:t>5</w:t>
        </w:r>
      </w:ins>
    </w:p>
    <w:p xmlns:wp14="http://schemas.microsoft.com/office/word/2010/wordml" w:rsidRPr="000A61A1" w:rsidR="000A61A1" w:rsidP="000A61A1" w:rsidRDefault="000A61A1" w14:paraId="52D8611F" wp14:textId="77777777">
      <w:pPr>
        <w:widowControl w:val="0"/>
        <w:autoSpaceDE w:val="0"/>
        <w:autoSpaceDN w:val="0"/>
        <w:adjustRightInd w:val="0"/>
        <w:spacing w:before="240" w:line="259" w:lineRule="auto"/>
        <w:ind w:left="216"/>
        <w:rPr>
          <w:sz w:val="22"/>
          <w:szCs w:val="22"/>
        </w:rPr>
      </w:pPr>
      <w:r w:rsidRPr="000A61A1">
        <w:rPr>
          <w:i/>
          <w:iCs/>
          <w:sz w:val="22"/>
          <w:szCs w:val="22"/>
        </w:rPr>
        <w:t>3) Use-Case Diagram......................................................................................................6</w:t>
      </w:r>
    </w:p>
    <w:p xmlns:wp14="http://schemas.microsoft.com/office/word/2010/wordml" w:rsidRPr="000A61A1" w:rsidR="000A61A1" w:rsidP="000A61A1" w:rsidRDefault="000A61A1" w14:paraId="524A26D5" wp14:textId="75F9F6ED" wp14:noSpellErr="1">
      <w:pPr>
        <w:widowControl w:val="0"/>
        <w:autoSpaceDE w:val="0"/>
        <w:autoSpaceDN w:val="0"/>
        <w:adjustRightInd w:val="0"/>
        <w:spacing w:before="240" w:line="259" w:lineRule="auto"/>
        <w:ind w:left="216"/>
        <w:rPr>
          <w:sz w:val="22"/>
          <w:szCs w:val="22"/>
        </w:rPr>
      </w:pPr>
      <w:r w:rsidRPr="03082832">
        <w:rPr>
          <w:i w:val="1"/>
          <w:iCs w:val="1"/>
          <w:sz w:val="22"/>
          <w:szCs w:val="22"/>
          <w:lang w:val="en-GB"/>
        </w:rPr>
        <w:t>4) Tabular description of the most relevant use case.......................................................</w:t>
      </w:r>
      <w:ins w:author="Salvatore Salernitano" w:date="2019-01-18T15:32:08.730211" w:id="139503589">
        <w:r w:rsidRPr="03082832" w:rsidR="363DFA9D">
          <w:rPr>
            <w:i w:val="1"/>
            <w:iCs w:val="1"/>
            <w:sz w:val="22"/>
            <w:szCs w:val="22"/>
            <w:lang w:val="en-GB"/>
          </w:rPr>
          <w:t>7</w:t>
        </w:r>
      </w:ins>
    </w:p>
    <w:p xmlns:wp14="http://schemas.microsoft.com/office/word/2010/wordml" w:rsidRPr="000A61A1" w:rsidR="000A61A1" w:rsidP="0D024C41" w:rsidRDefault="000A61A1" w14:paraId="4D234859" wp14:textId="10B65D2C" wp14:noSpellErr="1">
      <w:pPr>
        <w:spacing w:before="240" w:line="259" w:lineRule="auto"/>
        <w:ind w:left="216"/>
        <w:rPr>
          <w:i w:val="1"/>
          <w:iCs w:val="1"/>
          <w:sz w:val="22"/>
          <w:szCs w:val="22"/>
          <w:lang w:val="en-GB"/>
          <w:rPrChange w:author="Salvatore Salernitano" w:date="2019-01-18T15:35:36.4738378" w:id="869951743">
            <w:rPr/>
          </w:rPrChange>
        </w:rPr>
      </w:pPr>
      <w:r w:rsidRPr="0D024C41">
        <w:rPr>
          <w:i w:val="1"/>
          <w:iCs w:val="1"/>
          <w:sz w:val="22"/>
          <w:szCs w:val="22"/>
          <w:lang w:val="en-GB"/>
        </w:rPr>
        <w:t xml:space="preserve">5) GUI </w:t>
      </w:r>
      <w:r w:rsidRPr="0D024C41">
        <w:rPr>
          <w:i w:val="1"/>
          <w:iCs w:val="1"/>
          <w:sz w:val="22"/>
          <w:szCs w:val="22"/>
          <w:lang w:val="en-GB"/>
        </w:rPr>
        <w:t>Requirem</w:t>
      </w:r>
      <w:ins w:author="Salvatore Salernitano" w:date="2019-01-18T15:33:08.9063805" w:id="1779193836">
        <w:r w:rsidRPr="0D024C41" w:rsidR="03082832">
          <w:rPr>
            <w:i w:val="1"/>
            <w:iCs w:val="1"/>
            <w:sz w:val="22"/>
            <w:szCs w:val="22"/>
            <w:lang w:val="en-GB"/>
          </w:rPr>
          <w:t>e</w:t>
        </w:r>
      </w:ins>
      <w:r w:rsidRPr="0D024C41">
        <w:rPr>
          <w:i w:val="1"/>
          <w:iCs w:val="1"/>
          <w:sz w:val="22"/>
          <w:szCs w:val="22"/>
          <w:lang w:val="en-GB"/>
        </w:rPr>
        <w:t>nts</w:t>
      </w:r>
      <w:r w:rsidRPr="0D024C41">
        <w:rPr>
          <w:i w:val="1"/>
          <w:iCs w:val="1"/>
          <w:sz w:val="22"/>
          <w:szCs w:val="22"/>
          <w:lang w:val="en-GB"/>
        </w:rPr>
        <w:t>.......................................................................................................10</w:t>
      </w:r>
    </w:p>
    <w:p xmlns:wp14="http://schemas.microsoft.com/office/word/2010/wordml" w:rsidRPr="000A61A1" w:rsidR="000A61A1" w:rsidP="220F2E1B" w:rsidRDefault="000A61A1" w14:paraId="22E1BFD4" wp14:textId="2785EBD2" wp14:noSpellErr="1">
      <w:pPr>
        <w:spacing w:before="240" w:line="259" w:lineRule="auto"/>
        <w:ind w:left="216"/>
        <w:rPr>
          <w:i w:val="1"/>
          <w:iCs w:val="1"/>
          <w:sz w:val="22"/>
          <w:szCs w:val="22"/>
          <w:lang w:val="en-GB"/>
          <w:rPrChange w:author="Salvatore Salernitano" w:date="2019-01-18T15:36:36.4901307" w:id="1111894859">
            <w:rPr/>
          </w:rPrChange>
        </w:rPr>
      </w:pPr>
      <w:r w:rsidRPr="220F2E1B">
        <w:rPr>
          <w:i w:val="1"/>
          <w:iCs w:val="1"/>
          <w:sz w:val="22"/>
          <w:szCs w:val="22"/>
          <w:lang w:val="en-GB"/>
        </w:rPr>
        <w:t>6) Business Logic Requirements....................................................................................1</w:t>
      </w:r>
      <w:ins w:author="Salvatore Salernitano" w:date="2019-01-18T15:35:36.4738378" w:id="1595210120">
        <w:r w:rsidRPr="220F2E1B" w:rsidR="0D024C41">
          <w:rPr>
            <w:i w:val="1"/>
            <w:iCs w:val="1"/>
            <w:sz w:val="22"/>
            <w:szCs w:val="22"/>
            <w:lang w:val="en-GB"/>
          </w:rPr>
          <w:t>8</w:t>
        </w:r>
      </w:ins>
    </w:p>
    <w:p xmlns:wp14="http://schemas.microsoft.com/office/word/2010/wordml" w:rsidRPr="000A61A1" w:rsidR="000A61A1" w:rsidP="220F2E1B" w:rsidRDefault="000A61A1" w14:paraId="0CA64C8A" wp14:noSpellErr="1" wp14:textId="4602892C">
      <w:pPr>
        <w:spacing w:before="240" w:line="259" w:lineRule="auto"/>
        <w:ind w:left="216"/>
        <w:rPr>
          <w:i w:val="1"/>
          <w:iCs w:val="1"/>
          <w:sz w:val="22"/>
          <w:szCs w:val="22"/>
          <w:lang w:val="en-GB"/>
          <w:rPrChange w:author="Salvatore Salernitano" w:date="2019-01-18T15:36:36.4901307" w:id="850173051">
            <w:rPr/>
          </w:rPrChange>
        </w:rPr>
      </w:pPr>
      <w:r w:rsidRPr="220F2E1B">
        <w:rPr>
          <w:i w:val="1"/>
          <w:iCs w:val="1"/>
          <w:sz w:val="22"/>
          <w:szCs w:val="22"/>
          <w:lang w:val="en-GB"/>
        </w:rPr>
        <w:t>7) DB Requirements.......................................................................................................1</w:t>
      </w:r>
      <w:ins w:author="Salvatore Salernitano" w:date="2019-01-18T15:36:36.4901307" w:id="152264150">
        <w:r w:rsidRPr="220F2E1B" w:rsidR="220F2E1B">
          <w:rPr>
            <w:i w:val="1"/>
            <w:iCs w:val="1"/>
            <w:sz w:val="22"/>
            <w:szCs w:val="22"/>
            <w:lang w:val="en-GB"/>
          </w:rPr>
          <w:t>9</w:t>
        </w:r>
      </w:ins>
    </w:p>
    <w:p xmlns:wp14="http://schemas.microsoft.com/office/word/2010/wordml" w:rsidRPr="000A61A1" w:rsidR="000A61A1" w:rsidP="000A61A1" w:rsidRDefault="000A61A1" w14:paraId="4C04037A" wp14:textId="39AEFF31" wp14:noSpellErr="1">
      <w:pPr>
        <w:widowControl w:val="0"/>
        <w:autoSpaceDE w:val="0"/>
        <w:autoSpaceDN w:val="0"/>
        <w:adjustRightInd w:val="0"/>
        <w:spacing w:before="240" w:line="259" w:lineRule="auto"/>
        <w:ind w:left="216"/>
        <w:rPr>
          <w:sz w:val="22"/>
          <w:szCs w:val="22"/>
        </w:rPr>
      </w:pPr>
      <w:r w:rsidRPr="26AD63FB">
        <w:rPr>
          <w:rFonts w:eastAsia="Helvetica"/>
          <w:i w:val="1"/>
          <w:iCs w:val="1"/>
          <w:sz w:val="22"/>
          <w:szCs w:val="22"/>
        </w:rPr>
        <w:t xml:space="preserve">8) </w:t>
      </w:r>
      <w:r w:rsidRPr="26AD63FB">
        <w:rPr>
          <w:rFonts w:eastAsia="Helvetica"/>
          <w:i w:val="1"/>
          <w:iCs w:val="1"/>
          <w:sz w:val="22"/>
          <w:szCs w:val="22"/>
        </w:rPr>
        <w:t>No</w:t>
      </w:r>
      <w:ins w:author="Salvatore Salernitano" w:date="2019-01-18T15:36:36.4901307" w:id="1143975245">
        <w:r w:rsidRPr="26AD63FB" w:rsidR="220F2E1B">
          <w:rPr>
            <w:rFonts w:eastAsia="Helvetica"/>
            <w:i w:val="1"/>
            <w:iCs w:val="1"/>
            <w:sz w:val="22"/>
            <w:szCs w:val="22"/>
          </w:rPr>
          <w:t>t</w:t>
        </w:r>
      </w:ins>
      <w:del w:author="Salvatore Salernitano" w:date="2019-01-18T15:36:36.4901307" w:id="1797662603">
        <w:r w:rsidRPr="000A61A1" w:rsidDel="220F2E1B">
          <w:rPr>
            <w:rFonts w:eastAsia="Helvetica"/>
            <w:i/>
            <w:iCs/>
            <w:sz w:val="22"/>
            <w:szCs w:val="22"/>
          </w:rPr>
          <w:delText xml:space="preserve">n</w:delText>
        </w:r>
      </w:del>
      <w:r w:rsidRPr="26AD63FB">
        <w:rPr>
          <w:rFonts w:eastAsia="Helvetica"/>
          <w:i w:val="1"/>
          <w:iCs w:val="1"/>
          <w:sz w:val="22"/>
          <w:szCs w:val="22"/>
        </w:rPr>
        <w:t xml:space="preserve"> Functional</w:t>
      </w:r>
      <w:r w:rsidRPr="26AD63FB">
        <w:rPr>
          <w:rFonts w:eastAsia="Helvetica"/>
          <w:i w:val="1"/>
          <w:iCs w:val="1"/>
          <w:sz w:val="22"/>
          <w:szCs w:val="22"/>
        </w:rPr>
        <w:t xml:space="preserve"> Requirements..................................................................................1</w:t>
      </w:r>
      <w:ins w:author="Salvatore Salernitano" w:date="2019-01-18T15:36:36.4901307" w:id="836717253">
        <w:r w:rsidRPr="26AD63FB" w:rsidR="220F2E1B">
          <w:rPr>
            <w:rFonts w:eastAsia="Helvetica"/>
            <w:i w:val="1"/>
            <w:iCs w:val="1"/>
            <w:sz w:val="22"/>
            <w:szCs w:val="22"/>
          </w:rPr>
          <w:t xml:space="preserve">9</w:t>
        </w:r>
      </w:ins>
    </w:p>
    <w:p xmlns:wp14="http://schemas.microsoft.com/office/word/2010/wordml" w:rsidRPr="000A61A1" w:rsidR="000A61A1" w:rsidP="26AD63FB" w:rsidRDefault="000A61A1" w14:paraId="5B951709" wp14:noSpellErr="1" wp14:textId="0B79774C">
      <w:pPr>
        <w:widowControl w:val="0"/>
        <w:autoSpaceDE w:val="0"/>
        <w:autoSpaceDN w:val="0"/>
        <w:adjustRightInd w:val="0"/>
        <w:spacing w:before="240" w:line="259" w:lineRule="auto"/>
        <w:ind w:left="216"/>
        <w:rPr>
          <w:rFonts w:eastAsia="Helvetica"/>
          <w:i w:val="1"/>
          <w:iCs w:val="1"/>
          <w:sz w:val="22"/>
          <w:szCs w:val="22"/>
          <w:rPrChange w:author="Salvatore Salernitano" w:date="2019-01-18T15:37:37.1067863" w:id="861799740">
            <w:rPr/>
          </w:rPrChange>
        </w:rPr>
        <w:pPrChange w:author="Salvatore Salernitano" w:date="2019-01-18T15:37:37.1067863" w:id="1917540995">
          <w:pPr>
            <w:widowControl w:val="0"/>
            <w:autoSpaceDE w:val="0"/>
            <w:autoSpaceDN w:val="0"/>
            <w:adjustRightInd w:val="0"/>
            <w:ind w:left="216"/>
          </w:pPr>
        </w:pPrChange>
      </w:pPr>
      <w:r w:rsidRPr="26AD63FB">
        <w:rPr>
          <w:rFonts w:eastAsia="Helvetica"/>
          <w:i w:val="1"/>
          <w:iCs w:val="1"/>
          <w:sz w:val="22"/>
          <w:szCs w:val="22"/>
        </w:rPr>
        <w:t>9) Excluded Requirements ..........................................................................................</w:t>
      </w:r>
      <w:ins w:author="Salvatore Salernitano" w:date="2019-01-18T15:37:37.1067863" w:id="2025853250">
        <w:r w:rsidRPr="26AD63FB" w:rsidR="26AD63FB">
          <w:rPr>
            <w:rFonts w:eastAsia="Helvetica"/>
            <w:i w:val="1"/>
            <w:iCs w:val="1"/>
            <w:sz w:val="22"/>
            <w:szCs w:val="22"/>
          </w:rPr>
          <w:t>20</w:t>
        </w:r>
      </w:ins>
    </w:p>
    <w:p xmlns:wp14="http://schemas.microsoft.com/office/word/2010/wordml" w:rsidRPr="000A61A1" w:rsidR="000A61A1" w:rsidP="26AD63FB" w:rsidRDefault="000A61A1" w14:paraId="697DF571" wp14:noSpellErr="1" wp14:textId="28988D68">
      <w:pPr>
        <w:widowControl w:val="0"/>
        <w:autoSpaceDE w:val="0"/>
        <w:autoSpaceDN w:val="0"/>
        <w:adjustRightInd w:val="0"/>
        <w:spacing w:before="240" w:line="259" w:lineRule="auto"/>
        <w:ind w:left="216"/>
        <w:rPr>
          <w:rFonts w:eastAsia="Helvetica"/>
          <w:i w:val="1"/>
          <w:iCs w:val="1"/>
          <w:sz w:val="22"/>
          <w:szCs w:val="22"/>
          <w:rPrChange w:author="Salvatore Salernitano" w:date="2019-01-18T15:37:37.1067863" w:id="666800674">
            <w:rPr/>
          </w:rPrChange>
        </w:rPr>
        <w:pPrChange w:author="Salvatore Salernitano" w:date="2019-01-18T15:37:37.1067863" w:id="471856011">
          <w:pPr>
            <w:widowControl w:val="0"/>
            <w:autoSpaceDE w:val="0"/>
            <w:autoSpaceDN w:val="0"/>
            <w:adjustRightInd w:val="0"/>
            <w:ind w:left="216"/>
          </w:pPr>
        </w:pPrChange>
      </w:pPr>
      <w:r w:rsidRPr="26AD63FB">
        <w:rPr>
          <w:rFonts w:eastAsia="Helvetica"/>
          <w:i w:val="1"/>
          <w:iCs w:val="1"/>
          <w:sz w:val="22"/>
          <w:szCs w:val="22"/>
        </w:rPr>
        <w:t>10) Assumptions...........................................................................................................</w:t>
      </w:r>
      <w:ins w:author="Salvatore Salernitano" w:date="2019-01-18T15:37:37.1067863" w:id="716610245">
        <w:r w:rsidRPr="26AD63FB" w:rsidR="26AD63FB">
          <w:rPr>
            <w:rFonts w:eastAsia="Helvetica"/>
            <w:i w:val="1"/>
            <w:iCs w:val="1"/>
            <w:sz w:val="22"/>
            <w:szCs w:val="22"/>
          </w:rPr>
          <w:t>20</w:t>
        </w:r>
      </w:ins>
    </w:p>
    <w:p xmlns:wp14="http://schemas.microsoft.com/office/word/2010/wordml" w:rsidRPr="000A61A1" w:rsidR="000A61A1" w:rsidP="000A61A1" w:rsidRDefault="000A61A1" w14:paraId="4D87180B" wp14:noSpellErr="1" wp14:textId="4113B85E">
      <w:pPr>
        <w:widowControl w:val="0"/>
        <w:autoSpaceDE w:val="0"/>
        <w:autoSpaceDN w:val="0"/>
        <w:adjustRightInd w:val="0"/>
        <w:spacing w:before="240" w:line="259" w:lineRule="auto"/>
        <w:ind w:left="216"/>
        <w:rPr>
          <w:sz w:val="22"/>
          <w:szCs w:val="22"/>
        </w:rPr>
      </w:pPr>
      <w:r w:rsidRPr="26AD63FB">
        <w:rPr>
          <w:rFonts w:eastAsia="Helvetica"/>
          <w:i w:val="1"/>
          <w:iCs w:val="1"/>
          <w:sz w:val="22"/>
          <w:szCs w:val="22"/>
        </w:rPr>
        <w:t>11) Prioritization ...........................................................................................................</w:t>
      </w:r>
      <w:ins w:author="Salvatore Salernitano" w:date="2019-01-18T15:37:37.1067863" w:id="2103087901">
        <w:r w:rsidRPr="26AD63FB" w:rsidR="26AD63FB">
          <w:rPr>
            <w:rFonts w:eastAsia="Helvetica"/>
            <w:i w:val="1"/>
            <w:iCs w:val="1"/>
            <w:sz w:val="22"/>
            <w:szCs w:val="22"/>
          </w:rPr>
          <w:t>20</w:t>
        </w:r>
      </w:ins>
    </w:p>
    <w:p xmlns:wp14="http://schemas.microsoft.com/office/word/2010/wordml" w:rsidRPr="000A61A1" w:rsidR="000A61A1" w:rsidP="3C4A0ED8" w:rsidRDefault="000A61A1" w14:paraId="5DB88813" wp14:textId="2E5CF696" wp14:noSpellErr="1">
      <w:pPr>
        <w:widowControl w:val="0"/>
        <w:autoSpaceDE w:val="0"/>
        <w:autoSpaceDN w:val="0"/>
        <w:adjustRightInd w:val="0"/>
        <w:spacing w:before="240" w:line="259" w:lineRule="auto"/>
        <w:rPr>
          <w:rFonts w:eastAsia="Helvetica"/>
          <w:b w:val="1"/>
          <w:bCs w:val="1"/>
          <w:sz w:val="22"/>
          <w:szCs w:val="22"/>
          <w:rPrChange w:author="Salvatore Salernitano" w:date="2019-01-18T15:38:37.7785157" w:id="1362858315">
            <w:rPr/>
          </w:rPrChange>
        </w:rPr>
        <w:pPrChange w:author="Salvatore Salernitano" w:date="2019-01-18T15:38:37.7785157" w:id="862411693">
          <w:pPr>
            <w:widowControl w:val="0"/>
            <w:autoSpaceDE w:val="0"/>
            <w:autoSpaceDN w:val="0"/>
            <w:adjustRightInd w:val="0"/>
          </w:pPr>
        </w:pPrChange>
      </w:pPr>
      <w:r w:rsidRPr="000A61A1">
        <w:rPr>
          <w:rFonts w:eastAsia="Helvetica"/>
          <w:b w:val="1"/>
          <w:bCs w:val="1"/>
          <w:sz w:val="22"/>
          <w:szCs w:val="22"/>
        </w:rPr>
        <w:t>B. Software Architecture................................................................................................</w:t>
      </w:r>
      <w:ins w:author="Salvatore Salernitano" w:date="2019-01-18T15:37:37.1067863" w:id="2094687478">
        <w:r w:rsidRPr="000A61A1" w:rsidR="26AD63FB">
          <w:rPr>
            <w:rFonts w:eastAsia="Helvetica"/>
            <w:b w:val="1"/>
            <w:bCs w:val="1"/>
            <w:sz w:val="22"/>
            <w:szCs w:val="22"/>
          </w:rPr>
          <w:t>22</w:t>
        </w:r>
      </w:ins>
    </w:p>
    <w:p xmlns:wp14="http://schemas.microsoft.com/office/word/2010/wordml" w:rsidRPr="000A61A1" w:rsidR="000A61A1" w:rsidP="3C4A0ED8" w:rsidRDefault="000A61A1" w14:paraId="7071B1BC" wp14:textId="2B186810" wp14:noSpellErr="1">
      <w:pPr>
        <w:widowControl w:val="0"/>
        <w:autoSpaceDE w:val="0"/>
        <w:autoSpaceDN w:val="0"/>
        <w:adjustRightInd w:val="0"/>
        <w:spacing w:before="240" w:line="259" w:lineRule="auto"/>
        <w:rPr>
          <w:rFonts w:eastAsia="Helvetica"/>
          <w:i w:val="1"/>
          <w:iCs w:val="1"/>
          <w:sz w:val="22"/>
          <w:szCs w:val="22"/>
          <w:rPrChange w:author="Salvatore Salernitano" w:date="2019-01-18T15:38:37.7785157" w:id="1229366840">
            <w:rPr/>
          </w:rPrChange>
        </w:rPr>
        <w:pPrChange w:author="Salvatore Salernitano" w:date="2019-01-18T15:38:37.7785157" w:id="63542726">
          <w:pPr>
            <w:widowControl w:val="0"/>
            <w:autoSpaceDE w:val="0"/>
            <w:autoSpaceDN w:val="0"/>
            <w:adjustRightInd w:val="0"/>
          </w:pPr>
        </w:pPrChange>
      </w:pPr>
      <w:r w:rsidRPr="000A61A1">
        <w:rPr>
          <w:rFonts w:eastAsia="Helvetica"/>
          <w:b w:val="1"/>
          <w:bCs w:val="1"/>
          <w:sz w:val="22"/>
          <w:szCs w:val="22"/>
        </w:rPr>
        <w:t xml:space="preserve">   </w:t>
      </w:r>
      <w:r w:rsidRPr="3C4A0ED8">
        <w:rPr>
          <w:rFonts w:eastAsia="Helvetica"/>
          <w:i w:val="1"/>
          <w:iCs w:val="1"/>
          <w:sz w:val="22"/>
          <w:szCs w:val="22"/>
        </w:rPr>
        <w:t>1) Component Diagram..............................................................................................</w:t>
      </w:r>
      <w:ins w:author="Salvatore Salernitano" w:date="2019-01-18T15:37:37.1067863" w:id="2087440273">
        <w:r w:rsidRPr="3C4A0ED8" w:rsidR="26AD63FB">
          <w:rPr>
            <w:rFonts w:eastAsia="Helvetica"/>
            <w:i w:val="1"/>
            <w:iCs w:val="1"/>
            <w:sz w:val="22"/>
            <w:szCs w:val="22"/>
          </w:rPr>
          <w:t>22</w:t>
        </w:r>
      </w:ins>
    </w:p>
    <w:p xmlns:wp14="http://schemas.microsoft.com/office/word/2010/wordml" w:rsidRPr="000A61A1" w:rsidR="000A61A1" w:rsidP="3C4A0ED8" w:rsidRDefault="000A61A1" w14:paraId="262E4EEA" wp14:noSpellErr="1" wp14:textId="15D1EF06">
      <w:pPr>
        <w:widowControl w:val="0"/>
        <w:autoSpaceDE w:val="0"/>
        <w:autoSpaceDN w:val="0"/>
        <w:adjustRightInd w:val="0"/>
        <w:spacing w:before="240" w:line="259" w:lineRule="auto"/>
        <w:rPr>
          <w:rFonts w:eastAsia="Helvetica"/>
          <w:i w:val="1"/>
          <w:iCs w:val="1"/>
          <w:sz w:val="22"/>
          <w:szCs w:val="22"/>
          <w:rPrChange w:author="Salvatore Salernitano" w:date="2019-01-18T15:38:37.7785157" w:id="115716350">
            <w:rPr/>
          </w:rPrChange>
        </w:rPr>
        <w:pPrChange w:author="Salvatore Salernitano" w:date="2019-01-18T15:38:37.7785157" w:id="1598197159">
          <w:pPr>
            <w:widowControl w:val="0"/>
            <w:autoSpaceDE w:val="0"/>
            <w:autoSpaceDN w:val="0"/>
            <w:adjustRightInd w:val="0"/>
          </w:pPr>
        </w:pPrChange>
      </w:pPr>
      <w:r w:rsidRPr="3C4A0ED8">
        <w:rPr>
          <w:rFonts w:eastAsia="Helvetica"/>
          <w:i w:val="1"/>
          <w:iCs w:val="1"/>
          <w:sz w:val="22"/>
          <w:szCs w:val="22"/>
        </w:rPr>
        <w:t xml:space="preserve">   2) Sequence Diagram.................................................................................................</w:t>
      </w:r>
      <w:ins w:author="Salvatore Salernitano" w:date="2019-01-18T15:38:37.7785157" w:id="1689840916">
        <w:r w:rsidRPr="3C4A0ED8" w:rsidR="3C4A0ED8">
          <w:rPr>
            <w:rFonts w:eastAsia="Helvetica"/>
            <w:i w:val="1"/>
            <w:iCs w:val="1"/>
            <w:sz w:val="22"/>
            <w:szCs w:val="22"/>
          </w:rPr>
          <w:t xml:space="preserve">24</w:t>
        </w:r>
      </w:ins>
    </w:p>
    <w:p xmlns:wp14="http://schemas.microsoft.com/office/word/2010/wordml" w:rsidRPr="000A61A1" w:rsidR="000A61A1" w:rsidP="3C4A0ED8" w:rsidRDefault="000A61A1" w14:paraId="04D18658" wp14:noSpellErr="1" wp14:textId="7D55A49A">
      <w:pPr>
        <w:widowControl w:val="0"/>
        <w:autoSpaceDE w:val="0"/>
        <w:autoSpaceDN w:val="0"/>
        <w:adjustRightInd w:val="0"/>
        <w:spacing w:before="240" w:line="259" w:lineRule="auto"/>
        <w:rPr>
          <w:rFonts w:eastAsia="Helvetica"/>
          <w:b w:val="1"/>
          <w:bCs w:val="1"/>
          <w:i w:val="1"/>
          <w:iCs w:val="1"/>
          <w:sz w:val="22"/>
          <w:szCs w:val="22"/>
          <w:rPrChange w:author="Salvatore Salernitano" w:date="2019-01-18T15:38:37.7785157" w:id="802292075">
            <w:rPr/>
          </w:rPrChange>
        </w:rPr>
      </w:pPr>
      <w:r w:rsidRPr="3C4A0ED8">
        <w:rPr>
          <w:rFonts w:eastAsia="Helvetica"/>
          <w:b w:val="1"/>
          <w:bCs w:val="1"/>
          <w:i w:val="1"/>
          <w:iCs w:val="1"/>
          <w:sz w:val="22"/>
          <w:szCs w:val="22"/>
        </w:rPr>
        <w:t>C. ER Design.....................................................................................................................</w:t>
      </w:r>
      <w:ins w:author="Salvatore Salernitano" w:date="2019-01-18T15:38:37.7785157" w:id="1044274656">
        <w:r w:rsidRPr="3C4A0ED8" w:rsidR="3C4A0ED8">
          <w:rPr>
            <w:rFonts w:eastAsia="Helvetica"/>
            <w:b w:val="1"/>
            <w:bCs w:val="1"/>
            <w:i w:val="1"/>
            <w:iCs w:val="1"/>
            <w:sz w:val="22"/>
            <w:szCs w:val="22"/>
          </w:rPr>
          <w:t>26</w:t>
        </w:r>
      </w:ins>
    </w:p>
    <w:p xmlns:wp14="http://schemas.microsoft.com/office/word/2010/wordml" w:rsidRPr="000A61A1" w:rsidR="000A61A1" w:rsidP="03563047" w:rsidRDefault="000A61A1" w14:paraId="5D08A7F3" wp14:noSpellErr="1" wp14:textId="4CB8E432">
      <w:pPr>
        <w:widowControl w:val="0"/>
        <w:autoSpaceDE w:val="0"/>
        <w:autoSpaceDN w:val="0"/>
        <w:adjustRightInd w:val="0"/>
        <w:spacing w:before="240" w:line="259" w:lineRule="auto"/>
        <w:rPr>
          <w:rFonts w:eastAsia="Helvetica"/>
          <w:i w:val="1"/>
          <w:iCs w:val="1"/>
          <w:sz w:val="22"/>
          <w:szCs w:val="22"/>
          <w:rPrChange w:author="Salvatore Salernitano" w:date="2019-01-18T15:39:38.3631289" w:id="436617422">
            <w:rPr/>
          </w:rPrChange>
        </w:rPr>
      </w:pPr>
      <w:r w:rsidRPr="03563047">
        <w:rPr>
          <w:rFonts w:eastAsia="Helvetica"/>
          <w:b w:val="1"/>
          <w:bCs w:val="1"/>
          <w:i w:val="1"/>
          <w:iCs w:val="1"/>
          <w:sz w:val="22"/>
          <w:szCs w:val="22"/>
        </w:rPr>
        <w:t>D. Class Diagram of the Implemented System.................................................................2</w:t>
      </w:r>
      <w:ins w:author="Salvatore Salernitano" w:date="2019-01-18T15:39:38.3631289" w:id="1432935822">
        <w:r w:rsidRPr="03563047" w:rsidR="03563047">
          <w:rPr>
            <w:rFonts w:eastAsia="Helvetica"/>
            <w:b w:val="1"/>
            <w:bCs w:val="1"/>
            <w:i w:val="1"/>
            <w:iCs w:val="1"/>
            <w:sz w:val="22"/>
            <w:szCs w:val="22"/>
          </w:rPr>
          <w:t>9</w:t>
        </w:r>
      </w:ins>
    </w:p>
    <w:p xmlns:wp14="http://schemas.microsoft.com/office/word/2010/wordml" w:rsidRPr="000A61A1" w:rsidR="000A61A1" w:rsidP="617B5D54" w:rsidRDefault="000A61A1" w14:paraId="2217C295" wp14:noSpellErr="1" wp14:textId="672423A1">
      <w:pPr>
        <w:widowControl w:val="0"/>
        <w:autoSpaceDE w:val="0"/>
        <w:autoSpaceDN w:val="0"/>
        <w:adjustRightInd w:val="0"/>
        <w:spacing w:before="240" w:line="259" w:lineRule="auto"/>
        <w:rPr>
          <w:rFonts w:eastAsia="Helvetica"/>
          <w:b w:val="1"/>
          <w:bCs w:val="1"/>
          <w:i w:val="1"/>
          <w:iCs w:val="1"/>
          <w:sz w:val="22"/>
          <w:szCs w:val="22"/>
          <w:rPrChange w:author="Salvatore Salernitano" w:date="2019-01-18T15:40:39.0333127" w:id="395060370">
            <w:rPr/>
          </w:rPrChange>
        </w:rPr>
        <w:pPrChange w:author="Salvatore Salernitano" w:date="2019-01-18T15:40:39.0333127" w:id="217181105">
          <w:pPr>
            <w:widowControl w:val="0"/>
            <w:autoSpaceDE w:val="0"/>
            <w:autoSpaceDN w:val="0"/>
            <w:adjustRightInd w:val="0"/>
          </w:pPr>
        </w:pPrChange>
      </w:pPr>
      <w:r w:rsidRPr="617B5D54">
        <w:rPr>
          <w:rFonts w:eastAsia="Helvetica"/>
          <w:b w:val="1"/>
          <w:bCs w:val="1"/>
          <w:i w:val="1"/>
          <w:iCs w:val="1"/>
          <w:sz w:val="22"/>
          <w:szCs w:val="22"/>
        </w:rPr>
        <w:t>E. Decision Design...........................................................................................................</w:t>
      </w:r>
      <w:ins w:author="Salvatore Salernitano" w:date="2019-01-18T15:39:38.3631289" w:id="476305178">
        <w:r w:rsidRPr="617B5D54" w:rsidR="03563047">
          <w:rPr>
            <w:rFonts w:eastAsia="Helvetica"/>
            <w:b w:val="1"/>
            <w:bCs w:val="1"/>
            <w:i w:val="1"/>
            <w:iCs w:val="1"/>
            <w:sz w:val="22"/>
            <w:szCs w:val="22"/>
          </w:rPr>
          <w:t>3</w:t>
        </w:r>
      </w:ins>
      <w:ins w:author="Salvatore Salernitano" w:date="2019-01-18T15:40:39.0333127" w:id="716761179">
        <w:r w:rsidRPr="617B5D54" w:rsidR="617B5D54">
          <w:rPr>
            <w:rFonts w:eastAsia="Helvetica"/>
            <w:b w:val="1"/>
            <w:bCs w:val="1"/>
            <w:i w:val="1"/>
            <w:iCs w:val="1"/>
            <w:sz w:val="22"/>
            <w:szCs w:val="22"/>
          </w:rPr>
          <w:t>2</w:t>
        </w:r>
      </w:ins>
    </w:p>
    <w:p xmlns:wp14="http://schemas.microsoft.com/office/word/2010/wordml" w:rsidRPr="000A61A1" w:rsidR="000A61A1" w:rsidP="617B5D54" w:rsidRDefault="000A61A1" w14:paraId="3411F082" wp14:noSpellErr="1" wp14:textId="47B528D9">
      <w:pPr>
        <w:spacing w:before="240" w:line="259" w:lineRule="auto"/>
        <w:rPr>
          <w:rFonts w:eastAsia="Helvetica"/>
          <w:b w:val="1"/>
          <w:bCs w:val="1"/>
          <w:i w:val="1"/>
          <w:iCs w:val="1"/>
          <w:sz w:val="22"/>
          <w:szCs w:val="22"/>
          <w:rPrChange w:author="Salvatore Salernitano" w:date="2019-01-18T15:40:39.0333127" w:id="605617116">
            <w:rPr/>
          </w:rPrChange>
        </w:rPr>
      </w:pPr>
      <w:r w:rsidRPr="617B5D54">
        <w:rPr>
          <w:rFonts w:eastAsia="Helvetica"/>
          <w:b w:val="1"/>
          <w:bCs w:val="1"/>
          <w:i w:val="1"/>
          <w:iCs w:val="1"/>
          <w:sz w:val="22"/>
          <w:szCs w:val="22"/>
        </w:rPr>
        <w:t>F. Explain how the FRs and the NFRs are satisfied by design....................................</w:t>
      </w:r>
      <w:ins w:author="Salvatore Salernitano" w:date="2019-01-18T15:40:39.0333127" w:id="1222983800">
        <w:r w:rsidRPr="617B5D54" w:rsidR="617B5D54">
          <w:rPr>
            <w:rFonts w:eastAsia="Helvetica"/>
            <w:b w:val="1"/>
            <w:bCs w:val="1"/>
            <w:i w:val="1"/>
            <w:iCs w:val="1"/>
            <w:sz w:val="22"/>
            <w:szCs w:val="22"/>
          </w:rPr>
          <w:t>34</w:t>
        </w:r>
      </w:ins>
    </w:p>
    <w:p xmlns:wp14="http://schemas.microsoft.com/office/word/2010/wordml" w:rsidRPr="000A61A1" w:rsidR="000A61A1" w:rsidP="49DF956D" w:rsidRDefault="000A61A1" w14:paraId="4E0AB557" wp14:noSpellErr="1" wp14:textId="3285BCBE">
      <w:pPr>
        <w:widowControl w:val="0"/>
        <w:autoSpaceDE w:val="0"/>
        <w:autoSpaceDN w:val="0"/>
        <w:adjustRightInd w:val="0"/>
        <w:spacing w:before="240" w:line="259" w:lineRule="auto"/>
        <w:rPr>
          <w:rFonts w:eastAsia="Helvetica"/>
          <w:b w:val="1"/>
          <w:bCs w:val="1"/>
          <w:i w:val="1"/>
          <w:iCs w:val="1"/>
          <w:sz w:val="22"/>
          <w:szCs w:val="22"/>
          <w:rPrChange w:author="Salvatore Salernitano" w:date="2019-01-18T15:41:39.5762984" w:id="1890971784">
            <w:rPr/>
          </w:rPrChange>
        </w:rPr>
      </w:pPr>
      <w:r w:rsidRPr="49DF956D">
        <w:rPr>
          <w:rFonts w:eastAsia="Helvetica"/>
          <w:b w:val="1"/>
          <w:bCs w:val="1"/>
          <w:i w:val="1"/>
          <w:iCs w:val="1"/>
          <w:sz w:val="22"/>
          <w:szCs w:val="22"/>
        </w:rPr>
        <w:t>G. Effort Recording..........................................................................................................</w:t>
      </w:r>
      <w:ins w:author="Salvatore Salernitano" w:date="2019-01-18T15:41:39.5762984" w:id="1590761440">
        <w:r w:rsidRPr="49DF956D" w:rsidR="49DF956D">
          <w:rPr>
            <w:rFonts w:eastAsia="Helvetica"/>
            <w:b w:val="1"/>
            <w:bCs w:val="1"/>
            <w:i w:val="1"/>
            <w:iCs w:val="1"/>
            <w:sz w:val="22"/>
            <w:szCs w:val="22"/>
          </w:rPr>
          <w:t>37</w:t>
        </w:r>
      </w:ins>
    </w:p>
    <w:p w:rsidR="1EA34341" w:rsidP="1EA34341" w:rsidRDefault="1EA34341" w14:paraId="7E33FBFA" w14:textId="70773428">
      <w:pPr>
        <w:pStyle w:val="Normale"/>
        <w:rPr>
          <w:ins w:author="Salvatore Salernitano" w:date="2019-01-07T14:13:34.6156789" w:id="1375466310"/>
          <w:rFonts w:eastAsia="Helvetica"/>
          <w:b w:val="1"/>
          <w:bCs w:val="1"/>
          <w:i w:val="1"/>
          <w:iCs w:val="1"/>
          <w:sz w:val="22"/>
          <w:szCs w:val="22"/>
          <w:rPrChange w:author="Salvatore Salernitano" w:date="2019-01-07T14:13:34.6156789" w:id="826255287">
            <w:rPr/>
          </w:rPrChange>
        </w:rPr>
        <w:pPrChange w:author="Salvatore Salernitano" w:date="2019-01-07T14:13:34.6156789" w:id="1744829445">
          <w:pPr/>
        </w:pPrChange>
      </w:pPr>
    </w:p>
    <w:p xmlns:wp14="http://schemas.microsoft.com/office/word/2010/wordml" w:rsidR="000A61A1" w:rsidDel="1B425E8B" w:rsidP="000A61A1" w:rsidRDefault="000A61A1" w14:paraId="72A3D3EC" wp14:textId="77777777">
      <w:pPr>
        <w:rPr>
          <w:del w:author="Salvatore Salernitano" w:date="2019-01-07T14:12:34.3989328" w:id="808706302"/>
          <w:rFonts w:eastAsia="Hiragino Sans W3"/>
          <w:color w:val="17365D"/>
          <w:sz w:val="22"/>
          <w:szCs w:val="22"/>
        </w:rPr>
      </w:pPr>
    </w:p>
    <w:p xmlns:wp14="http://schemas.microsoft.com/office/word/2010/wordml" w:rsidR="0047226A" w:rsidP="49DF956D" w:rsidRDefault="000A61A1" w14:paraId="21EBCE9E" wp14:textId="019F5DB9">
      <w:pPr>
        <w:pStyle w:val="Normale"/>
        <w:rPr>
          <w:rFonts w:ascii="Cambria" w:hAnsi="Cambria"/>
          <w:noProof/>
          <w:color w:val="17365D" w:themeColor="text2" w:themeTint="FF" w:themeShade="BF"/>
          <w:sz w:val="52"/>
          <w:szCs w:val="52"/>
          <w:rPrChange w:author="Salvatore Salernitano" w:date="2019-01-18T15:41:39.5762984" w:id="479988318">
            <w:rPr/>
          </w:rPrChange>
        </w:rPr>
        <w:pPrChange w:author="Salvatore Salernitano" w:date="2019-01-18T15:41:39.5762984" w:id="522522425">
          <w:pPr>
            <w:jc w:val="center"/>
          </w:pPr>
        </w:pPrChange>
      </w:pPr>
      <w:r w:rsidRPr="49DF956D">
        <w:rPr>
          <w:rFonts w:eastAsia="Helvetica"/>
          <w:b w:val="1"/>
          <w:bCs w:val="1"/>
          <w:i w:val="1"/>
          <w:iCs w:val="1"/>
          <w:sz w:val="22"/>
          <w:szCs w:val="22"/>
        </w:rPr>
        <w:t>Appendix. Code..............................................................................................................3</w:t>
      </w:r>
      <w:ins w:author="Salvatore Salernitano" w:date="2019-01-18T15:41:39.5762984" w:id="2130855386">
        <w:r w:rsidRPr="49DF956D" w:rsidR="49DF956D">
          <w:rPr>
            <w:rFonts w:eastAsia="Helvetica"/>
            <w:b w:val="1"/>
            <w:bCs w:val="1"/>
            <w:i w:val="1"/>
            <w:iCs w:val="1"/>
            <w:sz w:val="22"/>
            <w:szCs w:val="22"/>
          </w:rPr>
          <w:t>7</w:t>
        </w:r>
      </w:ins>
      <w:r w:rsidRPr="00B664F3">
        <w:rPr>
          <w:rFonts w:eastAsia="Hiragino Sans W3"/>
          <w:color w:val="17365D"/>
          <w:spacing w:val="5"/>
          <w:kern w:val="1"/>
        </w:rPr>
        <w:br w:type="page"/>
      </w:r>
      <w:r w:rsidRPr="0047226A" w:rsidR="0047226A">
        <w:rPr>
          <w:rFonts w:ascii="Cambria" w:hAnsi="Cambria"/>
          <w:noProof/>
          <w:color w:val="17365D"/>
          <w:spacing w:val="5"/>
          <w:kern w:val="28"/>
          <w:sz w:val="52"/>
          <w:szCs w:val="52"/>
        </w:rPr>
        <w:lastRenderedPageBreak/>
        <w:t>List of Challenging/Risky Requirements or Tasks</w:t>
      </w:r>
    </w:p>
    <w:p xmlns:wp14="http://schemas.microsoft.com/office/word/2010/wordml" w:rsidR="00FC3499" w:rsidDel="62816083" w:rsidP="0047226A" w:rsidRDefault="00FC3499" w14:paraId="0D0B940D" wp14:textId="77777777">
      <w:pPr>
        <w:jc w:val="both"/>
        <w:rPr>
          <w:del w:author="Lorenzo Salvi" w:date="2019-01-17T11:09:24.352148" w:id="236577396"/>
        </w:rPr>
      </w:pPr>
    </w:p>
    <w:p xmlns:wp14="http://schemas.microsoft.com/office/word/2010/wordml" w:rsidR="0047226A" w:rsidP="62816083" w:rsidRDefault="0047226A" w14:paraId="0E27B00A" wp14:textId="77777777">
      <w:pPr>
        <w:pStyle w:val="Normale"/>
        <w:jc w:val="both"/>
        <w:pPrChange w:author="Lorenzo Salvi" w:date="2019-01-17T11:09:24.352148" w:id="1831244019">
          <w:pPr>
            <w:jc w:val="both"/>
          </w:pPr>
        </w:pPrChange>
      </w:pPr>
    </w:p>
    <w:tbl>
      <w:tblPr>
        <w:tblW w:w="9660" w:type="dxa"/>
        <w:tblInd w:w="-85" w:type="dxa"/>
        <w:tblLayout w:type="fixed"/>
        <w:tblCellMar>
          <w:left w:w="0" w:type="dxa"/>
          <w:right w:w="0" w:type="dxa"/>
        </w:tblCellMar>
        <w:tblLook w:val="0000" w:firstRow="0" w:lastRow="0" w:firstColumn="0" w:lastColumn="0" w:noHBand="0" w:noVBand="0"/>
      </w:tblPr>
      <w:tblGrid>
        <w:gridCol w:w="2160"/>
        <w:gridCol w:w="1425"/>
        <w:gridCol w:w="1410"/>
        <w:gridCol w:w="4665"/>
        <w:tblGridChange w:id="1">
          <w:tblGrid>
            <w:gridCol w:w="2160"/>
            <w:gridCol w:w="1425"/>
            <w:gridCol w:w="1410"/>
            <w:gridCol w:w="4470"/>
          </w:tblGrid>
        </w:tblGridChange>
      </w:tblGrid>
      <w:tr xmlns:wp14="http://schemas.microsoft.com/office/word/2010/wordml" w:rsidR="0047226A" w:rsidTr="6D99B57E" w14:paraId="4E7D79B5" wp14:textId="77777777">
        <w:tc>
          <w:tcPr>
            <w:tcW w:w="2160" w:type="dxa"/>
            <w:tcBorders>
              <w:top w:val="single" w:color="000001" w:sz="4" w:space="0"/>
              <w:left w:val="single" w:color="000001" w:sz="4" w:space="0"/>
              <w:bottom w:val="single" w:color="000001" w:sz="4" w:space="0"/>
              <w:right w:val="single" w:color="000001" w:sz="4" w:space="0"/>
            </w:tcBorders>
            <w:tcMar/>
            <w:tcPrChange w:author="Lorenzo Salvi" w:date="2019-01-16T15:47:06.3295228" w:id="1558031202">
              <w:tcPr>
                <w:tcW w:w="2160" w:type="dxa"/>
                <w:tcBorders>
                  <w:top w:val="single" w:color="000001" w:sz="4" w:space="0"/>
                  <w:left w:val="single" w:color="000001" w:sz="4" w:space="0"/>
                  <w:bottom w:val="single" w:color="000001" w:sz="4" w:space="0"/>
                  <w:right w:val="single" w:color="000001" w:sz="4" w:space="0"/>
                </w:tcBorders>
              </w:tcPr>
            </w:tcPrChange>
          </w:tcPr>
          <w:p w:rsidRPr="0047226A" w:rsidR="0047226A" w:rsidP="0047226A" w:rsidRDefault="0047226A" w14:paraId="7427335C" wp14:textId="77777777">
            <w:pPr>
              <w:jc w:val="center"/>
              <w:rPr>
                <w:rFonts w:ascii="Arial" w:hAnsi="Arial" w:cs="Arial"/>
                <w:b/>
              </w:rPr>
            </w:pPr>
            <w:r w:rsidRPr="0047226A">
              <w:rPr>
                <w:rFonts w:ascii="Arial" w:hAnsi="Arial" w:cs="Arial"/>
                <w:b/>
              </w:rPr>
              <w:t>Challenging Task</w:t>
            </w:r>
          </w:p>
        </w:tc>
        <w:tc>
          <w:tcPr>
            <w:tcW w:w="1425" w:type="dxa"/>
            <w:tcBorders>
              <w:top w:val="single" w:color="000001" w:sz="4" w:space="0"/>
              <w:left w:val="single" w:color="000001" w:sz="4" w:space="0"/>
              <w:bottom w:val="single" w:color="000001" w:sz="4" w:space="0"/>
              <w:right w:val="single" w:color="000001" w:sz="4" w:space="0"/>
            </w:tcBorders>
            <w:tcMar/>
            <w:tcPrChange w:author="Lorenzo Salvi" w:date="2019-01-16T15:47:06.3295228" w:id="867175290">
              <w:tcPr>
                <w:tcW w:w="1425" w:type="dxa"/>
                <w:tcBorders>
                  <w:top w:val="single" w:color="000001" w:sz="4" w:space="0"/>
                  <w:left w:val="single" w:color="000001" w:sz="4" w:space="0"/>
                  <w:bottom w:val="single" w:color="000001" w:sz="4" w:space="0"/>
                  <w:right w:val="single" w:color="000001" w:sz="4" w:space="0"/>
                </w:tcBorders>
              </w:tcPr>
            </w:tcPrChange>
          </w:tcPr>
          <w:p w:rsidRPr="0047226A" w:rsidR="0047226A" w:rsidP="0047226A" w:rsidRDefault="0047226A" w14:paraId="11B70D2D" wp14:textId="77777777">
            <w:pPr>
              <w:jc w:val="center"/>
              <w:rPr>
                <w:rFonts w:ascii="Arial" w:hAnsi="Arial" w:cs="Arial"/>
                <w:b/>
              </w:rPr>
            </w:pPr>
            <w:r w:rsidRPr="0047226A">
              <w:rPr>
                <w:rFonts w:ascii="Arial" w:hAnsi="Arial" w:cs="Arial"/>
                <w:b/>
              </w:rPr>
              <w:t>Date the task is identified</w:t>
            </w:r>
          </w:p>
        </w:tc>
        <w:tc>
          <w:tcPr>
            <w:tcW w:w="1410" w:type="dxa"/>
            <w:tcBorders>
              <w:top w:val="single" w:color="000001" w:sz="4" w:space="0"/>
              <w:left w:val="single" w:color="000001" w:sz="4" w:space="0"/>
              <w:bottom w:val="single" w:color="000001" w:sz="4" w:space="0"/>
              <w:right w:val="single" w:color="000001" w:sz="4" w:space="0"/>
            </w:tcBorders>
            <w:tcMar/>
            <w:tcPrChange w:author="Lorenzo Salvi" w:date="2019-01-16T15:47:06.3295228" w:id="1571950821">
              <w:tcPr>
                <w:tcW w:w="1410" w:type="dxa"/>
                <w:tcBorders>
                  <w:top w:val="single" w:color="000001" w:sz="4" w:space="0"/>
                  <w:left w:val="single" w:color="000001" w:sz="4" w:space="0"/>
                  <w:bottom w:val="single" w:color="000001" w:sz="4" w:space="0"/>
                  <w:right w:val="single" w:color="000001" w:sz="4" w:space="0"/>
                </w:tcBorders>
              </w:tcPr>
            </w:tcPrChange>
          </w:tcPr>
          <w:p w:rsidRPr="0047226A" w:rsidR="0047226A" w:rsidP="0047226A" w:rsidRDefault="0047226A" w14:paraId="50845200" wp14:textId="77777777">
            <w:pPr>
              <w:jc w:val="center"/>
              <w:rPr>
                <w:rFonts w:ascii="Arial" w:hAnsi="Arial" w:cs="Arial"/>
                <w:b/>
              </w:rPr>
            </w:pPr>
            <w:r w:rsidRPr="0047226A">
              <w:rPr>
                <w:rFonts w:ascii="Arial" w:hAnsi="Arial" w:cs="Arial"/>
                <w:b/>
              </w:rPr>
              <w:t>Date the challenge is resolved</w:t>
            </w:r>
          </w:p>
        </w:tc>
        <w:tc>
          <w:tcPr>
            <w:tcW w:w="4665" w:type="dxa"/>
            <w:tcBorders>
              <w:top w:val="single" w:color="000001" w:sz="4" w:space="0"/>
              <w:left w:val="single" w:color="000001" w:sz="4" w:space="0"/>
              <w:bottom w:val="single" w:color="000001" w:sz="4" w:space="0"/>
              <w:right w:val="single" w:color="000001" w:sz="4" w:space="0"/>
            </w:tcBorders>
            <w:tcMar/>
            <w:tcPrChange w:author="Lorenzo Salvi" w:date="2019-01-16T15:47:06.3295228" w:id="1124219967">
              <w:tcPr>
                <w:tcW w:w="4470" w:type="dxa"/>
                <w:tcBorders>
                  <w:top w:val="single" w:color="000001" w:sz="4" w:space="0"/>
                  <w:left w:val="single" w:color="000001" w:sz="4" w:space="0"/>
                  <w:bottom w:val="single" w:color="000001" w:sz="4" w:space="0"/>
                  <w:right w:val="single" w:color="000001" w:sz="4" w:space="0"/>
                </w:tcBorders>
              </w:tcPr>
            </w:tcPrChange>
          </w:tcPr>
          <w:p w:rsidRPr="0047226A" w:rsidR="0047226A" w:rsidP="0047226A" w:rsidRDefault="0047226A" w14:paraId="1EEBA097" wp14:textId="77777777">
            <w:pPr>
              <w:jc w:val="center"/>
              <w:rPr>
                <w:rFonts w:ascii="Arial" w:hAnsi="Arial" w:cs="Arial"/>
                <w:b/>
              </w:rPr>
            </w:pPr>
            <w:r w:rsidRPr="0047226A">
              <w:rPr>
                <w:rFonts w:ascii="Arial" w:hAnsi="Arial" w:cs="Arial"/>
                <w:b/>
              </w:rPr>
              <w:t>Explanation on how the challenge has been managed</w:t>
            </w:r>
          </w:p>
        </w:tc>
      </w:tr>
      <w:tr xmlns:wp14="http://schemas.microsoft.com/office/word/2010/wordml" w:rsidRPr="00634BB8" w:rsidR="00F30507" w:rsidDel="50F21A5F" w:rsidTr="47E59483" w14:paraId="42E7DD1A" wp14:textId="77777777">
        <w:trPr>
          <w:del w:author="Salvatore Salernitano" w:date="2019-01-16T09:18:10.8170301" w:id="587515815"/>
        </w:trPr>
        <w:tc>
          <w:tcPr>
            <w:tcW w:w="2160" w:type="dxa"/>
            <w:tcBorders>
              <w:top w:val="single" w:color="000001" w:sz="4" w:space="0"/>
              <w:left w:val="single" w:color="000001" w:sz="4" w:space="0"/>
              <w:bottom w:val="single" w:color="000001" w:sz="4" w:space="0"/>
              <w:right w:val="single" w:color="000001" w:sz="4" w:space="0"/>
            </w:tcBorders>
            <w:tcMar/>
            <w:tcPrChange w:author="Salvatore Salernitano" w:date="2019-01-15T15:17:14.5733317" w:id="428047055">
              <w:tcPr>
                <w:tcW w:w="2160" w:type="dxa"/>
                <w:tcBorders>
                  <w:top w:val="single" w:color="000001" w:sz="4" w:space="0"/>
                  <w:left w:val="single" w:color="000001" w:sz="4" w:space="0"/>
                  <w:bottom w:val="single" w:color="000001" w:sz="4" w:space="0"/>
                  <w:right w:val="single" w:color="000001" w:sz="4" w:space="0"/>
                </w:tcBorders>
              </w:tcPr>
            </w:tcPrChange>
          </w:tcPr>
          <w:p w:rsidRPr="00634BB8" w:rsidR="00F30507" w:rsidP="00F30507" w:rsidRDefault="00F30507" w14:paraId="301B12D7" wp14:textId="77777777">
            <w:pPr>
              <w:widowControl w:val="0"/>
              <w:autoSpaceDE w:val="0"/>
              <w:autoSpaceDN w:val="0"/>
              <w:adjustRightInd w:val="0"/>
              <w:jc w:val="center"/>
              <w:rPr>
                <w:rFonts w:eastAsia="Hiragino Sans W3"/>
                <w:spacing w:val="5"/>
                <w:kern w:val="1"/>
                <w:u w:color="333399"/>
                <w:lang w:val="it-IT"/>
                <w:rPrChange w:author="Lorenzo Salvi" w:date="2019-01-07T14:26:00Z" w:id="2">
                  <w:rPr>
                    <w:rFonts w:eastAsia="Hiragino Sans W3"/>
                    <w:spacing w:val="5"/>
                    <w:kern w:val="1"/>
                    <w:u w:color="333399"/>
                  </w:rPr>
                </w:rPrChange>
              </w:rPr>
            </w:pPr>
            <w:r w:rsidRPr="00634BB8">
              <w:rPr>
                <w:lang w:val="it-IT"/>
                <w:rPrChange w:author="Lorenzo Salvi" w:date="2019-01-07T14:26:00Z" w:id="3">
                  <w:rPr>
                    <w:lang w:val="en-GB"/>
                  </w:rPr>
                </w:rPrChange>
              </w:rPr>
              <w:t>Area (geografica) non considerata come attore</w:t>
            </w:r>
          </w:p>
        </w:tc>
        <w:tc>
          <w:tcPr>
            <w:tcW w:w="1425" w:type="dxa"/>
            <w:tcBorders>
              <w:top w:val="single" w:color="000001" w:sz="4" w:space="0"/>
              <w:left w:val="single" w:color="000001" w:sz="4" w:space="0"/>
              <w:bottom w:val="single" w:color="000001" w:sz="4" w:space="0"/>
              <w:right w:val="single" w:color="000001" w:sz="4" w:space="0"/>
            </w:tcBorders>
            <w:tcMar/>
            <w:tcPrChange w:author="Salvatore Salernitano" w:date="2019-01-15T15:17:14.5733317" w:id="1000898335">
              <w:tcPr>
                <w:tcW w:w="1425" w:type="dxa"/>
                <w:tcBorders>
                  <w:top w:val="single" w:color="000001" w:sz="4" w:space="0"/>
                  <w:left w:val="single" w:color="000001" w:sz="4" w:space="0"/>
                  <w:bottom w:val="single" w:color="000001" w:sz="4" w:space="0"/>
                  <w:right w:val="single" w:color="000001" w:sz="4" w:space="0"/>
                </w:tcBorders>
              </w:tcPr>
            </w:tcPrChange>
          </w:tcPr>
          <w:p w:rsidR="00F30507" w:rsidP="00F30507" w:rsidRDefault="00F30507" w14:paraId="7227BD12" wp14:textId="77777777">
            <w:pPr>
              <w:widowControl w:val="0"/>
              <w:autoSpaceDE w:val="0"/>
              <w:autoSpaceDN w:val="0"/>
              <w:adjustRightInd w:val="0"/>
              <w:jc w:val="center"/>
              <w:rPr>
                <w:rFonts w:eastAsia="Hiragino Sans W3"/>
              </w:rPr>
            </w:pPr>
            <w:r w:rsidRPr="30EBFD4D">
              <w:rPr>
                <w:lang w:val="en-GB"/>
              </w:rPr>
              <w:t>12/11/2018</w:t>
            </w:r>
          </w:p>
        </w:tc>
        <w:tc>
          <w:tcPr>
            <w:tcW w:w="1410" w:type="dxa"/>
            <w:tcBorders>
              <w:top w:val="single" w:color="000001" w:sz="4" w:space="0"/>
              <w:left w:val="single" w:color="000001" w:sz="4" w:space="0"/>
              <w:bottom w:val="single" w:color="000001" w:sz="4" w:space="0"/>
              <w:right w:val="single" w:color="000001" w:sz="4" w:space="0"/>
            </w:tcBorders>
            <w:tcMar/>
            <w:tcPrChange w:author="Salvatore Salernitano" w:date="2019-01-15T15:17:14.5733317" w:id="78865230">
              <w:tcPr>
                <w:tcW w:w="1410" w:type="dxa"/>
                <w:tcBorders>
                  <w:top w:val="single" w:color="000001" w:sz="4" w:space="0"/>
                  <w:left w:val="single" w:color="000001" w:sz="4" w:space="0"/>
                  <w:bottom w:val="single" w:color="000001" w:sz="4" w:space="0"/>
                  <w:right w:val="single" w:color="000001" w:sz="4" w:space="0"/>
                </w:tcBorders>
              </w:tcPr>
            </w:tcPrChange>
          </w:tcPr>
          <w:p w:rsidR="00F30507" w:rsidP="00F30507" w:rsidRDefault="00F30507" w14:paraId="5A67EA9F" wp14:textId="77777777">
            <w:pPr>
              <w:widowControl w:val="0"/>
              <w:autoSpaceDE w:val="0"/>
              <w:autoSpaceDN w:val="0"/>
              <w:adjustRightInd w:val="0"/>
              <w:jc w:val="center"/>
              <w:rPr>
                <w:rFonts w:eastAsia="Hiragino Sans W3"/>
              </w:rPr>
            </w:pPr>
            <w:r w:rsidRPr="30EBFD4D">
              <w:rPr>
                <w:lang w:val="en-GB"/>
              </w:rPr>
              <w:t>12/11/2018</w:t>
            </w:r>
          </w:p>
        </w:tc>
        <w:tc>
          <w:tcPr>
            <w:tcW w:w="4665" w:type="dxa"/>
            <w:tcBorders>
              <w:top w:val="single" w:color="000001" w:sz="4" w:space="0"/>
              <w:left w:val="single" w:color="000001" w:sz="4" w:space="0"/>
              <w:bottom w:val="single" w:color="000001" w:sz="4" w:space="0"/>
              <w:right w:val="single" w:color="000001" w:sz="4" w:space="0"/>
            </w:tcBorders>
            <w:tcMar/>
            <w:tcPrChange w:author="Salvatore Salernitano" w:date="2019-01-15T15:17:14.5733317" w:id="923108741">
              <w:tcPr>
                <w:tcW w:w="4470" w:type="dxa"/>
                <w:tcBorders>
                  <w:top w:val="single" w:color="000001" w:sz="4" w:space="0"/>
                  <w:left w:val="single" w:color="000001" w:sz="4" w:space="0"/>
                  <w:bottom w:val="single" w:color="000001" w:sz="4" w:space="0"/>
                  <w:right w:val="single" w:color="000001" w:sz="4" w:space="0"/>
                </w:tcBorders>
              </w:tcPr>
            </w:tcPrChange>
          </w:tcPr>
          <w:p w:rsidRPr="00634BB8" w:rsidR="00F30507" w:rsidP="00F30507" w:rsidRDefault="00F30507" w14:paraId="7EED0764" wp14:textId="77777777">
            <w:pPr>
              <w:widowControl w:val="0"/>
              <w:autoSpaceDE w:val="0"/>
              <w:autoSpaceDN w:val="0"/>
              <w:adjustRightInd w:val="0"/>
              <w:jc w:val="center"/>
              <w:rPr>
                <w:rFonts w:eastAsia="Hiragino Sans W3"/>
                <w:spacing w:val="5"/>
                <w:kern w:val="1"/>
                <w:u w:color="333399"/>
                <w:lang w:val="it-IT"/>
                <w:rPrChange w:author="Lorenzo Salvi" w:date="2019-01-07T14:25:00Z" w:id="4">
                  <w:rPr>
                    <w:rFonts w:eastAsia="Hiragino Sans W3"/>
                    <w:spacing w:val="5"/>
                    <w:kern w:val="1"/>
                    <w:u w:color="333399"/>
                  </w:rPr>
                </w:rPrChange>
              </w:rPr>
            </w:pPr>
            <w:r w:rsidRPr="00634BB8">
              <w:rPr>
                <w:lang w:val="it-IT"/>
                <w:rPrChange w:author="Lorenzo Salvi" w:date="2019-01-07T14:25:00Z" w:id="5">
                  <w:rPr/>
                </w:rPrChange>
              </w:rPr>
              <w:t>Dopo un’attenta riflessione, il team ha deciso di non considerare l’area geografica un attore, dato che non possedeva servizi rilevanti (Use case).</w:t>
            </w:r>
          </w:p>
        </w:tc>
      </w:tr>
      <w:tr xmlns:wp14="http://schemas.microsoft.com/office/word/2010/wordml" w:rsidRPr="00634BB8" w:rsidR="00F30507" w:rsidDel="50F21A5F" w:rsidTr="47E59483" w14:paraId="70BA7C89" wp14:textId="77777777">
        <w:trPr>
          <w:trHeight w:val="589"/>
          <w:del w:author="Salvatore Salernitano" w:date="2019-01-16T09:18:10.8170301" w:id="518955745"/>
        </w:trPr>
        <w:tc>
          <w:tcPr>
            <w:tcW w:w="2160" w:type="dxa"/>
            <w:tcBorders>
              <w:top w:val="single" w:color="000001" w:sz="4" w:space="0"/>
              <w:left w:val="single" w:color="000001" w:sz="4" w:space="0"/>
              <w:bottom w:val="single" w:color="000001" w:sz="4" w:space="0"/>
              <w:right w:val="single" w:color="000001" w:sz="4" w:space="0"/>
            </w:tcBorders>
            <w:tcMar/>
            <w:tcPrChange w:author="Salvatore Salernitano" w:date="2019-01-15T15:17:14.5733317" w:id="1323587125">
              <w:tcPr>
                <w:tcW w:w="2160" w:type="dxa"/>
                <w:tcBorders>
                  <w:top w:val="single" w:color="000001" w:sz="4" w:space="0"/>
                  <w:left w:val="single" w:color="000001" w:sz="4" w:space="0"/>
                  <w:bottom w:val="single" w:color="000001" w:sz="4" w:space="0"/>
                  <w:right w:val="single" w:color="000001" w:sz="4" w:space="0"/>
                </w:tcBorders>
              </w:tcPr>
            </w:tcPrChange>
          </w:tcPr>
          <w:p w:rsidRPr="00634BB8" w:rsidR="00F30507" w:rsidP="00F30507" w:rsidRDefault="00F30507" w14:paraId="32B8D908" wp14:textId="77777777">
            <w:pPr>
              <w:widowControl w:val="0"/>
              <w:autoSpaceDE w:val="0"/>
              <w:autoSpaceDN w:val="0"/>
              <w:adjustRightInd w:val="0"/>
              <w:jc w:val="center"/>
              <w:rPr>
                <w:rFonts w:eastAsia="Hiragino Sans W3"/>
                <w:lang w:val="it-IT"/>
                <w:rPrChange w:author="Lorenzo Salvi" w:date="2019-01-07T14:26:00Z" w:id="6">
                  <w:rPr>
                    <w:rFonts w:eastAsia="Hiragino Sans W3"/>
                  </w:rPr>
                </w:rPrChange>
              </w:rPr>
            </w:pPr>
            <w:r w:rsidRPr="00634BB8">
              <w:rPr>
                <w:lang w:val="it-IT"/>
                <w:rPrChange w:author="Lorenzo Salvi" w:date="2019-01-07T14:26:00Z" w:id="7">
                  <w:rPr>
                    <w:lang w:val="en-GB"/>
                  </w:rPr>
                </w:rPrChange>
              </w:rPr>
              <w:t>Registrazione per i Gestori dei Sensori</w:t>
            </w:r>
          </w:p>
        </w:tc>
        <w:tc>
          <w:tcPr>
            <w:tcW w:w="1425" w:type="dxa"/>
            <w:tcBorders>
              <w:top w:val="single" w:color="000001" w:sz="4" w:space="0"/>
              <w:left w:val="single" w:color="000001" w:sz="4" w:space="0"/>
              <w:bottom w:val="single" w:color="000001" w:sz="4" w:space="0"/>
              <w:right w:val="single" w:color="000001" w:sz="4" w:space="0"/>
            </w:tcBorders>
            <w:tcMar/>
            <w:tcPrChange w:author="Salvatore Salernitano" w:date="2019-01-15T15:17:14.5733317" w:id="953755198">
              <w:tcPr>
                <w:tcW w:w="1425" w:type="dxa"/>
                <w:tcBorders>
                  <w:top w:val="single" w:color="000001" w:sz="4" w:space="0"/>
                  <w:left w:val="single" w:color="000001" w:sz="4" w:space="0"/>
                  <w:bottom w:val="single" w:color="000001" w:sz="4" w:space="0"/>
                  <w:right w:val="single" w:color="000001" w:sz="4" w:space="0"/>
                </w:tcBorders>
              </w:tcPr>
            </w:tcPrChange>
          </w:tcPr>
          <w:p w:rsidR="00F30507" w:rsidP="00F30507" w:rsidRDefault="00F30507" w14:paraId="2F8C8EB2" wp14:textId="77777777">
            <w:pPr>
              <w:widowControl w:val="0"/>
              <w:autoSpaceDE w:val="0"/>
              <w:autoSpaceDN w:val="0"/>
              <w:adjustRightInd w:val="0"/>
              <w:jc w:val="center"/>
              <w:rPr>
                <w:rFonts w:eastAsia="Hiragino Sans W3"/>
              </w:rPr>
            </w:pPr>
            <w:r w:rsidRPr="30EBFD4D">
              <w:rPr>
                <w:lang w:val="en-GB"/>
              </w:rPr>
              <w:t>13/11/2018</w:t>
            </w:r>
          </w:p>
        </w:tc>
        <w:tc>
          <w:tcPr>
            <w:tcW w:w="1410" w:type="dxa"/>
            <w:tcBorders>
              <w:top w:val="single" w:color="000001" w:sz="4" w:space="0"/>
              <w:left w:val="single" w:color="000001" w:sz="4" w:space="0"/>
              <w:bottom w:val="single" w:color="000001" w:sz="4" w:space="0"/>
              <w:right w:val="single" w:color="000001" w:sz="4" w:space="0"/>
            </w:tcBorders>
            <w:tcMar/>
            <w:tcPrChange w:author="Salvatore Salernitano" w:date="2019-01-15T15:17:14.5733317" w:id="275818725">
              <w:tcPr>
                <w:tcW w:w="1410" w:type="dxa"/>
                <w:tcBorders>
                  <w:top w:val="single" w:color="000001" w:sz="4" w:space="0"/>
                  <w:left w:val="single" w:color="000001" w:sz="4" w:space="0"/>
                  <w:bottom w:val="single" w:color="000001" w:sz="4" w:space="0"/>
                  <w:right w:val="single" w:color="000001" w:sz="4" w:space="0"/>
                </w:tcBorders>
              </w:tcPr>
            </w:tcPrChange>
          </w:tcPr>
          <w:p w:rsidR="00F30507" w:rsidP="00F30507" w:rsidRDefault="00F30507" w14:paraId="46221CB9" wp14:textId="77777777">
            <w:pPr>
              <w:widowControl w:val="0"/>
              <w:autoSpaceDE w:val="0"/>
              <w:autoSpaceDN w:val="0"/>
              <w:adjustRightInd w:val="0"/>
              <w:jc w:val="center"/>
              <w:rPr>
                <w:rFonts w:eastAsia="Hiragino Sans W3"/>
              </w:rPr>
            </w:pPr>
            <w:r w:rsidRPr="30EBFD4D">
              <w:rPr>
                <w:lang w:val="en-GB"/>
              </w:rPr>
              <w:t>13/11/2018</w:t>
            </w:r>
          </w:p>
        </w:tc>
        <w:tc>
          <w:tcPr>
            <w:tcW w:w="4665" w:type="dxa"/>
            <w:tcBorders>
              <w:top w:val="single" w:color="000001" w:sz="4" w:space="0"/>
              <w:left w:val="single" w:color="000001" w:sz="4" w:space="0"/>
              <w:bottom w:val="single" w:color="000001" w:sz="4" w:space="0"/>
              <w:right w:val="single" w:color="000001" w:sz="4" w:space="0"/>
            </w:tcBorders>
            <w:tcMar/>
            <w:tcPrChange w:author="Salvatore Salernitano" w:date="2019-01-15T15:17:14.5733317" w:id="2024370022">
              <w:tcPr>
                <w:tcW w:w="4470" w:type="dxa"/>
                <w:tcBorders>
                  <w:top w:val="single" w:color="000001" w:sz="4" w:space="0"/>
                  <w:left w:val="single" w:color="000001" w:sz="4" w:space="0"/>
                  <w:bottom w:val="single" w:color="000001" w:sz="4" w:space="0"/>
                  <w:right w:val="single" w:color="000001" w:sz="4" w:space="0"/>
                </w:tcBorders>
              </w:tcPr>
            </w:tcPrChange>
          </w:tcPr>
          <w:p w:rsidRPr="00634BB8" w:rsidR="00F30507" w:rsidP="00F30507" w:rsidRDefault="00F30507" w14:paraId="5327F5D2" wp14:textId="77777777">
            <w:pPr>
              <w:widowControl w:val="0"/>
              <w:autoSpaceDE w:val="0"/>
              <w:autoSpaceDN w:val="0"/>
              <w:adjustRightInd w:val="0"/>
              <w:jc w:val="center"/>
              <w:rPr>
                <w:rFonts w:eastAsia="Hiragino Sans W3"/>
                <w:spacing w:val="5"/>
                <w:kern w:val="1"/>
                <w:u w:color="333399"/>
                <w:lang w:val="it-IT"/>
                <w:rPrChange w:author="Lorenzo Salvi" w:date="2019-01-07T14:26:00Z" w:id="8">
                  <w:rPr>
                    <w:rFonts w:eastAsia="Hiragino Sans W3"/>
                    <w:spacing w:val="5"/>
                    <w:kern w:val="1"/>
                    <w:u w:color="333399"/>
                  </w:rPr>
                </w:rPrChange>
              </w:rPr>
            </w:pPr>
            <w:r w:rsidRPr="00634BB8">
              <w:rPr>
                <w:lang w:val="it-IT"/>
                <w:rPrChange w:author="Lorenzo Salvi" w:date="2019-01-07T14:26:00Z" w:id="9">
                  <w:rPr/>
                </w:rPrChange>
              </w:rPr>
              <w:t>I Gestori dei Sensori possono registrarsi/accedere al sistema mediante Username e Password</w:t>
            </w:r>
          </w:p>
        </w:tc>
      </w:tr>
      <w:tr xmlns:wp14="http://schemas.microsoft.com/office/word/2010/wordml" w:rsidRPr="00634BB8" w:rsidR="00634BB8" w:rsidDel="50F21A5F" w:rsidTr="47E59483" w14:paraId="3C808A52" wp14:textId="77777777">
        <w:tblPrEx>
          <w:tblW w:w="9465" w:type="dxa"/>
          <w:tblInd w:w="-85" w:type="dxa"/>
          <w:tblLayout w:type="fixed"/>
          <w:tblCellMar>
            <w:left w:w="0" w:type="dxa"/>
            <w:right w:w="0" w:type="dxa"/>
          </w:tblCellMar>
          <w:tblLook w:val="0000" w:firstRow="0" w:lastRow="0" w:firstColumn="0" w:lastColumn="0" w:noHBand="0" w:noVBand="0"/>
          <w:tblPrExChange w:author="Lorenzo Salvi" w:date="2019-01-07T14:29:00Z" w:id="10">
            <w:tblPrEx>
              <w:tblW w:w="9465" w:type="dxa"/>
              <w:tblInd w:w="-85" w:type="dxa"/>
              <w:tblLayout w:type="fixed"/>
              <w:tblCellMar>
                <w:left w:w="0" w:type="dxa"/>
                <w:right w:w="0" w:type="dxa"/>
              </w:tblCellMar>
              <w:tblLook w:val="0000" w:firstRow="0" w:lastRow="0" w:firstColumn="0" w:lastColumn="0" w:noHBand="0" w:noVBand="0"/>
            </w:tblPrEx>
          </w:tblPrExChange>
        </w:tblPrEx>
        <w:trPr>
          <w:trHeight w:val="753"/>
          <w:trPrChange w:author="Lorenzo Salvi" w:date="2019-01-07T14:29:00Z" w:id="11">
            <w:trPr>
              <w:trHeight w:val="753"/>
            </w:trPr>
          </w:trPrChange>
          <w:del w:author="Salvatore Salernitano" w:date="2019-01-16T09:18:10.8170301" w:id="415613395"/>
        </w:trPr>
        <w:tc>
          <w:tcPr>
            <w:tcW w:w="2160" w:type="dxa"/>
            <w:tcBorders>
              <w:top w:val="single" w:color="auto" w:sz="4" w:space="0"/>
              <w:left w:val="single" w:color="auto" w:sz="4" w:space="0"/>
              <w:bottom w:val="single" w:color="auto" w:sz="4" w:space="0"/>
              <w:right w:val="single" w:color="auto" w:sz="4" w:space="0"/>
            </w:tcBorders>
            <w:tcMar/>
            <w:tcPrChange w:author="Salvatore Salernitano" w:date="2019-01-15T15:17:14.5733317" w:id="12">
              <w:tcPr>
                <w:tcW w:w="2160" w:type="dxa"/>
                <w:tcBorders>
                  <w:top w:val="single" w:color="000001" w:sz="4" w:space="0"/>
                  <w:left w:val="single" w:color="000001" w:sz="4" w:space="0"/>
                  <w:bottom w:val="single" w:color="auto" w:sz="4" w:space="0"/>
                  <w:right w:val="single" w:color="000001" w:sz="4" w:space="0"/>
                </w:tcBorders>
              </w:tcPr>
            </w:tcPrChange>
          </w:tcPr>
          <w:p w:rsidRPr="00634BB8" w:rsidR="00634BB8" w:rsidP="00F30507" w:rsidRDefault="00634BB8" w14:paraId="57F4D8E7" wp14:textId="77777777" wp14:noSpellErr="1">
            <w:pPr>
              <w:widowControl w:val="0"/>
              <w:autoSpaceDE w:val="0"/>
              <w:autoSpaceDN w:val="0"/>
              <w:adjustRightInd w:val="0"/>
              <w:jc w:val="center"/>
              <w:rPr>
                <w:rFonts w:eastAsia="Hiragino Sans W3"/>
                <w:color w:val="000000" w:themeColor="text1"/>
                <w:spacing w:val="5"/>
                <w:kern w:val="1"/>
                <w:lang w:val="it-IT"/>
                <w:rPrChange w:author="Lorenzo Salvi" w:date="2019-01-07T14:29:00Z" w:id="13">
                  <w:rPr>
                    <w:rFonts w:eastAsia="Hiragino Sans W3"/>
                    <w:spacing w:val="5"/>
                    <w:kern w:val="1"/>
                    <w:u w:color="333399"/>
                  </w:rPr>
                </w:rPrChange>
              </w:rPr>
            </w:pPr>
            <w:ins w:author="Lorenzo Salvi" w:date="2019-01-07T14:29:00Z" w:id="14">
              <w:r w:rsidRPr="00634BB8">
                <w:rPr>
                  <w:color w:val="000000" w:themeColor="text1"/>
                  <w:lang w:val="it-IT"/>
                  <w:rPrChange w:author="Lorenzo Salvi" w:date="2019-01-07T14:29:00Z" w:id="15">
                    <w:rPr>
                      <w:lang w:val="en-GB"/>
                    </w:rPr>
                  </w:rPrChange>
                </w:rPr>
                <w:t>Revisione ed Aggiornamento della Deliverable D2 partendo dalla D1</w:t>
              </w:r>
            </w:ins>
            <w:del w:author="Lorenzo Salvi" w:date="2019-01-07T14:26:00Z" w:id="16">
              <w:r w:rsidRPr="00634BB8" w:rsidDel="00634BB8">
                <w:rPr>
                  <w:color w:val="000000" w:themeColor="text1"/>
                  <w:lang w:val="it-IT"/>
                  <w:rPrChange w:author="Lorenzo Salvi" w:date="2019-01-07T14:29:00Z" w:id="17">
                    <w:rPr>
                      <w:lang w:val="en-GB"/>
                    </w:rPr>
                  </w:rPrChange>
                </w:rPr>
                <w:delText>Component Diagram</w:delText>
              </w:r>
            </w:del>
          </w:p>
        </w:tc>
        <w:tc>
          <w:tcPr>
            <w:tcW w:w="1425" w:type="dxa"/>
            <w:tcBorders>
              <w:top w:val="single" w:color="auto" w:sz="4" w:space="0"/>
              <w:left w:val="single" w:color="auto" w:sz="4" w:space="0"/>
              <w:bottom w:val="single" w:color="auto" w:sz="4" w:space="0"/>
              <w:right w:val="single" w:color="auto" w:sz="4" w:space="0"/>
            </w:tcBorders>
            <w:tcMar/>
            <w:tcPrChange w:author="Salvatore Salernitano" w:date="2019-01-15T15:17:14.5733317" w:id="18">
              <w:tcPr>
                <w:tcW w:w="1425" w:type="dxa"/>
                <w:tcBorders>
                  <w:top w:val="single" w:color="000001" w:sz="4" w:space="0"/>
                  <w:left w:val="single" w:color="000001" w:sz="4" w:space="0"/>
                  <w:bottom w:val="single" w:color="auto" w:sz="4" w:space="0"/>
                  <w:right w:val="single" w:color="000001" w:sz="4" w:space="0"/>
                </w:tcBorders>
              </w:tcPr>
            </w:tcPrChange>
          </w:tcPr>
          <w:p w:rsidRPr="00634BB8" w:rsidR="00634BB8" w:rsidP="00F30507" w:rsidRDefault="00634BB8" w14:paraId="6DFB36E1" wp14:textId="77777777" wp14:noSpellErr="1">
            <w:pPr>
              <w:widowControl w:val="0"/>
              <w:autoSpaceDE w:val="0"/>
              <w:autoSpaceDN w:val="0"/>
              <w:adjustRightInd w:val="0"/>
              <w:jc w:val="center"/>
              <w:rPr>
                <w:rFonts w:eastAsia="Hiragino Sans W3"/>
                <w:color w:val="000000" w:themeColor="text1"/>
                <w:spacing w:val="5"/>
                <w:kern w:val="1"/>
                <w:rPrChange w:author="Lorenzo Salvi" w:date="2019-01-07T14:29:00Z" w:id="19">
                  <w:rPr>
                    <w:rFonts w:eastAsia="Hiragino Sans W3"/>
                    <w:spacing w:val="5"/>
                    <w:kern w:val="1"/>
                    <w:u w:color="333399"/>
                  </w:rPr>
                </w:rPrChange>
              </w:rPr>
            </w:pPr>
            <w:ins w:author="Lorenzo Salvi" w:date="2019-01-07T14:29:00Z" w:id="20">
              <w:r w:rsidRPr="00634BB8">
                <w:rPr>
                  <w:color w:val="000000" w:themeColor="text1"/>
                  <w:lang w:val="en-GB"/>
                  <w:rPrChange w:author="Lorenzo Salvi" w:date="2019-01-07T14:29:00Z" w:id="21">
                    <w:rPr>
                      <w:lang w:val="en-GB"/>
                    </w:rPr>
                  </w:rPrChange>
                </w:rPr>
                <w:t>14/</w:t>
              </w:r>
              <w:bookmarkStart w:name="_GoBack" w:id="22"/>
              <w:bookmarkEnd w:id="22"/>
              <w:r w:rsidRPr="00634BB8">
                <w:rPr>
                  <w:color w:val="000000" w:themeColor="text1"/>
                  <w:lang w:val="en-GB"/>
                  <w:rPrChange w:author="Lorenzo Salvi" w:date="2019-01-07T14:29:00Z" w:id="23">
                    <w:rPr>
                      <w:lang w:val="en-GB"/>
                    </w:rPr>
                  </w:rPrChange>
                </w:rPr>
                <w:t>12/2018</w:t>
              </w:r>
            </w:ins>
            <w:del w:author="Lorenzo Salvi" w:date="2019-01-07T14:26:00Z" w:id="24">
              <w:r w:rsidRPr="00634BB8" w:rsidDel="00634BB8">
                <w:rPr>
                  <w:color w:val="000000" w:themeColor="text1"/>
                  <w:lang w:val="en-GB"/>
                  <w:rPrChange w:author="Lorenzo Salvi" w:date="2019-01-07T14:29:00Z" w:id="25">
                    <w:rPr>
                      <w:lang w:val="en-GB"/>
                    </w:rPr>
                  </w:rPrChange>
                </w:rPr>
                <w:delText>21/11/2018</w:delText>
              </w:r>
            </w:del>
          </w:p>
        </w:tc>
        <w:tc>
          <w:tcPr>
            <w:tcW w:w="1410" w:type="dxa"/>
            <w:tcBorders>
              <w:top w:val="single" w:color="auto" w:sz="4" w:space="0"/>
              <w:left w:val="single" w:color="auto" w:sz="4" w:space="0"/>
              <w:bottom w:val="single" w:color="auto" w:sz="4" w:space="0"/>
              <w:right w:val="single" w:color="auto" w:sz="4" w:space="0"/>
            </w:tcBorders>
            <w:tcMar/>
            <w:tcPrChange w:author="Salvatore Salernitano" w:date="2019-01-15T15:17:14.5733317" w:id="26">
              <w:tcPr>
                <w:tcW w:w="1410" w:type="dxa"/>
                <w:tcBorders>
                  <w:top w:val="single" w:color="000001" w:sz="4" w:space="0"/>
                  <w:left w:val="single" w:color="000001" w:sz="4" w:space="0"/>
                  <w:bottom w:val="single" w:color="auto" w:sz="4" w:space="0"/>
                  <w:right w:val="single" w:color="000001" w:sz="4" w:space="0"/>
                </w:tcBorders>
              </w:tcPr>
            </w:tcPrChange>
          </w:tcPr>
          <w:p w:rsidRPr="00634BB8" w:rsidR="00634BB8" w:rsidP="00F30507" w:rsidRDefault="00634BB8" w14:paraId="1B8E3590" wp14:textId="77777777" wp14:noSpellErr="1">
            <w:pPr>
              <w:widowControl w:val="0"/>
              <w:autoSpaceDE w:val="0"/>
              <w:autoSpaceDN w:val="0"/>
              <w:adjustRightInd w:val="0"/>
              <w:jc w:val="center"/>
              <w:rPr>
                <w:rFonts w:eastAsia="Hiragino Sans W3"/>
                <w:color w:val="000000" w:themeColor="text1"/>
                <w:spacing w:val="5"/>
                <w:kern w:val="1"/>
                <w:rPrChange w:author="Lorenzo Salvi" w:date="2019-01-07T14:29:00Z" w:id="27">
                  <w:rPr>
                    <w:rFonts w:eastAsia="Hiragino Sans W3"/>
                    <w:spacing w:val="5"/>
                    <w:kern w:val="1"/>
                    <w:u w:color="333399"/>
                  </w:rPr>
                </w:rPrChange>
              </w:rPr>
            </w:pPr>
            <w:ins w:author="Lorenzo Salvi" w:date="2019-01-07T14:29:00Z" w:id="28">
              <w:r w:rsidRPr="00634BB8">
                <w:rPr>
                  <w:color w:val="000000" w:themeColor="text1"/>
                  <w:lang w:val="en-GB"/>
                  <w:rPrChange w:author="Lorenzo Salvi" w:date="2019-01-07T14:29:00Z" w:id="29">
                    <w:rPr>
                      <w:lang w:val="en-GB"/>
                    </w:rPr>
                  </w:rPrChange>
                </w:rPr>
                <w:t>14/12/2018</w:t>
              </w:r>
            </w:ins>
            <w:del w:author="Lorenzo Salvi" w:date="2019-01-07T14:27:00Z" w:id="30">
              <w:r w:rsidRPr="00634BB8" w:rsidDel="00634BB8">
                <w:rPr>
                  <w:color w:val="000000" w:themeColor="text1"/>
                  <w:lang w:val="en-GB"/>
                  <w:rPrChange w:author="Lorenzo Salvi" w:date="2019-01-07T14:29:00Z" w:id="31">
                    <w:rPr>
                      <w:lang w:val="en-GB"/>
                    </w:rPr>
                  </w:rPrChange>
                </w:rPr>
                <w:delText>23/11/2018</w:delText>
              </w:r>
            </w:del>
          </w:p>
        </w:tc>
        <w:tc>
          <w:tcPr>
            <w:tcW w:w="4665" w:type="dxa"/>
            <w:tcBorders>
              <w:top w:val="single" w:color="auto" w:sz="4" w:space="0"/>
              <w:left w:val="single" w:color="auto" w:sz="4" w:space="0"/>
              <w:bottom w:val="single" w:color="auto" w:sz="4" w:space="0"/>
              <w:right w:val="single" w:color="auto" w:sz="4" w:space="0"/>
            </w:tcBorders>
            <w:tcMar/>
            <w:tcPrChange w:author="Salvatore Salernitano" w:date="2019-01-15T15:17:14.5733317" w:id="32">
              <w:tcPr>
                <w:tcW w:w="4470" w:type="dxa"/>
                <w:tcBorders>
                  <w:top w:val="single" w:color="000001" w:sz="4" w:space="0"/>
                  <w:left w:val="single" w:color="000001" w:sz="4" w:space="0"/>
                  <w:bottom w:val="single" w:color="auto" w:sz="4" w:space="0"/>
                  <w:right w:val="single" w:color="000001" w:sz="4" w:space="0"/>
                </w:tcBorders>
              </w:tcPr>
            </w:tcPrChange>
          </w:tcPr>
          <w:p w:rsidRPr="00634BB8" w:rsidR="00634BB8" w:rsidP="00F30507" w:rsidRDefault="00634BB8" w14:paraId="5BCF6007" wp14:textId="77777777" wp14:noSpellErr="1">
            <w:pPr>
              <w:widowControl w:val="0"/>
              <w:autoSpaceDE w:val="0"/>
              <w:autoSpaceDN w:val="0"/>
              <w:adjustRightInd w:val="0"/>
              <w:jc w:val="center"/>
              <w:rPr>
                <w:rFonts w:eastAsia="Hiragino Sans W3"/>
                <w:color w:val="000000" w:themeColor="text1"/>
                <w:spacing w:val="5"/>
                <w:kern w:val="1"/>
                <w:lang w:val="it-IT"/>
                <w:rPrChange w:author="Lorenzo Salvi" w:date="2019-01-07T14:29:00Z" w:id="33">
                  <w:rPr>
                    <w:rFonts w:eastAsia="Hiragino Sans W3"/>
                    <w:spacing w:val="5"/>
                    <w:kern w:val="1"/>
                    <w:u w:color="333399"/>
                  </w:rPr>
                </w:rPrChange>
              </w:rPr>
            </w:pPr>
            <w:ins w:author="Lorenzo Salvi" w:date="2019-01-07T14:29:00Z" w:id="34">
              <w:r w:rsidRPr="00634BB8">
                <w:rPr>
                  <w:color w:val="000000" w:themeColor="text1"/>
                  <w:lang w:val="it-IT"/>
                  <w:rPrChange w:author="Lorenzo Salvi" w:date="2019-01-07T14:29:00Z" w:id="35">
                    <w:rPr/>
                  </w:rPrChange>
                </w:rPr>
                <w:t>Il team, dopo un colloquio con il docente, ha deciso di riadattare il contenuto della Deliverable D1 nella Deliverable D2, apportando delle modifiche attinenti alla vecchia versione. (1. STORAGE NON NFR ma ASSUNZIONE; 2. DATABASE RIMOSSO COME NFR; 3. RIMOZIONE DELLE DECISIONI DEGLI FR E NFR DAL DECISION DESIGN ed AGGIUNTA DELLA DECISIONE ATTINENTE AL PATTERN MVC)</w:t>
              </w:r>
            </w:ins>
            <w:del w:author="Lorenzo Salvi" w:date="2019-01-07T14:27:00Z" w:id="36">
              <w:r w:rsidRPr="00634BB8" w:rsidDel="00634BB8">
                <w:rPr>
                  <w:color w:val="000000" w:themeColor="text1"/>
                  <w:lang w:val="it-IT"/>
                  <w:rPrChange w:author="Lorenzo Salvi" w:date="2019-01-07T14:29:00Z" w:id="37">
                    <w:rPr/>
                  </w:rPrChange>
                </w:rPr>
                <w:delText>Dopo un colloquio con il docente, ci siamo resi conto che il Component Diagram non deve riportare le funzionalità del sistema sotto un aspetto più approfondito ma deve rappresentare il Sistema ad alto livello e soprattutto deve tener conto dei Requisiti Non Funzionali.</w:delText>
              </w:r>
            </w:del>
          </w:p>
        </w:tc>
      </w:tr>
      <w:tr xmlns:wp14="http://schemas.microsoft.com/office/word/2010/wordml" w:rsidRPr="00634BB8" w:rsidR="00634BB8" w:rsidTr="6D99B57E" w14:paraId="2C17CDEC" wp14:textId="77777777">
        <w:trPr>
          <w:trHeight w:val="753"/>
        </w:trPr>
        <w:tc>
          <w:tcPr>
            <w:tcW w:w="2160" w:type="dxa"/>
            <w:tcBorders>
              <w:top w:val="single" w:color="auto" w:sz="4" w:space="0"/>
              <w:left w:val="single" w:color="auto" w:sz="4" w:space="0"/>
              <w:bottom w:val="single" w:color="auto" w:sz="4" w:space="0"/>
              <w:right w:val="single" w:color="auto" w:sz="4" w:space="0"/>
            </w:tcBorders>
            <w:tcMar/>
            <w:tcPrChange w:author="Lorenzo Salvi" w:date="2019-01-16T15:47:06.3295228" w:id="443277439">
              <w:tcPr>
                <w:tcW w:w="2160" w:type="dxa"/>
                <w:tcBorders>
                  <w:top w:val="single" w:color="auto" w:sz="4" w:space="0"/>
                  <w:left w:val="single" w:color="auto" w:sz="4" w:space="0"/>
                  <w:bottom w:val="single" w:color="auto" w:sz="4" w:space="0"/>
                  <w:right w:val="single" w:color="auto" w:sz="4" w:space="0"/>
                </w:tcBorders>
              </w:tcPr>
            </w:tcPrChange>
          </w:tcPr>
          <w:p w:rsidRPr="00634BB8" w:rsidR="00634BB8" w:rsidP="00F30507" w:rsidRDefault="00634BB8" w14:paraId="6F49638E" wp14:textId="16A9205B" wp14:noSpellErr="1">
            <w:pPr>
              <w:jc w:val="center"/>
              <w:rPr>
                <w:color w:val="000000" w:themeColor="text1"/>
                <w:lang w:val="it-IT"/>
                <w:rPrChange w:author="Lorenzo Salvi" w:date="2019-01-07T14:29:00Z" w:id="38">
                  <w:rPr>
                    <w:lang w:val="en-GB"/>
                  </w:rPr>
                </w:rPrChange>
              </w:rPr>
            </w:pPr>
            <w:ins w:author="Lorenzo Salvi" w:date="2019-01-07T14:29:00Z" w:id="39">
              <w:r w:rsidRPr="00634BB8">
                <w:rPr>
                  <w:color w:val="000000" w:themeColor="text1"/>
                  <w:lang w:val="it-IT"/>
                  <w:rPrChange w:author="Lorenzo Salvi" w:date="2019-01-07T14:29:00Z" w:id="197595712">
                    <w:rPr>
                      <w:lang w:val="en-GB"/>
                    </w:rPr>
                  </w:rPrChange>
                </w:rPr>
                <w:t xml:space="preserve">Ristrutturazione Modello </w:t>
              </w:r>
              <w:r w:rsidRPr="00634BB8">
                <w:rPr>
                  <w:color w:val="000000" w:themeColor="text1"/>
                  <w:lang w:val="it-IT"/>
                  <w:rPrChange w:author="Lorenzo Salvi" w:date="2019-01-07T14:29:00Z" w:id="40">
                    <w:rPr>
                      <w:lang w:val="en-GB"/>
                    </w:rPr>
                  </w:rPrChange>
                </w:rPr>
                <w:t>ER</w:t>
              </w:r>
              <w:r w:rsidRPr="00634BB8" w:rsidDel="00634BB8">
                <w:rPr>
                  <w:color w:val="000000" w:themeColor="text1"/>
                  <w:lang w:val="it-IT"/>
                  <w:rPrChange w:author="Lorenzo Salvi" w:date="2019-01-07T14:29:00Z" w:id="41">
                    <w:rPr>
                      <w:lang w:val="en-GB"/>
                    </w:rPr>
                  </w:rPrChange>
                </w:rPr>
                <w:t xml:space="preserve"> </w:t>
              </w:r>
            </w:ins>
            <w:del w:author="Lorenzo Salvi" w:date="2019-01-07T14:29:00Z" w:id="42">
              <w:r w:rsidRPr="00634BB8" w:rsidDel="00881DC4">
                <w:rPr>
                  <w:color w:val="000000" w:themeColor="text1"/>
                  <w:lang w:val="it-IT"/>
                  <w:rPrChange w:author="Lorenzo Salvi" w:date="2019-01-07T14:29:00Z" w:id="43">
                    <w:rPr>
                      <w:lang w:val="en-GB"/>
                    </w:rPr>
                  </w:rPrChange>
                </w:rPr>
                <w:delText>Revisione ed Aggiornamento della Deliverable D2 partendo dalla D1</w:delText>
              </w:r>
            </w:del>
          </w:p>
        </w:tc>
        <w:tc>
          <w:tcPr>
            <w:tcW w:w="1425" w:type="dxa"/>
            <w:tcBorders>
              <w:top w:val="single" w:color="auto" w:sz="4" w:space="0"/>
              <w:left w:val="single" w:color="auto" w:sz="4" w:space="0"/>
              <w:bottom w:val="single" w:color="auto" w:sz="4" w:space="0"/>
              <w:right w:val="single" w:color="auto" w:sz="4" w:space="0"/>
            </w:tcBorders>
            <w:tcMar/>
            <w:tcPrChange w:author="Lorenzo Salvi" w:date="2019-01-16T15:47:06.3295228" w:id="89616257">
              <w:tcPr>
                <w:tcW w:w="1425" w:type="dxa"/>
                <w:tcBorders>
                  <w:top w:val="single" w:color="auto" w:sz="4" w:space="0"/>
                  <w:left w:val="single" w:color="auto" w:sz="4" w:space="0"/>
                  <w:bottom w:val="single" w:color="auto" w:sz="4" w:space="0"/>
                  <w:right w:val="single" w:color="auto" w:sz="4" w:space="0"/>
                </w:tcBorders>
              </w:tcPr>
            </w:tcPrChange>
          </w:tcPr>
          <w:p w:rsidRPr="00634BB8" w:rsidR="00634BB8" w:rsidP="00F30507" w:rsidRDefault="00634BB8" w14:paraId="04054329" wp14:textId="77777777" wp14:noSpellErr="1">
            <w:pPr>
              <w:jc w:val="center"/>
              <w:rPr>
                <w:color w:val="000000" w:themeColor="text1"/>
                <w:lang w:val="en-GB"/>
                <w:rPrChange w:author="Lorenzo Salvi" w:date="2019-01-07T14:29:00Z" w:id="44">
                  <w:rPr>
                    <w:lang w:val="en-GB"/>
                  </w:rPr>
                </w:rPrChange>
              </w:rPr>
            </w:pPr>
            <w:ins w:author="Lorenzo Salvi" w:date="2019-01-07T14:29:00Z" w:id="45">
              <w:r w:rsidRPr="00634BB8">
                <w:rPr>
                  <w:color w:val="000000" w:themeColor="text1"/>
                  <w:lang w:val="en-GB"/>
                  <w:rPrChange w:author="Lorenzo Salvi" w:date="2019-01-07T14:29:00Z" w:id="46">
                    <w:rPr>
                      <w:lang w:val="en-GB"/>
                    </w:rPr>
                  </w:rPrChange>
                </w:rPr>
                <w:t>15/12/18</w:t>
              </w:r>
            </w:ins>
            <w:del w:author="Lorenzo Salvi" w:date="2019-01-07T14:29:00Z" w:id="48">
              <w:r w:rsidRPr="00634BB8" w:rsidDel="00881DC4">
                <w:rPr>
                  <w:color w:val="000000" w:themeColor="text1"/>
                  <w:lang w:val="en-GB"/>
                  <w:rPrChange w:author="Lorenzo Salvi" w:date="2019-01-07T14:29:00Z" w:id="49">
                    <w:rPr>
                      <w:lang w:val="en-GB"/>
                    </w:rPr>
                  </w:rPrChange>
                </w:rPr>
                <w:delText>14/12/2018</w:delText>
              </w:r>
            </w:del>
          </w:p>
        </w:tc>
        <w:tc>
          <w:tcPr>
            <w:tcW w:w="1410" w:type="dxa"/>
            <w:tcBorders>
              <w:top w:val="single" w:color="auto" w:sz="4" w:space="0"/>
              <w:left w:val="single" w:color="auto" w:sz="4" w:space="0"/>
              <w:bottom w:val="single" w:color="auto" w:sz="4" w:space="0"/>
              <w:right w:val="single" w:color="auto" w:sz="4" w:space="0"/>
            </w:tcBorders>
            <w:tcMar/>
            <w:tcPrChange w:author="Lorenzo Salvi" w:date="2019-01-16T15:47:06.3295228" w:id="1647127551">
              <w:tcPr>
                <w:tcW w:w="1410" w:type="dxa"/>
                <w:tcBorders>
                  <w:top w:val="single" w:color="auto" w:sz="4" w:space="0"/>
                  <w:left w:val="single" w:color="auto" w:sz="4" w:space="0"/>
                  <w:bottom w:val="single" w:color="auto" w:sz="4" w:space="0"/>
                  <w:right w:val="single" w:color="auto" w:sz="4" w:space="0"/>
                </w:tcBorders>
              </w:tcPr>
            </w:tcPrChange>
          </w:tcPr>
          <w:p w:rsidRPr="00634BB8" w:rsidR="00634BB8" w:rsidP="00F30507" w:rsidRDefault="00634BB8" w14:paraId="3076FF17" w14:noSpellErr="1" wp14:textId="3CE6B1A5">
            <w:pPr>
              <w:jc w:val="center"/>
              <w:rPr>
                <w:color w:val="000000" w:themeColor="text1"/>
                <w:lang w:val="en-GB"/>
                <w:rPrChange w:author="Lorenzo Salvi" w:date="2019-01-07T14:29:00Z" w:id="50">
                  <w:rPr>
                    <w:lang w:val="en-GB"/>
                  </w:rPr>
                </w:rPrChange>
              </w:rPr>
            </w:pPr>
            <w:ins w:author="Salvatore Salernitano" w:date="2019-01-10T11:10:31.1763592" w:id="1536605101">
              <w:r w:rsidRPr="00634BB8" w:rsidR="3FADD4E7">
                <w:rPr>
                  <w:color w:val="000000" w:themeColor="text1"/>
                  <w:lang w:val="en-GB"/>
                  <w:rPrChange w:author="Lorenzo Salvi" w:date="2019-01-07T14:29:00Z" w:id="1173345541">
                    <w:rPr>
                      <w:lang w:val="en-GB"/>
                    </w:rPr>
                  </w:rPrChange>
                </w:rPr>
                <w:t>1</w:t>
              </w:r>
            </w:ins>
            <w:ins w:author="Salvatore Salernitano" w:date="2019-01-10T11:11:31.3279577" w:id="1803773820">
              <w:r w:rsidRPr="00634BB8" w:rsidR="73DD27BD">
                <w:rPr>
                  <w:color w:val="000000" w:themeColor="text1"/>
                  <w:lang w:val="en-GB"/>
                  <w:rPrChange w:author="Lorenzo Salvi" w:date="2019-01-07T14:29:00Z" w:id="1702876096">
                    <w:rPr>
                      <w:lang w:val="en-GB"/>
                    </w:rPr>
                  </w:rPrChange>
                </w:rPr>
                <w:t>0</w:t>
              </w:r>
              <w:r w:rsidRPr="00634BB8" w:rsidR="3FADD4E7">
                <w:rPr>
                  <w:color w:val="000000" w:themeColor="text1"/>
                  <w:lang w:val="en-GB"/>
                  <w:rPrChange w:author="Lorenzo Salvi" w:date="2019-01-07T14:29:00Z" w:id="310737473">
                    <w:rPr>
                      <w:lang w:val="en-GB"/>
                    </w:rPr>
                  </w:rPrChange>
                </w:rPr>
                <w:t>/</w:t>
              </w:r>
              <w:r w:rsidRPr="00634BB8" w:rsidR="73DD27BD">
                <w:rPr>
                  <w:color w:val="000000" w:themeColor="text1"/>
                  <w:lang w:val="en-GB"/>
                  <w:rPrChange w:author="Lorenzo Salvi" w:date="2019-01-07T14:29:00Z" w:id="1265591888">
                    <w:rPr>
                      <w:lang w:val="en-GB"/>
                    </w:rPr>
                  </w:rPrChange>
                </w:rPr>
                <w:t>0</w:t>
              </w:r>
              <w:r w:rsidRPr="00634BB8" w:rsidR="3FADD4E7">
                <w:rPr>
                  <w:color w:val="000000" w:themeColor="text1"/>
                  <w:lang w:val="en-GB"/>
                  <w:rPrChange w:author="Lorenzo Salvi" w:date="2019-01-07T14:29:00Z" w:id="1068356839">
                    <w:rPr>
                      <w:lang w:val="en-GB"/>
                    </w:rPr>
                  </w:rPrChange>
                </w:rPr>
                <w:t>1</w:t>
              </w:r>
            </w:ins>
            <w:ins w:author="Lorenzo Salvi" w:date="2019-01-07T14:29:00Z" w:id="51">
              <w:del w:author="Salvatore Salernitano" w:date="2019-01-10T11:10:31.1763592" w:id="1960092110">
                <w:r w:rsidRPr="00634BB8" w:rsidDel="3FADD4E7">
                  <w:rPr>
                    <w:color w:val="000000" w:themeColor="text1"/>
                    <w:lang w:val="en-GB"/>
                    <w:rPrChange w:author="Lorenzo Salvi" w:date="2019-01-07T14:29:00Z" w:id="1575220481">
                      <w:rPr>
                        <w:lang w:val="en-GB"/>
                      </w:rPr>
                    </w:rPrChange>
                  </w:rPr>
                  <w:delText>20</w:delText>
                </w:r>
              </w:del>
              <w:del w:author="Salvatore Salernitano" w:date="2019-01-10T11:11:31.3279577" w:id="824232575">
                <w:r w:rsidRPr="00634BB8" w:rsidDel="73DD27BD">
                  <w:rPr>
                    <w:color w:val="000000" w:themeColor="text1"/>
                    <w:lang w:val="en-GB"/>
                    <w:rPrChange w:author="Lorenzo Salvi" w:date="2019-01-07T14:29:00Z" w:id="843887438">
                      <w:rPr>
                        <w:lang w:val="en-GB"/>
                      </w:rPr>
                    </w:rPrChange>
                  </w:rPr>
                  <w:delText>/12</w:delText>
                </w:r>
              </w:del>
              <w:r w:rsidRPr="00634BB8">
                <w:rPr>
                  <w:color w:val="000000" w:themeColor="text1"/>
                  <w:lang w:val="en-GB"/>
                  <w:rPrChange w:author="Lorenzo Salvi" w:date="2019-01-07T14:29:00Z" w:id="1201751978">
                    <w:rPr>
                      <w:lang w:val="en-GB"/>
                    </w:rPr>
                  </w:rPrChange>
                </w:rPr>
                <w:t>/201</w:t>
              </w:r>
            </w:ins>
            <w:ins w:author="Salvatore Salernitano" w:date="2019-01-10T11:11:31.3279577" w:id="721076896">
              <w:r w:rsidRPr="00634BB8" w:rsidR="73DD27BD">
                <w:rPr>
                  <w:color w:val="000000" w:themeColor="text1"/>
                  <w:lang w:val="en-GB"/>
                  <w:rPrChange w:author="Lorenzo Salvi" w:date="2019-01-07T14:29:00Z" w:id="52">
                    <w:rPr>
                      <w:lang w:val="en-GB"/>
                    </w:rPr>
                  </w:rPrChange>
                </w:rPr>
                <w:t>9</w:t>
              </w:r>
            </w:ins>
            <w:del w:author="Lorenzo Salvi" w:date="2019-01-07T14:29:00Z" w:id="54">
              <w:r w:rsidRPr="00634BB8" w:rsidDel="00881DC4">
                <w:rPr>
                  <w:color w:val="000000" w:themeColor="text1"/>
                  <w:lang w:val="en-GB"/>
                  <w:rPrChange w:author="Lorenzo Salvi" w:date="2019-01-07T14:29:00Z" w:id="55">
                    <w:rPr>
                      <w:lang w:val="en-GB"/>
                    </w:rPr>
                  </w:rPrChange>
                </w:rPr>
                <w:delText>14/12/2018</w:delText>
              </w:r>
            </w:del>
          </w:p>
        </w:tc>
        <w:tc>
          <w:tcPr>
            <w:tcW w:w="4665" w:type="dxa"/>
            <w:tcBorders>
              <w:top w:val="single" w:color="auto" w:sz="4" w:space="0"/>
              <w:left w:val="single" w:color="auto" w:sz="4" w:space="0"/>
              <w:bottom w:val="single" w:color="auto" w:sz="4" w:space="0"/>
              <w:right w:val="single" w:color="auto" w:sz="4" w:space="0"/>
            </w:tcBorders>
            <w:tcMar/>
            <w:tcPrChange w:author="Lorenzo Salvi" w:date="2019-01-16T15:47:06.3295228" w:id="2090302258">
              <w:tcPr>
                <w:tcW w:w="4470" w:type="dxa"/>
                <w:tcBorders>
                  <w:top w:val="single" w:color="auto" w:sz="4" w:space="0"/>
                  <w:left w:val="single" w:color="auto" w:sz="4" w:space="0"/>
                  <w:bottom w:val="single" w:color="auto" w:sz="4" w:space="0"/>
                  <w:right w:val="single" w:color="auto" w:sz="4" w:space="0"/>
                </w:tcBorders>
              </w:tcPr>
            </w:tcPrChange>
          </w:tcPr>
          <w:p w:rsidRPr="00634BB8" w:rsidR="00634BB8" w:rsidP="00F30507" w:rsidRDefault="00634BB8" w14:paraId="7B3D2FD4" wp14:textId="5C9B6E5E" wp14:noSpellErr="1">
            <w:pPr>
              <w:jc w:val="center"/>
              <w:rPr>
                <w:color w:val="000000" w:themeColor="text1"/>
                <w:lang w:val="it-IT"/>
                <w:rPrChange w:author="Lorenzo Salvi" w:date="2019-01-07T14:29:00Z" w:id="56">
                  <w:rPr/>
                </w:rPrChange>
              </w:rPr>
            </w:pPr>
            <w:ins w:author="Lorenzo Salvi" w:date="2019-01-07T14:29:00Z" w:id="57">
              <w:r w:rsidRPr="00634BB8">
                <w:rPr>
                  <w:color w:val="000000" w:themeColor="text1"/>
                  <w:lang w:val="it-IT"/>
                  <w:rPrChange w:author="Lorenzo Salvi" w:date="2019-01-07T14:29:00Z" w:id="1563090649">
                    <w:rPr/>
                  </w:rPrChange>
                </w:rPr>
                <w:t>Il team ha deciso di inserire come Foreign Key nella relazione Sensore, il campo Edificio</w:t>
              </w:r>
            </w:ins>
            <w:ins w:author="Salvatore Salernitano" w:date="2019-01-10T11:12:32.0750274" w:id="2131435187">
              <w:r w:rsidRPr="00634BB8" w:rsidR="0B183192">
                <w:rPr>
                  <w:color w:val="000000" w:themeColor="text1"/>
                  <w:lang w:val="it-IT"/>
                  <w:rPrChange w:author="Lorenzo Salvi" w:date="2019-01-07T14:29:00Z" w:id="1071170405">
                    <w:rPr/>
                  </w:rPrChange>
                </w:rPr>
                <w:t xml:space="preserve"> ed Area, i</w:t>
              </w:r>
            </w:ins>
            <w:ins w:author="Lorenzo Salvi" w:date="2019-01-07T14:29:00Z" w:id="289196888">
              <w:del w:author="Salvatore Salernitano" w:date="2019-01-10T11:12:32.0750274" w:id="198198555">
                <w:r w:rsidRPr="00634BB8" w:rsidDel="0B183192">
                  <w:rPr>
                    <w:color w:val="000000" w:themeColor="text1"/>
                    <w:lang w:val="it-IT"/>
                    <w:rPrChange w:author="Lorenzo Salvi" w:date="2019-01-07T14:29:00Z" w:id="1489411693">
                      <w:rPr/>
                    </w:rPrChange>
                  </w:rPr>
                  <w:delText xml:space="preserve"> i</w:delText>
                </w:r>
              </w:del>
              <w:r w:rsidRPr="00634BB8">
                <w:rPr>
                  <w:color w:val="000000" w:themeColor="text1"/>
                  <w:lang w:val="it-IT"/>
                  <w:rPrChange w:author="Lorenzo Salvi" w:date="2019-01-07T14:29:00Z" w:id="1740958176">
                    <w:rPr/>
                  </w:rPrChange>
                </w:rPr>
                <w:t xml:space="preserve">n modo tale da avere maggior tracciabilità dei sensori all’interno di un piano</w:t>
              </w:r>
            </w:ins>
            <w:ins w:author="Salvatore Salernitano" w:date="2019-01-10T11:11:31.3279577" w:id="110284055">
              <w:r w:rsidRPr="00634BB8" w:rsidR="73DD27BD">
                <w:rPr>
                  <w:color w:val="000000" w:themeColor="text1"/>
                  <w:lang w:val="it-IT"/>
                  <w:rPrChange w:author="Lorenzo Salvi" w:date="2019-01-07T14:29:00Z" w:id="1027811971">
                    <w:rPr/>
                  </w:rPrChange>
                </w:rPr>
                <w:t>, oppure all’interno di un Edificio, o all’interno di un’Area.</w:t>
              </w:r>
            </w:ins>
            <w:ins w:author="Lorenzo Salvi" w:date="2019-01-07T14:29:00Z" w:id="1784246776">
              <w:del w:author="Salvatore Salernitano" w:date="2019-01-10T11:11:31.3279577" w:id="1960916757">
                <w:r w:rsidRPr="00634BB8" w:rsidDel="73DD27BD">
                  <w:rPr>
                    <w:color w:val="000000" w:themeColor="text1"/>
                    <w:lang w:val="it-IT"/>
                    <w:rPrChange w:author="Lorenzo Salvi" w:date="2019-01-07T14:29:00Z" w:id="58">
                      <w:rPr/>
                    </w:rPrChange>
                  </w:rPr>
                  <w:delText>edificio.</w:delText>
                </w:r>
              </w:del>
            </w:ins>
            <w:del w:author="Lorenzo Salvi" w:date="2019-01-07T14:29:00Z" w:id="60">
              <w:r w:rsidRPr="00634BB8" w:rsidDel="00881DC4">
                <w:rPr>
                  <w:color w:val="000000" w:themeColor="text1"/>
                  <w:lang w:val="it-IT"/>
                  <w:rPrChange w:author="Lorenzo Salvi" w:date="2019-01-07T14:29:00Z" w:id="61">
                    <w:rPr/>
                  </w:rPrChange>
                </w:rPr>
                <w:delText>Il team, dopo un colloquio con il docente, ha deciso di riadattare il contenuto della Deliverable D1 nella Deliverable D2, apportando delle modifiche attinenti alla vecchia versione. (1. STORAGE NON NFR ma ASSUNZIONE; 2. DATABASE RIMOSSO COME NFR; 3. RIMOZIONE DELLE DECISIONI DEGLI FR E NFR DAL DECISION DESIGN ed AGGIUNTA DELLA DECISIONE ATTINENTE AL PATTERN MVC)</w:delText>
              </w:r>
            </w:del>
          </w:p>
        </w:tc>
      </w:tr>
      <w:tr xmlns:wp14="http://schemas.microsoft.com/office/word/2010/wordml" w:rsidRPr="00634BB8" w:rsidR="00634BB8" w:rsidDel="78FB947F" w:rsidTr="50F21A5F" w14:paraId="496573EE" wp14:textId="77777777">
        <w:trPr>
          <w:trHeight w:val="753"/>
          <w:del w:author="Salvatore Salernitano" w:date="2019-01-16T09:19:30.8401609" w:id="1259225543"/>
        </w:trPr>
        <w:tc>
          <w:tcPr>
            <w:tcW w:w="2160" w:type="dxa"/>
            <w:tcBorders>
              <w:top w:val="single" w:color="auto" w:sz="4" w:space="0"/>
              <w:left w:val="single" w:color="auto" w:sz="4" w:space="0"/>
              <w:bottom w:val="single" w:color="auto" w:sz="4" w:space="0"/>
              <w:right w:val="single" w:color="auto" w:sz="4" w:space="0"/>
            </w:tcBorders>
            <w:tcMar/>
            <w:tcPrChange w:author="Salvatore Salernitano" w:date="2019-01-16T09:18:10.8170301" w:id="795271502">
              <w:tcPr>
                <w:tcW w:w="2160" w:type="dxa"/>
                <w:tcBorders>
                  <w:top w:val="single" w:color="auto" w:sz="4" w:space="0"/>
                  <w:left w:val="single" w:color="auto" w:sz="4" w:space="0"/>
                  <w:bottom w:val="single" w:color="auto" w:sz="4" w:space="0"/>
                  <w:right w:val="single" w:color="auto" w:sz="4" w:space="0"/>
                </w:tcBorders>
              </w:tcPr>
            </w:tcPrChange>
          </w:tcPr>
          <w:p w:rsidRPr="00634BB8" w:rsidR="00634BB8" w:rsidP="48F17970" w:rsidRDefault="00634BB8" w14:paraId="78DB40E8" wp14:textId="77777777" wp14:noSpellErr="1">
            <w:pPr>
              <w:jc w:val="center"/>
              <w:rPr>
                <w:color w:val="000000" w:themeColor="text1" w:themeTint="FF" w:themeShade="FF"/>
                <w:lang w:val="it-IT"/>
                <w:rPrChange w:author="Lorenzo Salvi" w:date="2019-01-10T10:38:40.2122135" w:id="1524736157">
                  <w:rPr/>
                </w:rPrChange>
              </w:rPr>
              <w:pPrChange w:author="Lorenzo Salvi" w:date="2019-01-10T10:38:40.2122135" w:id="1351454544">
                <w:pPr>
                  <w:jc w:val="center"/>
                </w:pPr>
              </w:pPrChange>
            </w:pPr>
            <w:del w:author="Lorenzo Salvi" w:date="2019-01-07T14:28:00Z" w:id="65">
              <w:r w:rsidRPr="00634BB8" w:rsidDel="00634BB8">
                <w:rPr>
                  <w:color w:val="000000" w:themeColor="text1"/>
                  <w:lang w:val="en-GB"/>
                  <w:rPrChange w:author="Lorenzo Salvi" w:date="2019-01-07T14:29:00Z" w:id="66">
                    <w:rPr>
                      <w:lang w:val="en-GB"/>
                    </w:rPr>
                  </w:rPrChange>
                </w:rPr>
                <w:delText xml:space="preserve">Ristrutturazione Component Diagram </w:delText>
              </w:r>
            </w:del>
            <w:ins w:author="Lorenzo Salvi" w:date="2019-01-10T10:38:40.2122135" w:id="1223784816">
              <w:r w:rsidRPr="48F17970" w:rsidR="48F17970">
                <w:rPr>
                  <w:color w:val="000000" w:themeColor="text1" w:themeTint="FF" w:themeShade="FF"/>
                  <w:lang w:val="it-IT"/>
                  <w:rPrChange w:author="Lorenzo Salvi" w:date="2019-01-10T10:38:40.2122135" w:id="1308702994">
                    <w:rPr/>
                  </w:rPrChange>
                </w:rPr>
                <w:t>Implementazione FR Ticket</w:t>
              </w:r>
            </w:ins>
          </w:p>
        </w:tc>
        <w:tc>
          <w:tcPr>
            <w:tcW w:w="1425" w:type="dxa"/>
            <w:tcBorders>
              <w:top w:val="single" w:color="auto" w:sz="4" w:space="0"/>
              <w:left w:val="single" w:color="auto" w:sz="4" w:space="0"/>
              <w:bottom w:val="single" w:color="auto" w:sz="4" w:space="0"/>
              <w:right w:val="single" w:color="auto" w:sz="4" w:space="0"/>
            </w:tcBorders>
            <w:tcMar/>
            <w:tcPrChange w:author="Salvatore Salernitano" w:date="2019-01-16T09:18:10.8170301" w:id="274286125">
              <w:tcPr>
                <w:tcW w:w="1425" w:type="dxa"/>
                <w:tcBorders>
                  <w:top w:val="single" w:color="auto" w:sz="4" w:space="0"/>
                  <w:left w:val="single" w:color="auto" w:sz="4" w:space="0"/>
                  <w:bottom w:val="single" w:color="auto" w:sz="4" w:space="0"/>
                  <w:right w:val="single" w:color="auto" w:sz="4" w:space="0"/>
                </w:tcBorders>
              </w:tcPr>
            </w:tcPrChange>
          </w:tcPr>
          <w:p w:rsidRPr="00634BB8" w:rsidR="00634BB8" w:rsidP="03476949" w:rsidRDefault="00634BB8" w14:paraId="53CFB7E8" wp14:textId="77777777" wp14:noSpellErr="1">
            <w:pPr>
              <w:jc w:val="center"/>
              <w:rPr>
                <w:color w:val="000000" w:themeColor="text1" w:themeTint="FF" w:themeShade="FF"/>
                <w:lang w:val="it-IT"/>
                <w:rPrChange w:author="Lorenzo Salvi" w:date="2019-01-10T10:46:44.5176083" w:id="1431967376">
                  <w:rPr/>
                </w:rPrChange>
              </w:rPr>
              <w:pPrChange w:author="Lorenzo Salvi" w:date="2019-01-10T10:46:44.5176083" w:id="551930437">
                <w:pPr>
                  <w:jc w:val="center"/>
                </w:pPr>
              </w:pPrChange>
            </w:pPr>
            <w:del w:author="Lorenzo Salvi" w:date="2019-01-07T14:28:00Z" w:id="70">
              <w:r w:rsidRPr="00634BB8" w:rsidDel="00634BB8">
                <w:rPr>
                  <w:color w:val="000000" w:themeColor="text1"/>
                  <w:lang w:val="en-GB"/>
                  <w:rPrChange w:author="Lorenzo Salvi" w:date="2019-01-07T14:29:00Z" w:id="71">
                    <w:rPr>
                      <w:lang w:val="en-GB"/>
                    </w:rPr>
                  </w:rPrChange>
                </w:rPr>
                <w:delText>23/11/18</w:delText>
              </w:r>
            </w:del>
            <w:ins w:author="Lorenzo Salvi" w:date="2019-01-10T10:45:43.9336774" w:id="859912091">
              <w:r w:rsidRPr="1E4FB528" w:rsidR="1E4FB528">
                <w:rPr>
                  <w:color w:val="000000" w:themeColor="text1" w:themeTint="FF" w:themeShade="FF"/>
                  <w:lang w:val="it-IT"/>
                  <w:rPrChange w:author="Lorenzo Salvi" w:date="2019-01-10T10:45:43.9336774" w:id="1152327350">
                    <w:rPr/>
                  </w:rPrChange>
                </w:rPr>
                <w:t>18/12/2018</w:t>
              </w:r>
            </w:ins>
          </w:p>
        </w:tc>
        <w:tc>
          <w:tcPr>
            <w:tcW w:w="1410" w:type="dxa"/>
            <w:tcBorders>
              <w:top w:val="single" w:color="auto" w:sz="4" w:space="0"/>
              <w:left w:val="single" w:color="auto" w:sz="4" w:space="0"/>
              <w:bottom w:val="single" w:color="auto" w:sz="4" w:space="0"/>
              <w:right w:val="single" w:color="auto" w:sz="4" w:space="0"/>
            </w:tcBorders>
            <w:tcMar/>
            <w:tcPrChange w:author="Salvatore Salernitano" w:date="2019-01-16T09:18:10.8170301" w:id="567763231">
              <w:tcPr>
                <w:tcW w:w="1410" w:type="dxa"/>
                <w:tcBorders>
                  <w:top w:val="single" w:color="auto" w:sz="4" w:space="0"/>
                  <w:left w:val="single" w:color="auto" w:sz="4" w:space="0"/>
                  <w:bottom w:val="single" w:color="auto" w:sz="4" w:space="0"/>
                  <w:right w:val="single" w:color="auto" w:sz="4" w:space="0"/>
                </w:tcBorders>
              </w:tcPr>
            </w:tcPrChange>
          </w:tcPr>
          <w:p w:rsidRPr="00634BB8" w:rsidR="00634BB8" w:rsidP="1C41D3B0" w:rsidRDefault="00634BB8" w14:paraId="319C67E8" wp14:textId="77777777" wp14:noSpellErr="1">
            <w:pPr>
              <w:jc w:val="center"/>
              <w:rPr>
                <w:color w:val="000000" w:themeColor="text1" w:themeTint="FF" w:themeShade="FF"/>
                <w:lang w:val="it-IT"/>
                <w:rPrChange w:author="Lorenzo Salvi" w:date="2019-01-10T10:39:40.5158461" w:id="825447971">
                  <w:rPr/>
                </w:rPrChange>
              </w:rPr>
              <w:pPrChange w:author="Lorenzo Salvi" w:date="2019-01-10T10:39:40.5158461" w:id="188558337">
                <w:pPr>
                  <w:jc w:val="center"/>
                </w:pPr>
              </w:pPrChange>
            </w:pPr>
            <w:del w:author="Lorenzo Salvi" w:date="2019-01-07T14:28:00Z" w:id="75">
              <w:r w:rsidRPr="00634BB8" w:rsidDel="00634BB8">
                <w:rPr>
                  <w:color w:val="000000" w:themeColor="text1"/>
                  <w:lang w:val="en-GB"/>
                  <w:rPrChange w:author="Lorenzo Salvi" w:date="2019-01-07T14:29:00Z" w:id="76">
                    <w:rPr>
                      <w:lang w:val="en-GB"/>
                    </w:rPr>
                  </w:rPrChange>
                </w:rPr>
                <w:delText>17/12/18</w:delText>
              </w:r>
            </w:del>
            <w:ins w:author="Lorenzo Salvi" w:date="2019-01-10T10:38:40.2122135" w:id="954003437">
              <w:r w:rsidRPr="48F17970" w:rsidR="48F17970">
                <w:rPr>
                  <w:color w:val="000000" w:themeColor="text1" w:themeTint="FF" w:themeShade="FF"/>
                  <w:lang w:val="it-IT"/>
                  <w:rPrChange w:author="Lorenzo Salvi" w:date="2019-01-10T10:38:40.2122135" w:id="327056013">
                    <w:rPr/>
                  </w:rPrChange>
                </w:rPr>
                <w:t>09/01/2019</w:t>
              </w:r>
            </w:ins>
          </w:p>
        </w:tc>
        <w:tc>
          <w:tcPr>
            <w:tcW w:w="4665" w:type="dxa"/>
            <w:tcBorders>
              <w:top w:val="single" w:color="auto" w:sz="4" w:space="0"/>
              <w:left w:val="single" w:color="auto" w:sz="4" w:space="0"/>
              <w:bottom w:val="single" w:color="auto" w:sz="4" w:space="0"/>
              <w:right w:val="single" w:color="auto" w:sz="4" w:space="0"/>
            </w:tcBorders>
            <w:tcMar/>
            <w:tcPrChange w:author="Salvatore Salernitano" w:date="2019-01-16T09:18:10.8170301" w:id="1331438604">
              <w:tcPr>
                <w:tcW w:w="4470" w:type="dxa"/>
                <w:tcBorders>
                  <w:top w:val="single" w:color="auto" w:sz="4" w:space="0"/>
                  <w:left w:val="single" w:color="auto" w:sz="4" w:space="0"/>
                  <w:bottom w:val="single" w:color="auto" w:sz="4" w:space="0"/>
                  <w:right w:val="single" w:color="auto" w:sz="4" w:space="0"/>
                </w:tcBorders>
              </w:tcPr>
            </w:tcPrChange>
          </w:tcPr>
          <w:p w:rsidRPr="00634BB8" w:rsidR="00634BB8" w:rsidP="00F30507" w:rsidRDefault="00634BB8" w14:paraId="7568A8EC" wp14:textId="68054DFD">
            <w:pPr>
              <w:jc w:val="center"/>
              <w:rPr>
                <w:color w:val="000000" w:themeColor="text1"/>
                <w:lang w:val="it-IT"/>
                <w:rPrChange w:author="Lorenzo Salvi" w:date="2019-01-07T14:29:00Z" w:id="77">
                  <w:rPr/>
                </w:rPrChange>
              </w:rPr>
            </w:pPr>
            <w:del w:author="Lorenzo Salvi" w:date="2019-01-07T14:28:00Z" w:id="80">
              <w:r w:rsidRPr="00634BB8" w:rsidDel="00634BB8">
                <w:rPr>
                  <w:color w:val="000000" w:themeColor="text1"/>
                  <w:lang w:val="it-IT"/>
                  <w:rPrChange w:author="Lorenzo Salvi" w:date="2019-01-07T14:29:00Z" w:id="81">
                    <w:rPr/>
                  </w:rPrChange>
                </w:rPr>
                <w:delText>Il team ha deciso di ristrutturare il Component Diagram in base alle necessità del prototipo</w:delText>
              </w:r>
            </w:del>
            <w:ins w:author="Lorenzo Salvi" w:date="2019-01-10T10:39:40.5158461" w:id="738447956">
              <w:r w:rsidRPr="1C41D3B0" w:rsidR="1C41D3B0">
                <w:rPr>
                  <w:color w:val="000000" w:themeColor="text1" w:themeTint="FF" w:themeShade="FF"/>
                  <w:lang w:val="it-IT"/>
                  <w:rPrChange w:author="Lorenzo Salvi" w:date="2019-01-10T10:39:40.5158461" w:id="1275668328">
                    <w:rPr/>
                  </w:rPrChange>
                </w:rPr>
                <w:t>Conclusa</w:t>
              </w:r>
              <w:r w:rsidRPr="1C41D3B0" w:rsidR="1C41D3B0">
                <w:rPr>
                  <w:color w:val="000000" w:themeColor="text1" w:themeTint="FF" w:themeShade="FF"/>
                  <w:lang w:val="it-IT"/>
                  <w:rPrChange w:author="Lorenzo Salvi" w:date="2019-01-10T10:39:40.5158461" w:id="1910197440">
                    <w:rPr/>
                  </w:rPrChange>
                </w:rPr>
                <w:t xml:space="preserve"> l’</w:t>
              </w:r>
              <w:r w:rsidRPr="1C41D3B0" w:rsidR="1C41D3B0">
                <w:rPr>
                  <w:color w:val="000000" w:themeColor="text1" w:themeTint="FF" w:themeShade="FF"/>
                  <w:lang w:val="it-IT"/>
                  <w:rPrChange w:author="Lorenzo Salvi" w:date="2019-01-10T10:39:40.5158461" w:id="738439719">
                    <w:rPr/>
                  </w:rPrChange>
                </w:rPr>
                <w:t xml:space="preserve">implementazione della funzione Ticket attraverso </w:t>
              </w:r>
            </w:ins>
            <w:ins w:author="Lorenzo Salvi" w:date="2019-01-10T10:40:40.8378686" w:id="309349803">
              <w:r w:rsidRPr="7D7ECB37" w:rsidR="7D7ECB37">
                <w:rPr>
                  <w:color w:val="000000" w:themeColor="text1" w:themeTint="FF" w:themeShade="FF"/>
                  <w:lang w:val="it-IT"/>
                  <w:rPrChange w:author="Lorenzo Salvi" w:date="2019-01-10T10:40:40.8378686" w:id="200046417">
                    <w:rPr/>
                  </w:rPrChange>
                </w:rPr>
                <w:t xml:space="preserve">utilizzo del bottone Ticket presente nelle Rispettive Dashboard. Nello specifico: </w:t>
              </w:r>
            </w:ins>
            <w:ins w:author="Lorenzo Salvi" w:date="2019-01-10T10:41:41.4016262" w:id="1146845126">
              <w:proofErr w:type="spellStart"/>
              <w:r w:rsidRPr="1E4FB528" w:rsidR="76FAF4DD">
                <w:rPr>
                  <w:i w:val="1"/>
                  <w:iCs w:val="1"/>
                  <w:color w:val="000000" w:themeColor="text1" w:themeTint="FF" w:themeShade="FF"/>
                  <w:u w:val="single"/>
                  <w:lang w:val="it-IT"/>
                  <w:rPrChange w:author="Lorenzo Salvi" w:date="2019-01-10T10:45:43.9336774" w:id="1074831073">
                    <w:rPr/>
                  </w:rPrChange>
                </w:rPr>
                <w:t xml:space="preserve">View</w:t>
              </w:r>
              <w:proofErr w:type="spellEnd"/>
              <w:r w:rsidRPr="7D7ECB37" w:rsidR="76FAF4DD">
                <w:rPr>
                  <w:color w:val="000000" w:themeColor="text1" w:themeTint="FF" w:themeShade="FF"/>
                  <w:lang w:val="it-IT"/>
                  <w:rPrChange w:author="Lorenzo Salvi" w:date="2019-01-10T10:40:40.8378686" w:id="1157001114">
                    <w:rPr/>
                  </w:rPrChange>
                </w:rPr>
                <w:t xml:space="preserve">: AdminTicket.java, </w:t>
              </w:r>
            </w:ins>
            <w:ins w:author="Lorenzo Salvi" w:date="2019-01-10T10:42:42.0201685" w:id="1830372783">
              <w:r w:rsidRPr="7D7ECB37" w:rsidR="3004ED27">
                <w:rPr>
                  <w:color w:val="000000" w:themeColor="text1" w:themeTint="FF" w:themeShade="FF"/>
                  <w:lang w:val="it-IT"/>
                  <w:rPrChange w:author="Lorenzo Salvi" w:date="2019-01-10T10:40:40.8378686" w:id="1991819041">
                    <w:rPr/>
                  </w:rPrChange>
                </w:rPr>
                <w:t xml:space="preserve">RispondiTicket</w:t>
              </w:r>
              <w:r w:rsidRPr="7D7ECB37" w:rsidR="3004ED27">
                <w:rPr>
                  <w:color w:val="000000" w:themeColor="text1" w:themeTint="FF" w:themeShade="FF"/>
                  <w:lang w:val="it-IT"/>
                  <w:rPrChange w:author="Lorenzo Salvi" w:date="2019-01-10T10:40:40.8378686" w:id="1307930573">
                    <w:rPr/>
                  </w:rPrChange>
                </w:rPr>
                <w:t xml:space="preserve">.java, GestoreTicket.java, </w:t>
              </w:r>
              <w:r w:rsidRPr="7D7ECB37" w:rsidR="3004ED27">
                <w:rPr>
                  <w:color w:val="000000" w:themeColor="text1" w:themeTint="FF" w:themeShade="FF"/>
                  <w:lang w:val="it-IT"/>
                  <w:rPrChange w:author="Lorenzo Salvi" w:date="2019-01-10T10:40:40.8378686" w:id="2027419399">
                    <w:rPr/>
                  </w:rPrChange>
                </w:rPr>
                <w:t xml:space="preserve">CreazioneTicket</w:t>
              </w:r>
              <w:r w:rsidRPr="7D7ECB37" w:rsidR="3004ED27">
                <w:rPr>
                  <w:color w:val="000000" w:themeColor="text1" w:themeTint="FF" w:themeShade="FF"/>
                  <w:lang w:val="it-IT"/>
                  <w:rPrChange w:author="Lorenzo Salvi" w:date="2019-01-10T10:40:40.8378686" w:id="1168833869">
                    <w:rPr/>
                  </w:rPrChange>
                </w:rPr>
                <w:t xml:space="preserve">.java; </w:t>
              </w:r>
              <w:r w:rsidRPr="1E4FB528" w:rsidR="3004ED27">
                <w:rPr>
                  <w:i w:val="1"/>
                  <w:iCs w:val="1"/>
                  <w:color w:val="000000" w:themeColor="text1" w:themeTint="FF" w:themeShade="FF"/>
                  <w:u w:val="single"/>
                  <w:lang w:val="it-IT"/>
                  <w:rPrChange w:author="Lorenzo Salvi" w:date="2019-01-10T10:45:43.9336774" w:id="593833188">
                    <w:rPr/>
                  </w:rPrChange>
                </w:rPr>
                <w:t xml:space="preserve">Controller</w:t>
              </w:r>
              <w:r w:rsidRPr="7D7ECB37" w:rsidR="3004ED27">
                <w:rPr>
                  <w:color w:val="000000" w:themeColor="text1" w:themeTint="FF" w:themeShade="FF"/>
                  <w:lang w:val="it-IT"/>
                  <w:rPrChange w:author="Lorenzo Salvi" w:date="2019-01-10T10:40:40.8378686" w:id="95633642">
                    <w:rPr/>
                  </w:rPrChange>
                </w:rPr>
                <w:t xml:space="preserve">: </w:t>
              </w:r>
              <w:proofErr w:type="spellStart"/>
              <w:r w:rsidRPr="7D7ECB37" w:rsidR="3004ED27">
                <w:rPr>
                  <w:color w:val="000000" w:themeColor="text1" w:themeTint="FF" w:themeShade="FF"/>
                  <w:lang w:val="it-IT"/>
                  <w:rPrChange w:author="Lorenzo Salvi" w:date="2019-01-10T10:40:40.8378686" w:id="714086039">
                    <w:rPr/>
                  </w:rPrChange>
                </w:rPr>
                <w:t xml:space="preserve">GestoreAdminController.</w:t>
              </w:r>
            </w:ins>
            <w:ins w:author="Lorenzo Salvi" w:date="2019-01-10T10:43:42.7005762" w:id="1568791740">
              <w:r w:rsidRPr="7D7ECB37" w:rsidR="3903ED5A">
                <w:rPr>
                  <w:color w:val="000000" w:themeColor="text1" w:themeTint="FF" w:themeShade="FF"/>
                  <w:lang w:val="it-IT"/>
                  <w:rPrChange w:author="Lorenzo Salvi" w:date="2019-01-10T10:40:40.8378686" w:id="2042152311">
                    <w:rPr/>
                  </w:rPrChange>
                </w:rPr>
                <w:t xml:space="preserve">setRisposta</w:t>
              </w:r>
              <w:proofErr w:type="spellEnd"/>
              <w:r w:rsidRPr="7D7ECB37" w:rsidR="3903ED5A">
                <w:rPr>
                  <w:color w:val="000000" w:themeColor="text1" w:themeTint="FF" w:themeShade="FF"/>
                  <w:lang w:val="it-IT"/>
                  <w:rPrChange w:author="Lorenzo Salvi" w:date="2019-01-10T10:40:40.8378686" w:id="613376193">
                    <w:rPr/>
                  </w:rPrChange>
                </w:rPr>
                <w:t xml:space="preserve">, </w:t>
              </w:r>
              <w:proofErr w:type="spellStart"/>
              <w:r w:rsidRPr="7D7ECB37" w:rsidR="3903ED5A">
                <w:rPr>
                  <w:color w:val="000000" w:themeColor="text1" w:themeTint="FF" w:themeShade="FF"/>
                  <w:lang w:val="it-IT"/>
                  <w:rPrChange w:author="Lorenzo Salvi" w:date="2019-01-10T10:40:40.8378686" w:id="644454830">
                    <w:rPr/>
                  </w:rPrChange>
                </w:rPr>
                <w:t xml:space="preserve">GestoreSensoriController.</w:t>
              </w:r>
              <w:r w:rsidRPr="7D7ECB37" w:rsidR="3903ED5A">
                <w:rPr>
                  <w:color w:val="000000" w:themeColor="text1" w:themeTint="FF" w:themeShade="FF"/>
                  <w:lang w:val="it-IT"/>
                  <w:rPrChange w:author="Lorenzo Salvi" w:date="2019-01-10T10:40:40.8378686" w:id="313512531">
                    <w:rPr/>
                  </w:rPrChange>
                </w:rPr>
                <w:t xml:space="preserve">getTicket</w:t>
              </w:r>
              <w:proofErr w:type="spellEnd"/>
              <w:r w:rsidRPr="7D7ECB37" w:rsidR="3903ED5A">
                <w:rPr>
                  <w:color w:val="000000" w:themeColor="text1" w:themeTint="FF" w:themeShade="FF"/>
                  <w:lang w:val="it-IT"/>
                  <w:rPrChange w:author="Lorenzo Salvi" w:date="2019-01-10T10:40:40.8378686" w:id="1142131026">
                    <w:rPr/>
                  </w:rPrChange>
                </w:rPr>
                <w:t xml:space="preserve">, </w:t>
              </w:r>
              <w:proofErr w:type="spellStart"/>
              <w:r w:rsidRPr="7D7ECB37" w:rsidR="3903ED5A">
                <w:rPr>
                  <w:color w:val="000000" w:themeColor="text1" w:themeTint="FF" w:themeShade="FF"/>
                  <w:lang w:val="it-IT"/>
                  <w:rPrChange w:author="Lorenzo Salvi" w:date="2019-01-10T10:40:40.8378686" w:id="1131232139">
                    <w:rPr/>
                  </w:rPrChange>
                </w:rPr>
                <w:t xml:space="preserve">GestoreSensoriController.setTicket</w:t>
              </w:r>
              <w:proofErr w:type="spellEnd"/>
            </w:ins>
            <w:ins w:author="Lorenzo Salvi" w:date="2019-01-10T10:44:43.3378023" w:id="534142575">
              <w:r w:rsidRPr="7D7ECB37" w:rsidR="2F2206DF">
                <w:rPr>
                  <w:color w:val="000000" w:themeColor="text1" w:themeTint="FF" w:themeShade="FF"/>
                  <w:lang w:val="it-IT"/>
                  <w:rPrChange w:author="Lorenzo Salvi" w:date="2019-01-10T10:40:40.8378686" w:id="2090540645">
                    <w:rPr/>
                  </w:rPrChange>
                </w:rPr>
                <w:t xml:space="preserve">; </w:t>
              </w:r>
              <w:r w:rsidRPr="1E4FB528" w:rsidR="2F2206DF">
                <w:rPr>
                  <w:i w:val="1"/>
                  <w:iCs w:val="1"/>
                  <w:color w:val="000000" w:themeColor="text1" w:themeTint="FF" w:themeShade="FF"/>
                  <w:u w:val="single"/>
                  <w:lang w:val="it-IT"/>
                  <w:rPrChange w:author="Lorenzo Salvi" w:date="2019-01-10T10:45:43.9336774" w:id="382024058">
                    <w:rPr/>
                  </w:rPrChange>
                </w:rPr>
                <w:t xml:space="preserve">Model</w:t>
              </w:r>
              <w:r w:rsidRPr="7D7ECB37" w:rsidR="2F2206DF">
                <w:rPr>
                  <w:color w:val="000000" w:themeColor="text1" w:themeTint="FF" w:themeShade="FF"/>
                  <w:lang w:val="it-IT"/>
                  <w:rPrChange w:author="Lorenzo Salvi" w:date="2019-01-10T10:40:40.8378686" w:id="1619485077">
                    <w:rPr/>
                  </w:rPrChange>
                </w:rPr>
                <w:t xml:space="preserve">: </w:t>
              </w:r>
              <w:proofErr w:type="spellStart"/>
              <w:r w:rsidRPr="7D7ECB37" w:rsidR="2F2206DF">
                <w:rPr>
                  <w:color w:val="000000" w:themeColor="text1" w:themeTint="FF" w:themeShade="FF"/>
                  <w:lang w:val="it-IT"/>
                  <w:rPrChange w:author="Lorenzo Salvi" w:date="2019-01-10T10:40:40.8378686" w:id="785234288">
                    <w:rPr/>
                  </w:rPrChange>
                </w:rPr>
                <w:t xml:space="preserve">GestoreUtenza.</w:t>
              </w:r>
              <w:r w:rsidRPr="7D7ECB37" w:rsidR="2F2206DF">
                <w:rPr>
                  <w:color w:val="000000" w:themeColor="text1" w:themeTint="FF" w:themeShade="FF"/>
                  <w:lang w:val="it-IT"/>
                  <w:rPrChange w:author="Lorenzo Salvi" w:date="2019-01-10T10:40:40.8378686" w:id="383665936">
                    <w:rPr/>
                  </w:rPrChange>
                </w:rPr>
                <w:t xml:space="preserve">getTicket</w:t>
              </w:r>
              <w:proofErr w:type="spellEnd"/>
              <w:r w:rsidRPr="7D7ECB37" w:rsidR="2F2206DF">
                <w:rPr>
                  <w:color w:val="000000" w:themeColor="text1" w:themeTint="FF" w:themeShade="FF"/>
                  <w:lang w:val="it-IT"/>
                  <w:rPrChange w:author="Lorenzo Salvi" w:date="2019-01-10T10:40:40.8378686" w:id="265295840">
                    <w:rPr/>
                  </w:rPrChange>
                </w:rPr>
                <w:t xml:space="preserve">, </w:t>
              </w:r>
              <w:proofErr w:type="spellStart"/>
              <w:r w:rsidRPr="7D7ECB37" w:rsidR="2F2206DF">
                <w:rPr>
                  <w:color w:val="000000" w:themeColor="text1" w:themeTint="FF" w:themeShade="FF"/>
                  <w:lang w:val="it-IT"/>
                  <w:rPrChange w:author="Lorenzo Salvi" w:date="2019-01-10T10:40:40.8378686" w:id="360673521">
                    <w:rPr/>
                  </w:rPrChange>
                </w:rPr>
                <w:t xml:space="preserve">GestoreUtenza</w:t>
              </w:r>
              <w:proofErr w:type="spellEnd"/>
              <w:r w:rsidRPr="7D7ECB37" w:rsidR="2F2206DF">
                <w:rPr>
                  <w:color w:val="000000" w:themeColor="text1" w:themeTint="FF" w:themeShade="FF"/>
                  <w:lang w:val="it-IT"/>
                  <w:rPrChange w:author="Lorenzo Salvi" w:date="2019-01-10T10:40:40.8378686" w:id="748456266">
                    <w:rPr/>
                  </w:rPrChange>
                </w:rPr>
                <w:t xml:space="preserve">.</w:t>
              </w:r>
              <w:proofErr w:type="spellStart"/>
              <w:r w:rsidRPr="7D7ECB37" w:rsidR="2F2206DF">
                <w:rPr>
                  <w:color w:val="000000" w:themeColor="text1" w:themeTint="FF" w:themeShade="FF"/>
                  <w:lang w:val="it-IT"/>
                  <w:rPrChange w:author="Lorenzo Salvi" w:date="2019-01-10T10:40:40.8378686" w:id="787656181">
                    <w:rPr/>
                  </w:rPrChange>
                </w:rPr>
                <w:t xml:space="preserve">setRisposta</w:t>
              </w:r>
              <w:proofErr w:type="spellEnd"/>
              <w:r w:rsidRPr="7D7ECB37" w:rsidR="2F2206DF">
                <w:rPr>
                  <w:color w:val="000000" w:themeColor="text1" w:themeTint="FF" w:themeShade="FF"/>
                  <w:lang w:val="it-IT"/>
                  <w:rPrChange w:author="Lorenzo Salvi" w:date="2019-01-10T10:40:40.8378686" w:id="1921218310">
                    <w:rPr/>
                  </w:rPrChange>
                </w:rPr>
                <w:t xml:space="preserve">, </w:t>
              </w:r>
              <w:proofErr w:type="spellStart"/>
              <w:r w:rsidRPr="7D7ECB37" w:rsidR="2F2206DF">
                <w:rPr>
                  <w:color w:val="000000" w:themeColor="text1" w:themeTint="FF" w:themeShade="FF"/>
                  <w:lang w:val="it-IT"/>
                  <w:rPrChange w:author="Lorenzo Salvi" w:date="2019-01-10T10:40:40.8378686" w:id="1469509006">
                    <w:rPr/>
                  </w:rPrChange>
                </w:rPr>
                <w:t xml:space="preserve">GestoreUtenza.</w:t>
              </w:r>
            </w:ins>
            <w:ins w:author="Lorenzo Salvi" w:date="2019-01-10T10:45:43.9336774" w:id="1831748894">
              <w:r w:rsidRPr="7D7ECB37" w:rsidR="1E4FB528">
                <w:rPr>
                  <w:color w:val="000000" w:themeColor="text1" w:themeTint="FF" w:themeShade="FF"/>
                  <w:lang w:val="it-IT"/>
                  <w:rPrChange w:author="Lorenzo Salvi" w:date="2019-01-10T10:40:40.8378686" w:id="350728609">
                    <w:rPr/>
                  </w:rPrChange>
                </w:rPr>
                <w:t xml:space="preserve">setTicket</w:t>
              </w:r>
              <w:proofErr w:type="spellEnd"/>
              <w:r w:rsidRPr="7D7ECB37" w:rsidR="1E4FB528">
                <w:rPr>
                  <w:color w:val="000000" w:themeColor="text1" w:themeTint="FF" w:themeShade="FF"/>
                  <w:lang w:val="it-IT"/>
                  <w:rPrChange w:author="Lorenzo Salvi" w:date="2019-01-10T10:40:40.8378686" w:id="972923690">
                    <w:rPr/>
                  </w:rPrChange>
                </w:rPr>
                <w:t xml:space="preserve">.</w:t>
              </w:r>
            </w:ins>
          </w:p>
        </w:tc>
      </w:tr>
      <w:tr xmlns:wp14="http://schemas.microsoft.com/office/word/2010/wordml" w:rsidRPr="00634BB8" w:rsidR="00634BB8" w:rsidTr="6D99B57E" w14:paraId="0E8B80C6" wp14:textId="77777777">
        <w:trPr>
          <w:trHeight w:val="753"/>
        </w:trPr>
        <w:tc>
          <w:tcPr>
            <w:tcW w:w="2160" w:type="dxa"/>
            <w:tcBorders>
              <w:top w:val="single" w:color="auto" w:sz="4" w:space="0"/>
              <w:left w:val="single" w:color="auto" w:sz="4" w:space="0"/>
              <w:bottom w:val="single" w:color="auto" w:sz="4" w:space="0"/>
              <w:right w:val="single" w:color="auto" w:sz="4" w:space="0"/>
            </w:tcBorders>
            <w:tcMar/>
            <w:tcPrChange w:author="Lorenzo Salvi" w:date="2019-01-16T15:47:06.3295228" w:id="584193383">
              <w:tcPr>
                <w:tcW w:w="2160" w:type="dxa"/>
                <w:tcBorders>
                  <w:top w:val="single" w:color="auto" w:sz="4" w:space="0"/>
                  <w:left w:val="single" w:color="auto" w:sz="4" w:space="0"/>
                  <w:bottom w:val="single" w:color="auto" w:sz="4" w:space="0"/>
                  <w:right w:val="single" w:color="auto" w:sz="4" w:space="0"/>
                </w:tcBorders>
              </w:tcPr>
            </w:tcPrChange>
          </w:tcPr>
          <w:p w:rsidRPr="00634BB8" w:rsidR="00634BB8" w:rsidP="00F30507" w:rsidRDefault="00634BB8" w14:paraId="4D1139F1" wp14:textId="77777777" wp14:noSpellErr="1">
            <w:pPr>
              <w:jc w:val="center"/>
              <w:rPr>
                <w:lang w:val="it-IT"/>
                <w:rPrChange w:author="Lorenzo Salvi" w:date="2019-01-07T14:28:00Z" w:id="82">
                  <w:rPr>
                    <w:lang w:val="en-GB"/>
                  </w:rPr>
                </w:rPrChange>
              </w:rPr>
            </w:pPr>
            <w:del w:author="Lorenzo Salvi" w:date="2019-01-07T14:28:00Z" w:id="83">
              <w:r w:rsidRPr="00634BB8" w:rsidDel="00D34CF5">
                <w:rPr>
                  <w:lang w:val="it-IT"/>
                  <w:rPrChange w:author="Lorenzo Salvi" w:date="2019-01-07T14:28:00Z" w:id="84">
                    <w:rPr>
                      <w:lang w:val="en-GB"/>
                    </w:rPr>
                  </w:rPrChange>
                </w:rPr>
                <w:delText>Ristrutturazione Modello ER</w:delText>
              </w:r>
            </w:del>
            <w:ins w:author="Lorenzo Salvi" w:date="2019-01-10T10:46:44.5176083" w:id="1017233921">
              <w:r w:rsidRPr="03476949" w:rsidR="03476949">
                <w:rPr>
                  <w:lang w:val="it-IT"/>
                  <w:rPrChange w:author="Lorenzo Salvi" w:date="2019-01-10T10:46:44.5176083" w:id="146995255">
                    <w:rPr/>
                  </w:rPrChange>
                </w:rPr>
                <w:t>Testing Prototipo e correzione di eventuali bug</w:t>
              </w:r>
            </w:ins>
          </w:p>
        </w:tc>
        <w:tc>
          <w:tcPr>
            <w:tcW w:w="1425" w:type="dxa"/>
            <w:tcBorders>
              <w:top w:val="single" w:color="auto" w:sz="4" w:space="0"/>
              <w:left w:val="single" w:color="auto" w:sz="4" w:space="0"/>
              <w:bottom w:val="single" w:color="auto" w:sz="4" w:space="0"/>
              <w:right w:val="single" w:color="auto" w:sz="4" w:space="0"/>
            </w:tcBorders>
            <w:tcMar/>
            <w:tcPrChange w:author="Lorenzo Salvi" w:date="2019-01-16T15:47:06.3295228" w:id="925219410">
              <w:tcPr>
                <w:tcW w:w="1425" w:type="dxa"/>
                <w:tcBorders>
                  <w:top w:val="single" w:color="auto" w:sz="4" w:space="0"/>
                  <w:left w:val="single" w:color="auto" w:sz="4" w:space="0"/>
                  <w:bottom w:val="single" w:color="auto" w:sz="4" w:space="0"/>
                  <w:right w:val="single" w:color="auto" w:sz="4" w:space="0"/>
                </w:tcBorders>
              </w:tcPr>
            </w:tcPrChange>
          </w:tcPr>
          <w:p w:rsidRPr="00634BB8" w:rsidR="00634BB8" w:rsidP="7326D2C9" w:rsidRDefault="00634BB8" wp14:noSpellErr="1" w14:paraId="76B9FF81" wp14:textId="19C961DA">
            <w:pPr>
              <w:jc w:val="center"/>
              <w:rPr>
                <w:ins w:author="Salvatore Salernitano" w:date="2019-01-16T14:57:48.1073323" w:id="1468610256"/>
                <w:lang w:val="it-IT"/>
                <w:rPrChange w:author="Salvatore Salernitano" w:date="2019-01-16T14:57:48.1073323" w:id="1214450887">
                  <w:rPr/>
                </w:rPrChange>
              </w:rPr>
              <w:pPrChange w:author="Salvatore Salernitano" w:date="2019-01-16T14:57:48.1073323" w:id="222589614">
                <w:pPr>
                  <w:jc w:val="center"/>
                </w:pPr>
              </w:pPrChange>
            </w:pPr>
            <w:del w:author="Lorenzo Salvi" w:date="2019-01-07T14:28:00Z" w:id="86">
              <w:r w:rsidRPr="00634BB8" w:rsidDel="00D34CF5">
                <w:rPr>
                  <w:lang w:val="it-IT"/>
                  <w:rPrChange w:author="Lorenzo Salvi" w:date="2019-01-07T14:28:00Z" w:id="87">
                    <w:rPr>
                      <w:lang w:val="en-GB"/>
                    </w:rPr>
                  </w:rPrChange>
                </w:rPr>
                <w:delText>15/12/18</w:delText>
              </w:r>
            </w:del>
            <w:r w:rsidRPr="03476949" w:rsidR="03476949">
              <w:rPr>
                <w:lang w:val="it-IT"/>
                <w:rPrChange w:author="Lorenzo Salvi" w:date="2019-01-10T10:46:44.5176083" w:id="1161396241">
                  <w:rPr/>
                </w:rPrChange>
              </w:rPr>
              <w:t>10/01/2019</w:t>
            </w:r>
          </w:p>
          <w:p w:rsidRPr="00634BB8" w:rsidR="00634BB8" w:rsidP="7326D2C9" w:rsidRDefault="00634BB8" w14:paraId="0C18712F" w14:noSpellErr="1" wp14:textId="13B5E09A">
            <w:pPr>
              <w:pStyle w:val="Normale"/>
              <w:jc w:val="center"/>
              <w:rPr>
                <w:lang w:val="it-IT"/>
                <w:rPrChange w:author="Lorenzo Salvi" w:date="2019-01-07T14:28:00Z" w:id="85">
                  <w:rPr>
                    <w:lang w:val="en-GB"/>
                  </w:rPr>
                </w:rPrChange>
              </w:rPr>
              <w:pPrChange w:author="Salvatore Salernitano" w:date="2019-01-16T14:57:48.1073323" w:id="1003813262">
                <w:pPr>
                  <w:jc w:val="center"/>
                </w:pPr>
              </w:pPrChange>
            </w:pPr>
            <w:ins w:author="Salvatore Salernitano" w:date="2019-01-16T14:57:48.1073323" w:id="285976714">
              <w:r w:rsidRPr="03476949" w:rsidR="7326D2C9">
                <w:rPr>
                  <w:lang w:val="it-IT"/>
                  <w:rPrChange w:author="Lorenzo Salvi" w:date="2019-01-10T10:46:44.5176083" w:id="1286002181">
                    <w:rPr/>
                  </w:rPrChange>
                </w:rPr>
                <w:t>16/01/2019</w:t>
              </w:r>
            </w:ins>
          </w:p>
        </w:tc>
        <w:tc>
          <w:tcPr>
            <w:tcW w:w="1410" w:type="dxa"/>
            <w:tcBorders>
              <w:top w:val="single" w:color="auto" w:sz="4" w:space="0"/>
              <w:left w:val="single" w:color="auto" w:sz="4" w:space="0"/>
              <w:bottom w:val="single" w:color="auto" w:sz="4" w:space="0"/>
              <w:right w:val="single" w:color="auto" w:sz="4" w:space="0"/>
            </w:tcBorders>
            <w:tcMar/>
            <w:tcPrChange w:author="Lorenzo Salvi" w:date="2019-01-16T15:47:06.3295228" w:id="970738931">
              <w:tcPr>
                <w:tcW w:w="1410" w:type="dxa"/>
                <w:tcBorders>
                  <w:top w:val="single" w:color="auto" w:sz="4" w:space="0"/>
                  <w:left w:val="single" w:color="auto" w:sz="4" w:space="0"/>
                  <w:bottom w:val="single" w:color="auto" w:sz="4" w:space="0"/>
                  <w:right w:val="single" w:color="auto" w:sz="4" w:space="0"/>
                </w:tcBorders>
              </w:tcPr>
            </w:tcPrChange>
          </w:tcPr>
          <w:p w:rsidRPr="00634BB8" w:rsidR="00634BB8" w:rsidP="7326D2C9" w:rsidRDefault="00634BB8" wp14:noSpellErr="1" w14:paraId="78A3FD20" wp14:textId="50367F69">
            <w:pPr>
              <w:jc w:val="center"/>
              <w:rPr>
                <w:ins w:author="Salvatore Salernitano" w:date="2019-01-16T14:57:48.1073323" w:id="1259239894"/>
                <w:lang w:val="it-IT"/>
                <w:rPrChange w:author="Salvatore Salernitano" w:date="2019-01-16T14:57:48.1073323" w:id="592078828">
                  <w:rPr/>
                </w:rPrChange>
              </w:rPr>
              <w:pPrChange w:author="Salvatore Salernitano" w:date="2019-01-16T14:57:48.1073323" w:id="1109951800">
                <w:pPr>
                  <w:jc w:val="center"/>
                </w:pPr>
              </w:pPrChange>
            </w:pPr>
            <w:del w:author="Lorenzo Salvi" w:date="2019-01-07T14:28:00Z" w:id="89">
              <w:r w:rsidRPr="00634BB8" w:rsidDel="00D34CF5">
                <w:rPr>
                  <w:lang w:val="it-IT"/>
                  <w:rPrChange w:author="Lorenzo Salvi" w:date="2019-01-07T14:28:00Z" w:id="90">
                    <w:rPr>
                      <w:lang w:val="en-GB"/>
                    </w:rPr>
                  </w:rPrChange>
                </w:rPr>
                <w:delText>20/12/2018</w:delText>
              </w:r>
            </w:del>
            <w:r w:rsidRPr="03476949" w:rsidR="03476949">
              <w:rPr>
                <w:lang w:val="it-IT"/>
                <w:rPrChange w:author="Lorenzo Salvi" w:date="2019-01-10T10:46:44.5176083" w:id="1661934887">
                  <w:rPr/>
                </w:rPrChange>
              </w:rPr>
              <w:t>10/01/2019</w:t>
            </w:r>
          </w:p>
          <w:p w:rsidRPr="00634BB8" w:rsidR="00634BB8" w:rsidP="7326D2C9" w:rsidRDefault="00634BB8" w14:paraId="63A3FD1D" w14:noSpellErr="1" wp14:textId="24F81294">
            <w:pPr>
              <w:pStyle w:val="Normale"/>
              <w:jc w:val="center"/>
              <w:rPr>
                <w:lang w:val="it-IT"/>
                <w:rPrChange w:author="Lorenzo Salvi" w:date="2019-01-07T14:28:00Z" w:id="88">
                  <w:rPr>
                    <w:lang w:val="en-GB"/>
                  </w:rPr>
                </w:rPrChange>
              </w:rPr>
              <w:pPrChange w:author="Salvatore Salernitano" w:date="2019-01-16T14:57:48.1073323" w:id="1177109407">
                <w:pPr>
                  <w:jc w:val="center"/>
                </w:pPr>
              </w:pPrChange>
            </w:pPr>
            <w:ins w:author="Salvatore Salernitano" w:date="2019-01-16T14:57:48.1073323" w:id="796494835">
              <w:r w:rsidRPr="03476949" w:rsidR="7326D2C9">
                <w:rPr>
                  <w:lang w:val="it-IT"/>
                  <w:rPrChange w:author="Lorenzo Salvi" w:date="2019-01-10T10:46:44.5176083" w:id="1239045717">
                    <w:rPr/>
                  </w:rPrChange>
                </w:rPr>
                <w:t>16/01/2019</w:t>
              </w:r>
            </w:ins>
          </w:p>
        </w:tc>
        <w:tc>
          <w:tcPr>
            <w:tcW w:w="4665" w:type="dxa"/>
            <w:tcBorders>
              <w:top w:val="single" w:color="auto" w:sz="4" w:space="0"/>
              <w:left w:val="single" w:color="auto" w:sz="4" w:space="0"/>
              <w:bottom w:val="single" w:color="auto" w:sz="4" w:space="0"/>
              <w:right w:val="single" w:color="auto" w:sz="4" w:space="0"/>
            </w:tcBorders>
            <w:tcMar/>
            <w:tcPrChange w:author="Lorenzo Salvi" w:date="2019-01-16T15:47:06.3295228" w:id="1639969421">
              <w:tcPr>
                <w:tcW w:w="4470" w:type="dxa"/>
                <w:tcBorders>
                  <w:top w:val="single" w:color="auto" w:sz="4" w:space="0"/>
                  <w:left w:val="single" w:color="auto" w:sz="4" w:space="0"/>
                  <w:bottom w:val="single" w:color="auto" w:sz="4" w:space="0"/>
                  <w:right w:val="single" w:color="auto" w:sz="4" w:space="0"/>
                </w:tcBorders>
              </w:tcPr>
            </w:tcPrChange>
          </w:tcPr>
          <w:p w:rsidRPr="00634BB8" w:rsidR="00634BB8" w:rsidP="00F30507" w:rsidRDefault="00634BB8" w14:paraId="5A27AF71" wp14:textId="16B06F6F" wp14:noSpellErr="1">
            <w:pPr>
              <w:jc w:val="center"/>
              <w:rPr>
                <w:lang w:val="it-IT"/>
                <w:rPrChange w:author="Lorenzo Salvi" w:date="2019-01-07T14:27:00Z" w:id="91">
                  <w:rPr/>
                </w:rPrChange>
              </w:rPr>
            </w:pPr>
            <w:del w:author="Lorenzo Salvi" w:date="2019-01-07T14:28:00Z" w:id="92">
              <w:r w:rsidRPr="00634BB8" w:rsidDel="00D34CF5">
                <w:rPr>
                  <w:lang w:val="it-IT"/>
                  <w:rPrChange w:author="Lorenzo Salvi" w:date="2019-01-07T14:27:00Z" w:id="93">
                    <w:rPr/>
                  </w:rPrChange>
                </w:rPr>
                <w:delText>Il team ha deciso di inserire come Foreign Key nella relazione Sensore, il campo Edificio in modo tale da avere maggior tracciabilità dei sensori all’interno di un piano associato all’edificio.</w:delText>
              </w:r>
            </w:del>
            <w:ins w:author="Lorenzo Salvi" w:date="2019-01-10T10:46:44.5176083" w:id="982187411">
              <w:r w:rsidRPr="03476949" w:rsidR="03476949">
                <w:rPr>
                  <w:lang w:val="it-IT"/>
                  <w:rPrChange w:author="Lorenzo Salvi" w:date="2019-01-10T10:46:44.5176083" w:id="28102945">
                    <w:rPr/>
                  </w:rPrChange>
                </w:rPr>
                <w:t xml:space="preserve">Il Team ha </w:t>
              </w:r>
            </w:ins>
            <w:ins w:author="Lorenzo Salvi" w:date="2019-01-10T10:48:45.6661946" w:id="219241638">
              <w:r w:rsidRPr="03476949" w:rsidR="2F9A23D9">
                <w:rPr>
                  <w:lang w:val="it-IT"/>
                  <w:rPrChange w:author="Lorenzo Salvi" w:date="2019-01-10T10:46:44.5176083" w:id="1878034055">
                    <w:rPr/>
                  </w:rPrChange>
                </w:rPr>
                <w:t xml:space="preserve">deciso di </w:t>
              </w:r>
            </w:ins>
            <w:ins w:author="Lorenzo Salvi" w:date="2019-01-10T10:49:46.4076652" w:id="1658537642">
              <w:r w:rsidRPr="03476949" w:rsidR="1DDDD940">
                <w:rPr>
                  <w:lang w:val="it-IT"/>
                  <w:rPrChange w:author="Lorenzo Salvi" w:date="2019-01-10T10:46:44.5176083" w:id="1679720532">
                    <w:rPr/>
                  </w:rPrChange>
                </w:rPr>
                <w:t xml:space="preserve">far </w:t>
              </w:r>
            </w:ins>
            <w:ins w:author="Lorenzo Salvi" w:date="2019-01-10T10:47:45.0495252" w:id="1616290478">
              <w:r w:rsidRPr="03476949" w:rsidR="120BD30D">
                <w:rPr>
                  <w:lang w:val="it-IT"/>
                  <w:rPrChange w:author="Lorenzo Salvi" w:date="2019-01-10T10:46:44.5176083" w:id="669540328">
                    <w:rPr/>
                  </w:rPrChange>
                </w:rPr>
                <w:t xml:space="preserve">testare il prototipo </w:t>
              </w:r>
            </w:ins>
            <w:ins w:author="Lorenzo Salvi" w:date="2019-01-10T10:49:46.4076652" w:id="450070060">
              <w:r w:rsidRPr="03476949" w:rsidR="1DDDD940">
                <w:rPr>
                  <w:lang w:val="it-IT"/>
                  <w:rPrChange w:author="Lorenzo Salvi" w:date="2019-01-10T10:46:44.5176083" w:id="935395354">
                    <w:rPr/>
                  </w:rPrChange>
                </w:rPr>
                <w:t xml:space="preserve">al cliente per migliorare l’usabilità del software</w:t>
              </w:r>
            </w:ins>
            <w:ins w:author="Salvatore Salernitano" w:date="2019-01-12T14:39:13.3709738" w:id="2002127623">
              <w:r w:rsidRPr="03476949" w:rsidR="65AE52D2">
                <w:rPr>
                  <w:lang w:val="it-IT"/>
                  <w:rPrChange w:author="Lorenzo Salvi" w:date="2019-01-10T10:46:44.5176083" w:id="1073362310">
                    <w:rPr/>
                  </w:rPrChange>
                </w:rPr>
                <w:t xml:space="preserve">.</w:t>
              </w:r>
            </w:ins>
          </w:p>
        </w:tc>
      </w:tr>
      <w:tr w:rsidR="4D2CD2E1" w:rsidTr="6D99B57E" w14:paraId="265145A1">
        <w:trPr>
          <w:trHeight w:val="753"/>
          <w:ins w:author="Lorenzo Salvi" w:date="2019-01-10T10:37:39.7101668" w:id="823900750"/>
        </w:trPr>
        <w:tc>
          <w:tcPr>
            <w:tcW w:w="2160" w:type="dxa"/>
            <w:tcBorders>
              <w:top w:val="single" w:color="auto" w:sz="4" w:space="0"/>
              <w:left w:val="single" w:color="auto" w:sz="4" w:space="0"/>
              <w:bottom w:val="single" w:color="auto" w:sz="4" w:space="0"/>
              <w:right w:val="single" w:color="auto" w:sz="4" w:space="0"/>
            </w:tcBorders>
            <w:tcMar/>
            <w:tcPrChange w:author="Lorenzo Salvi" w:date="2019-01-16T15:47:06.3295228" w:id="584193383">
              <w:tcPr>
                <w:tcW w:w="2160" w:type="dxa"/>
                <w:tcBorders>
                  <w:top w:val="single" w:color="auto" w:sz="4" w:space="0"/>
                  <w:left w:val="single" w:color="auto" w:sz="4" w:space="0"/>
                  <w:bottom w:val="single" w:color="auto" w:sz="4" w:space="0"/>
                  <w:right w:val="single" w:color="auto" w:sz="4" w:space="0"/>
                </w:tcBorders>
              </w:tcPr>
            </w:tcPrChange>
          </w:tcPr>
          <w:p w:rsidR="4D2CD2E1" w:rsidP="155ECCFE" w:rsidRDefault="4D2CD2E1" w14:paraId="155178EF" w14:textId="2FE28EEB">
            <w:pPr>
              <w:pStyle w:val="Normale"/>
              <w:jc w:val="center"/>
              <w:rPr>
                <w:lang w:val="it-IT"/>
                <w:rPrChange w:author="Salvatore Salernitano" w:date="2019-01-12T14:33:10.7304332" w:id="1095961030">
                  <w:rPr/>
                </w:rPrChange>
              </w:rPr>
              <w:pPrChange w:author="Salvatore Salernitano" w:date="2019-01-12T14:33:10.7304332" w:id="552090157">
                <w:pPr/>
              </w:pPrChange>
            </w:pPr>
            <w:ins w:author="Salvatore Salernitano" w:date="2019-01-12T14:33:10.7304332" w:id="709906289">
              <w:r w:rsidRPr="155ECCFE" w:rsidR="155ECCFE">
                <w:rPr>
                  <w:lang w:val="it-IT"/>
                  <w:rPrChange w:author="Salvatore Salernitano" w:date="2019-01-12T14:33:10.7304332" w:id="1279477584">
                    <w:rPr/>
                  </w:rPrChange>
                </w:rPr>
                <w:t xml:space="preserve">Implementazione FR Aggiunta Sensore e </w:t>
              </w:r>
            </w:ins>
            <w:proofErr w:type="spellStart"/>
            <w:ins w:author="Salvatore Salernitano" w:date="2019-01-12T14:33:10.7304332" w:id="1143168669">
              <w:r w:rsidRPr="155ECCFE" w:rsidR="155ECCFE">
                <w:rPr>
                  <w:lang w:val="it-IT"/>
                  <w:rPrChange w:author="Salvatore Salernitano" w:date="2019-01-12T14:33:10.7304332" w:id="1012285730">
                    <w:rPr/>
                  </w:rPrChange>
                </w:rPr>
                <w:t>SetBackup</w:t>
              </w:r>
            </w:ins>
            <w:proofErr w:type="spellEnd"/>
          </w:p>
        </w:tc>
        <w:tc>
          <w:tcPr>
            <w:tcW w:w="1425" w:type="dxa"/>
            <w:tcBorders>
              <w:top w:val="single" w:color="auto" w:sz="4" w:space="0"/>
              <w:left w:val="single" w:color="auto" w:sz="4" w:space="0"/>
              <w:bottom w:val="single" w:color="auto" w:sz="4" w:space="0"/>
              <w:right w:val="single" w:color="auto" w:sz="4" w:space="0"/>
            </w:tcBorders>
            <w:tcMar/>
            <w:tcPrChange w:author="Lorenzo Salvi" w:date="2019-01-16T15:47:06.3295228" w:id="925219410">
              <w:tcPr>
                <w:tcW w:w="1425" w:type="dxa"/>
                <w:tcBorders>
                  <w:top w:val="single" w:color="auto" w:sz="4" w:space="0"/>
                  <w:left w:val="single" w:color="auto" w:sz="4" w:space="0"/>
                  <w:bottom w:val="single" w:color="auto" w:sz="4" w:space="0"/>
                  <w:right w:val="single" w:color="auto" w:sz="4" w:space="0"/>
                </w:tcBorders>
              </w:tcPr>
            </w:tcPrChange>
          </w:tcPr>
          <w:p w:rsidR="4D2CD2E1" w:rsidP="155ECCFE" w:rsidRDefault="4D2CD2E1" w14:paraId="65E218F6" w14:textId="41F88D53" w14:noSpellErr="1">
            <w:pPr>
              <w:pStyle w:val="Normale"/>
              <w:jc w:val="center"/>
              <w:rPr>
                <w:lang w:val="it-IT"/>
                <w:rPrChange w:author="Salvatore Salernitano" w:date="2019-01-12T14:33:10.7304332" w:id="1535190110">
                  <w:rPr/>
                </w:rPrChange>
              </w:rPr>
              <w:pPrChange w:author="Salvatore Salernitano" w:date="2019-01-12T14:33:10.7304332" w:id="951217234">
                <w:pPr/>
              </w:pPrChange>
            </w:pPr>
            <w:ins w:author="Salvatore Salernitano" w:date="2019-01-12T14:33:10.7304332" w:id="1961170644">
              <w:r w:rsidRPr="155ECCFE" w:rsidR="155ECCFE">
                <w:rPr>
                  <w:lang w:val="it-IT"/>
                  <w:rPrChange w:author="Salvatore Salernitano" w:date="2019-01-12T14:33:10.7304332" w:id="1315557149">
                    <w:rPr/>
                  </w:rPrChange>
                </w:rPr>
                <w:t>10/01/2019</w:t>
              </w:r>
            </w:ins>
          </w:p>
        </w:tc>
        <w:tc>
          <w:tcPr>
            <w:tcW w:w="1410" w:type="dxa"/>
            <w:tcBorders>
              <w:top w:val="single" w:color="auto" w:sz="4" w:space="0"/>
              <w:left w:val="single" w:color="auto" w:sz="4" w:space="0"/>
              <w:bottom w:val="single" w:color="auto" w:sz="4" w:space="0"/>
              <w:right w:val="single" w:color="auto" w:sz="4" w:space="0"/>
            </w:tcBorders>
            <w:tcMar/>
            <w:tcPrChange w:author="Lorenzo Salvi" w:date="2019-01-16T15:47:06.3295228" w:id="970738931">
              <w:tcPr>
                <w:tcW w:w="1410" w:type="dxa"/>
                <w:tcBorders>
                  <w:top w:val="single" w:color="auto" w:sz="4" w:space="0"/>
                  <w:left w:val="single" w:color="auto" w:sz="4" w:space="0"/>
                  <w:bottom w:val="single" w:color="auto" w:sz="4" w:space="0"/>
                  <w:right w:val="single" w:color="auto" w:sz="4" w:space="0"/>
                </w:tcBorders>
              </w:tcPr>
            </w:tcPrChange>
          </w:tcPr>
          <w:p w:rsidR="4D2CD2E1" w:rsidP="45FF342B" w:rsidRDefault="4D2CD2E1" w14:paraId="37B20442" w14:noSpellErr="1" w14:textId="110E6067">
            <w:pPr>
              <w:pStyle w:val="Normale"/>
              <w:jc w:val="center"/>
              <w:rPr>
                <w:lang w:val="it-IT"/>
                <w:rPrChange w:author="Salvatore Salernitano" w:date="2019-01-12T14:34:10.9616985" w:id="1256004956">
                  <w:rPr/>
                </w:rPrChange>
              </w:rPr>
              <w:pPrChange w:author="Salvatore Salernitano" w:date="2019-01-12T14:34:10.9616985" w:id="1961674190">
                <w:pPr/>
              </w:pPrChange>
            </w:pPr>
            <w:ins w:author="Salvatore Salernitano" w:date="2019-01-12T14:33:10.7304332" w:id="2046898584">
              <w:r w:rsidRPr="155ECCFE" w:rsidR="155ECCFE">
                <w:rPr>
                  <w:lang w:val="it-IT"/>
                  <w:rPrChange w:author="Salvatore Salernitano" w:date="2019-01-12T14:33:10.7304332" w:id="1525724830">
                    <w:rPr/>
                  </w:rPrChange>
                </w:rPr>
                <w:t>12/01/</w:t>
              </w:r>
            </w:ins>
            <w:ins w:author="Salvatore Salernitano" w:date="2019-01-12T14:34:10.9616985" w:id="152129915">
              <w:r w:rsidRPr="155ECCFE" w:rsidR="45FF342B">
                <w:rPr>
                  <w:lang w:val="it-IT"/>
                  <w:rPrChange w:author="Salvatore Salernitano" w:date="2019-01-12T14:33:10.7304332" w:id="355007482">
                    <w:rPr/>
                  </w:rPrChange>
                </w:rPr>
                <w:t>2019</w:t>
              </w:r>
            </w:ins>
          </w:p>
        </w:tc>
        <w:tc>
          <w:tcPr>
            <w:tcW w:w="4665" w:type="dxa"/>
            <w:tcBorders>
              <w:top w:val="single" w:color="auto" w:sz="4" w:space="0"/>
              <w:left w:val="single" w:color="auto" w:sz="4" w:space="0"/>
              <w:bottom w:val="single" w:color="auto" w:sz="4" w:space="0"/>
              <w:right w:val="single" w:color="auto" w:sz="4" w:space="0"/>
            </w:tcBorders>
            <w:tcMar/>
            <w:tcPrChange w:author="Lorenzo Salvi" w:date="2019-01-16T15:47:06.3295228" w:id="1639969421">
              <w:tcPr>
                <w:tcW w:w="4470" w:type="dxa"/>
                <w:tcBorders>
                  <w:top w:val="single" w:color="auto" w:sz="4" w:space="0"/>
                  <w:left w:val="single" w:color="auto" w:sz="4" w:space="0"/>
                  <w:bottom w:val="single" w:color="auto" w:sz="4" w:space="0"/>
                  <w:right w:val="single" w:color="auto" w:sz="4" w:space="0"/>
                </w:tcBorders>
              </w:tcPr>
            </w:tcPrChange>
          </w:tcPr>
          <w:p w:rsidR="4D2CD2E1" w:rsidP="1202D260" w:rsidRDefault="4D2CD2E1" w14:paraId="28332368" w14:textId="2287C836">
            <w:pPr>
              <w:pStyle w:val="Normale"/>
              <w:jc w:val="center"/>
              <w:rPr>
                <w:lang w:val="it-IT"/>
                <w:rPrChange w:author="Salvatore Salernitano" w:date="2019-01-12T14:38:12.7469051" w:id="391499731">
                  <w:rPr/>
                </w:rPrChange>
              </w:rPr>
              <w:pPrChange w:author="Salvatore Salernitano" w:date="2019-01-12T14:38:12.7469051" w:id="1635113616">
                <w:pPr/>
              </w:pPrChange>
            </w:pPr>
            <w:ins w:author="Salvatore Salernitano" w:date="2019-01-12T14:34:10.9616985" w:id="1175725977">
              <w:r w:rsidRPr="45FF342B" w:rsidR="45FF342B">
                <w:rPr>
                  <w:lang w:val="it-IT"/>
                  <w:rPrChange w:author="Salvatore Salernitano" w:date="2019-01-12T14:34:10.9616985" w:id="28375054">
                    <w:rPr/>
                  </w:rPrChange>
                </w:rPr>
                <w:t xml:space="preserve">Conclusa l’implementazione della funzione Aggiunta Sensore e </w:t>
              </w:r>
            </w:ins>
            <w:ins w:author="Salvatore Salernitano" w:date="2019-01-12T14:34:10.9616985" w:id="162641811">
              <w:proofErr w:type="spellStart"/>
              <w:r w:rsidRPr="45FF342B" w:rsidR="45FF342B">
                <w:rPr>
                  <w:lang w:val="it-IT"/>
                  <w:rPrChange w:author="Salvatore Salernitano" w:date="2019-01-12T14:34:10.9616985" w:id="1581183024">
                    <w:rPr/>
                  </w:rPrChange>
                </w:rPr>
                <w:t>setBackup</w:t>
              </w:r>
              <w:proofErr w:type="spellEnd"/>
            </w:ins>
            <w:ins w:author="Salvatore Salernitano" w:date="2019-01-12T14:34:10.9616985" w:id="918171880">
              <w:r w:rsidRPr="45FF342B" w:rsidR="45FF342B">
                <w:rPr>
                  <w:lang w:val="it-IT"/>
                  <w:rPrChange w:author="Salvatore Salernitano" w:date="2019-01-12T14:34:10.9616985" w:id="1129966944">
                    <w:rPr/>
                  </w:rPrChange>
                </w:rPr>
                <w:t xml:space="preserve"> p</w:t>
              </w:r>
            </w:ins>
            <w:ins w:author="Salvatore Salernitano" w:date="2019-01-12T14:35:10.9822408" w:id="1637128927">
              <w:r w:rsidRPr="45FF342B" w:rsidR="71474018">
                <w:rPr>
                  <w:lang w:val="it-IT"/>
                  <w:rPrChange w:author="Salvatore Salernitano" w:date="2019-01-12T14:34:10.9616985" w:id="866641940">
                    <w:rPr/>
                  </w:rPrChange>
                </w:rPr>
                <w:t xml:space="preserve">er la D</w:t>
              </w:r>
              <w:r w:rsidRPr="71474018" w:rsidR="71474018">
                <w:rPr>
                  <w:lang w:val="it-IT"/>
                  <w:rPrChange w:author="Salvatore Salernitano" w:date="2019-01-12T14:35:10.9822408" w:id="1248185388">
                    <w:rPr/>
                  </w:rPrChange>
                </w:rPr>
                <w:t>ashboard Gestore. Nello specifico, sono state modificate le seguenti componenti per permettere la creazione di un nuovo sensore e, nello stesso mo</w:t>
              </w:r>
            </w:ins>
            <w:ins w:author="Salvatore Salernitano" w:date="2019-01-12T14:36:11.3921437" w:id="1170226867">
              <w:r w:rsidRPr="71474018" w:rsidR="78531EE4">
                <w:rPr>
                  <w:lang w:val="it-IT"/>
                  <w:rPrChange w:author="Salvatore Salernitano" w:date="2019-01-12T14:35:10.9822408" w:id="377672491">
                    <w:rPr/>
                  </w:rPrChange>
                </w:rPr>
                <w:t>mento, l</w:t>
              </w:r>
              <w:r w:rsidRPr="78531EE4" w:rsidR="78531EE4">
                <w:rPr>
                  <w:lang w:val="it-IT"/>
                  <w:rPrChange w:author="Salvatore Salernitano" w:date="2019-01-12T14:36:11.3921437" w:id="1874886548">
                    <w:rPr/>
                  </w:rPrChange>
                </w:rPr>
                <w:t xml:space="preserve">’aggiunta del suo rispettivo Backup: </w:t>
              </w:r>
              <w:proofErr w:type="spellStart"/>
              <w:r w:rsidRPr="1202D260" w:rsidR="78531EE4">
                <w:rPr>
                  <w:i w:val="1"/>
                  <w:iCs w:val="1"/>
                  <w:u w:val="single"/>
                  <w:lang w:val="it-IT"/>
                  <w:rPrChange w:author="Salvatore Salernitano" w:date="2019-01-12T14:38:12.7469051" w:id="157025053">
                    <w:rPr/>
                  </w:rPrChange>
                </w:rPr>
                <w:t>View</w:t>
              </w:r>
              <w:proofErr w:type="spellEnd"/>
              <w:r w:rsidRPr="78531EE4" w:rsidR="78531EE4">
                <w:rPr>
                  <w:lang w:val="it-IT"/>
                  <w:rPrChange w:author="Salvatore Salernitano" w:date="2019-01-12T14:36:11.3921437" w:id="146408244">
                    <w:rPr/>
                  </w:rPrChange>
                </w:rPr>
                <w:t xml:space="preserve">: </w:t>
              </w:r>
              <w:r w:rsidRPr="78531EE4" w:rsidR="78531EE4">
                <w:rPr>
                  <w:lang w:val="it-IT"/>
                  <w:rPrChange w:author="Salvatore Salernitano" w:date="2019-01-12T14:36:11.3921437" w:id="838928288">
                    <w:rPr/>
                  </w:rPrChange>
                </w:rPr>
                <w:t>CreazioneSensoreBackup</w:t>
              </w:r>
              <w:r w:rsidRPr="78531EE4" w:rsidR="78531EE4">
                <w:rPr>
                  <w:lang w:val="it-IT"/>
                  <w:rPrChange w:author="Salvatore Salernitano" w:date="2019-01-12T14:36:11.3921437" w:id="1679130535">
                    <w:rPr/>
                  </w:rPrChange>
                </w:rPr>
                <w:t xml:space="preserve">.java; </w:t>
              </w:r>
              <w:r w:rsidRPr="1202D260" w:rsidR="78531EE4">
                <w:rPr>
                  <w:i w:val="1"/>
                  <w:iCs w:val="1"/>
                  <w:u w:val="single"/>
                  <w:lang w:val="it-IT"/>
                  <w:rPrChange w:author="Salvatore Salernitano" w:date="2019-01-12T14:38:12.7469051" w:id="716127858">
                    <w:rPr/>
                  </w:rPrChange>
                </w:rPr>
                <w:t xml:space="preserve">Controller</w:t>
              </w:r>
              <w:r w:rsidRPr="78531EE4" w:rsidR="78531EE4">
                <w:rPr>
                  <w:lang w:val="it-IT"/>
                  <w:rPrChange w:author="Salvatore Salernitano" w:date="2019-01-12T14:36:11.3921437" w:id="2059009628">
                    <w:rPr/>
                  </w:rPrChange>
                </w:rPr>
                <w:t xml:space="preserve">: </w:t>
              </w:r>
              <w:proofErr w:type="spellStart"/>
              <w:r w:rsidRPr="78531EE4" w:rsidR="78531EE4">
                <w:rPr>
                  <w:lang w:val="it-IT"/>
                  <w:rPrChange w:author="Salvatore Salernitano" w:date="2019-01-12T14:36:11.3921437" w:id="1287449228">
                    <w:rPr/>
                  </w:rPrChange>
                </w:rPr>
                <w:t>Ge</w:t>
              </w:r>
            </w:ins>
            <w:ins w:author="Salvatore Salernitano" w:date="2019-01-12T14:37:12.1137672" w:id="1573671340">
              <w:r w:rsidRPr="78531EE4" w:rsidR="36A755EC">
                <w:rPr>
                  <w:lang w:val="it-IT"/>
                  <w:rPrChange w:author="Salvatore Salernitano" w:date="2019-01-12T14:36:11.3921437" w:id="743126840">
                    <w:rPr/>
                  </w:rPrChange>
                </w:rPr>
                <w:t>storeSensor</w:t>
              </w:r>
              <w:r w:rsidRPr="36A755EC" w:rsidR="36A755EC">
                <w:rPr>
                  <w:lang w:val="it-IT"/>
                  <w:rPrChange w:author="Salvatore Salernitano" w:date="2019-01-12T14:37:12.1137672" w:id="39354934">
                    <w:rPr/>
                  </w:rPrChange>
                </w:rPr>
                <w:t>eController.setSensore</w:t>
              </w:r>
              <w:proofErr w:type="spellEnd"/>
            </w:ins>
            <w:ins w:author="Salvatore Salernitano" w:date="2019-01-12T14:37:12.1137672" w:id="482753966">
              <w:r w:rsidRPr="36A755EC" w:rsidR="36A755EC">
                <w:rPr>
                  <w:lang w:val="it-IT"/>
                  <w:rPrChange w:author="Salvatore Salernitano" w:date="2019-01-12T14:37:12.1137672" w:id="1204387743">
                    <w:rPr/>
                  </w:rPrChange>
                </w:rPr>
                <w:t>;</w:t>
              </w:r>
            </w:ins>
          </w:p>
          <w:p w:rsidR="4D2CD2E1" w:rsidP="1202D260" w:rsidRDefault="4D2CD2E1" w14:paraId="445C2E26" w14:textId="7D0F87BD">
            <w:pPr>
              <w:pStyle w:val="Normale"/>
              <w:jc w:val="center"/>
              <w:rPr>
                <w:lang w:val="it-IT"/>
                <w:rPrChange w:author="Salvatore Salernitano" w:date="2019-01-12T14:38:12.7469051" w:id="894402780">
                  <w:rPr/>
                </w:rPrChange>
              </w:rPr>
              <w:pPrChange w:author="Salvatore Salernitano" w:date="2019-01-12T14:38:12.7469051" w:id="1635113616">
                <w:pPr/>
              </w:pPrChange>
            </w:pPr>
            <w:ins w:author="Salvatore Salernitano" w:date="2019-01-12T14:37:12.1137672" w:id="1078889138">
              <w:r w:rsidRPr="4802F2D2" w:rsidR="36A755EC">
                <w:rPr>
                  <w:i w:val="1"/>
                  <w:iCs w:val="1"/>
                  <w:u w:val="single"/>
                  <w:lang w:val="it-IT"/>
                  <w:rPrChange w:author="Salvatore Salernitano" w:date="2019-01-12T14:42:29.5312324" w:id="1627722702">
                    <w:rPr/>
                  </w:rPrChange>
                </w:rPr>
                <w:t>Model</w:t>
              </w:r>
              <w:r w:rsidRPr="36A755EC" w:rsidR="36A755EC">
                <w:rPr>
                  <w:lang w:val="it-IT"/>
                  <w:rPrChange w:author="Salvatore Salernitano" w:date="2019-01-12T14:37:12.1137672" w:id="596246881">
                    <w:rPr/>
                  </w:rPrChange>
                </w:rPr>
                <w:t>: Sensore.</w:t>
              </w:r>
              <w:r w:rsidRPr="36A755EC" w:rsidR="36A755EC">
                <w:rPr>
                  <w:lang w:val="it-IT"/>
                  <w:rPrChange w:author="Salvatore Salernitano" w:date="2019-01-12T14:37:12.1137672" w:id="1830551148">
                    <w:rPr/>
                  </w:rPrChange>
                </w:rPr>
                <w:t>setBackup</w:t>
              </w:r>
              <w:r w:rsidRPr="36A755EC" w:rsidR="36A755EC">
                <w:rPr>
                  <w:lang w:val="it-IT"/>
                  <w:rPrChange w:author="Salvatore Salernitano" w:date="2019-01-12T14:37:12.1137672" w:id="394625253">
                    <w:rPr/>
                  </w:rPrChange>
                </w:rPr>
                <w:t xml:space="preserve">, </w:t>
              </w:r>
              <w:r w:rsidRPr="36A755EC" w:rsidR="36A755EC">
                <w:rPr>
                  <w:lang w:val="it-IT"/>
                  <w:rPrChange w:author="Salvatore Salernitano" w:date="2019-01-12T14:37:12.1137672" w:id="1744838992">
                    <w:rPr/>
                  </w:rPrChange>
                </w:rPr>
                <w:t>G</w:t>
              </w:r>
            </w:ins>
            <w:ins w:author="Salvatore Salernitano" w:date="2019-01-12T14:38:12.7469051" w:id="1072376195">
              <w:r w:rsidRPr="36A755EC" w:rsidR="1202D260">
                <w:rPr>
                  <w:lang w:val="it-IT"/>
                  <w:rPrChange w:author="Salvatore Salernitano" w:date="2019-01-12T14:37:12.1137672" w:id="1917873287">
                    <w:rPr/>
                  </w:rPrChange>
                </w:rPr>
                <w:t>estoreDati.setSensore</w:t>
              </w:r>
              <w:r w:rsidRPr="36A755EC" w:rsidR="1202D260">
                <w:rPr>
                  <w:lang w:val="it-IT"/>
                  <w:rPrChange w:author="Salvatore Salernitano" w:date="2019-01-12T14:37:12.1137672" w:id="121375562">
                    <w:rPr/>
                  </w:rPrChange>
                </w:rPr>
                <w:t>.</w:t>
              </w:r>
            </w:ins>
          </w:p>
        </w:tc>
      </w:tr>
      <w:tr w:rsidR="48F17970" w:rsidTr="6D99B57E" w14:paraId="4D494994">
        <w:trPr>
          <w:trHeight w:val="753"/>
          <w:ins w:author="Lorenzo Salvi" w:date="2019-01-10T10:38:40.2122135" w:id="857060165"/>
        </w:trPr>
        <w:tc>
          <w:tcPr>
            <w:tcW w:w="2160" w:type="dxa"/>
            <w:tcBorders>
              <w:top w:val="single" w:color="auto" w:sz="4" w:space="0"/>
              <w:left w:val="single" w:color="auto" w:sz="4" w:space="0"/>
              <w:bottom w:val="single" w:color="auto" w:sz="4" w:space="0"/>
              <w:right w:val="single" w:color="auto" w:sz="4" w:space="0"/>
            </w:tcBorders>
            <w:tcMar/>
            <w:tcPrChange w:author="Lorenzo Salvi" w:date="2019-01-16T15:47:06.3295228" w:id="584193383">
              <w:tcPr>
                <w:tcW w:w="2160" w:type="dxa"/>
                <w:tcBorders>
                  <w:top w:val="single" w:color="auto" w:sz="4" w:space="0"/>
                  <w:left w:val="single" w:color="auto" w:sz="4" w:space="0"/>
                  <w:bottom w:val="single" w:color="auto" w:sz="4" w:space="0"/>
                  <w:right w:val="single" w:color="auto" w:sz="4" w:space="0"/>
                </w:tcBorders>
              </w:tcPr>
            </w:tcPrChange>
          </w:tcPr>
          <w:p w:rsidR="48F17970" w:rsidP="0C63BEC8" w:rsidRDefault="48F17970" w14:paraId="521C84C8" w14:textId="3A319EAF" w14:noSpellErr="1">
            <w:pPr>
              <w:pStyle w:val="Normale"/>
              <w:jc w:val="center"/>
              <w:rPr>
                <w:lang w:val="it-IT"/>
                <w:rPrChange w:author="Salvatore Salernitano" w:date="2019-01-15T09:37:08.8215808" w:id="272694816">
                  <w:rPr/>
                </w:rPrChange>
              </w:rPr>
              <w:pPrChange w:author="Salvatore Salernitano" w:date="2019-01-15T09:37:08.8215808" w:id="1143317222">
                <w:pPr/>
              </w:pPrChange>
            </w:pPr>
            <w:ins w:author="Salvatore Salernitano" w:date="2019-01-15T09:37:08.8215808" w:id="1584819215">
              <w:r w:rsidRPr="0C63BEC8" w:rsidR="0C63BEC8">
                <w:rPr>
                  <w:lang w:val="it-IT"/>
                  <w:rPrChange w:author="Salvatore Salernitano" w:date="2019-01-15T09:37:08.8215808" w:id="324340855">
                    <w:rPr/>
                  </w:rPrChange>
                </w:rPr>
                <w:t>Implementazione FR Ripristino Sensore</w:t>
              </w:r>
            </w:ins>
          </w:p>
        </w:tc>
        <w:tc>
          <w:tcPr>
            <w:tcW w:w="1425" w:type="dxa"/>
            <w:tcBorders>
              <w:top w:val="single" w:color="auto" w:sz="4" w:space="0"/>
              <w:left w:val="single" w:color="auto" w:sz="4" w:space="0"/>
              <w:bottom w:val="single" w:color="auto" w:sz="4" w:space="0"/>
              <w:right w:val="single" w:color="auto" w:sz="4" w:space="0"/>
            </w:tcBorders>
            <w:tcMar/>
            <w:tcPrChange w:author="Lorenzo Salvi" w:date="2019-01-16T15:47:06.3295228" w:id="925219410">
              <w:tcPr>
                <w:tcW w:w="1425" w:type="dxa"/>
                <w:tcBorders>
                  <w:top w:val="single" w:color="auto" w:sz="4" w:space="0"/>
                  <w:left w:val="single" w:color="auto" w:sz="4" w:space="0"/>
                  <w:bottom w:val="single" w:color="auto" w:sz="4" w:space="0"/>
                  <w:right w:val="single" w:color="auto" w:sz="4" w:space="0"/>
                </w:tcBorders>
              </w:tcPr>
            </w:tcPrChange>
          </w:tcPr>
          <w:p w:rsidR="48F17970" w:rsidP="0C63BEC8" w:rsidRDefault="48F17970" w14:paraId="20F8671D" w14:textId="3C516985" w14:noSpellErr="1">
            <w:pPr>
              <w:pStyle w:val="Normale"/>
              <w:jc w:val="center"/>
              <w:rPr>
                <w:lang w:val="it-IT"/>
                <w:rPrChange w:author="Salvatore Salernitano" w:date="2019-01-15T09:37:08.8215808" w:id="1450244985">
                  <w:rPr/>
                </w:rPrChange>
              </w:rPr>
              <w:pPrChange w:author="Salvatore Salernitano" w:date="2019-01-15T09:37:08.8215808" w:id="961210414">
                <w:pPr/>
              </w:pPrChange>
            </w:pPr>
            <w:ins w:author="Salvatore Salernitano" w:date="2019-01-15T09:37:08.8215808" w:id="1358523284">
              <w:r w:rsidRPr="0C63BEC8" w:rsidR="0C63BEC8">
                <w:rPr>
                  <w:lang w:val="it-IT"/>
                  <w:rPrChange w:author="Salvatore Salernitano" w:date="2019-01-15T09:37:08.8215808" w:id="1105593409">
                    <w:rPr/>
                  </w:rPrChange>
                </w:rPr>
                <w:t>15/01/2019</w:t>
              </w:r>
            </w:ins>
          </w:p>
        </w:tc>
        <w:tc>
          <w:tcPr>
            <w:tcW w:w="1410" w:type="dxa"/>
            <w:tcBorders>
              <w:top w:val="single" w:color="auto" w:sz="4" w:space="0"/>
              <w:left w:val="single" w:color="auto" w:sz="4" w:space="0"/>
              <w:bottom w:val="single" w:color="auto" w:sz="4" w:space="0"/>
              <w:right w:val="single" w:color="auto" w:sz="4" w:space="0"/>
            </w:tcBorders>
            <w:tcMar/>
            <w:tcPrChange w:author="Lorenzo Salvi" w:date="2019-01-16T15:47:06.3295228" w:id="970738931">
              <w:tcPr>
                <w:tcW w:w="1410" w:type="dxa"/>
                <w:tcBorders>
                  <w:top w:val="single" w:color="auto" w:sz="4" w:space="0"/>
                  <w:left w:val="single" w:color="auto" w:sz="4" w:space="0"/>
                  <w:bottom w:val="single" w:color="auto" w:sz="4" w:space="0"/>
                  <w:right w:val="single" w:color="auto" w:sz="4" w:space="0"/>
                </w:tcBorders>
              </w:tcPr>
            </w:tcPrChange>
          </w:tcPr>
          <w:p w:rsidR="48F17970" w:rsidP="5C421461" w:rsidRDefault="48F17970" w14:paraId="2523A141" w14:noSpellErr="1" w14:textId="1CD0CA7B">
            <w:pPr>
              <w:pStyle w:val="Normale"/>
              <w:jc w:val="center"/>
              <w:rPr>
                <w:lang w:val="it-IT"/>
                <w:rPrChange w:author="Salvatore Salernitano" w:date="2019-01-15T09:38:08.8686456" w:id="1326383231">
                  <w:rPr/>
                </w:rPrChange>
              </w:rPr>
              <w:pPrChange w:author="Salvatore Salernitano" w:date="2019-01-15T09:38:08.8686456" w:id="864657299">
                <w:pPr/>
              </w:pPrChange>
            </w:pPr>
            <w:ins w:author="Salvatore Salernitano" w:date="2019-01-15T09:37:08.8215808" w:id="408042787">
              <w:r w:rsidRPr="0C63BEC8" w:rsidR="0C63BEC8">
                <w:rPr>
                  <w:lang w:val="it-IT"/>
                  <w:rPrChange w:author="Salvatore Salernitano" w:date="2019-01-15T09:37:08.8215808" w:id="1899206356">
                    <w:rPr/>
                  </w:rPrChange>
                </w:rPr>
                <w:t>15/01</w:t>
              </w:r>
            </w:ins>
            <w:ins w:author="Salvatore Salernitano" w:date="2019-01-15T09:38:08.8686456" w:id="238807528">
              <w:r w:rsidRPr="0C63BEC8" w:rsidR="5C421461">
                <w:rPr>
                  <w:lang w:val="it-IT"/>
                  <w:rPrChange w:author="Salvatore Salernitano" w:date="2019-01-15T09:37:08.8215808" w:id="1109911600">
                    <w:rPr/>
                  </w:rPrChange>
                </w:rPr>
                <w:t>/2019</w:t>
              </w:r>
            </w:ins>
          </w:p>
        </w:tc>
        <w:tc>
          <w:tcPr>
            <w:tcW w:w="4665" w:type="dxa"/>
            <w:tcBorders>
              <w:top w:val="single" w:color="auto" w:sz="4" w:space="0"/>
              <w:left w:val="single" w:color="auto" w:sz="4" w:space="0"/>
              <w:bottom w:val="single" w:color="auto" w:sz="4" w:space="0"/>
              <w:right w:val="single" w:color="auto" w:sz="4" w:space="0"/>
            </w:tcBorders>
            <w:tcMar/>
            <w:tcPrChange w:author="Lorenzo Salvi" w:date="2019-01-16T15:47:06.3295228" w:id="1639969421">
              <w:tcPr>
                <w:tcW w:w="4470" w:type="dxa"/>
                <w:tcBorders>
                  <w:top w:val="single" w:color="auto" w:sz="4" w:space="0"/>
                  <w:left w:val="single" w:color="auto" w:sz="4" w:space="0"/>
                  <w:bottom w:val="single" w:color="auto" w:sz="4" w:space="0"/>
                  <w:right w:val="single" w:color="auto" w:sz="4" w:space="0"/>
                </w:tcBorders>
              </w:tcPr>
            </w:tcPrChange>
          </w:tcPr>
          <w:p w:rsidR="48F17970" w:rsidP="3FCE8637" w:rsidRDefault="48F17970" w14:paraId="02C060E5" w14:textId="66918392">
            <w:pPr>
              <w:pStyle w:val="Normale"/>
              <w:jc w:val="center"/>
              <w:rPr>
                <w:lang w:val="it-IT"/>
                <w:rPrChange w:author="Lorenzo Salvi" w:date="2019-01-15T09:49:13.7170575" w:id="254158771">
                  <w:rPr/>
                </w:rPrChange>
              </w:rPr>
              <w:pPrChange w:author="Lorenzo Salvi" w:date="2019-01-15T09:49:13.7170575" w:id="749340973">
                <w:pPr/>
              </w:pPrChange>
            </w:pPr>
            <w:ins w:author="Salvatore Salernitano" w:date="2019-01-15T09:38:08.8686456" w:id="277008114">
              <w:r w:rsidRPr="5C421461" w:rsidR="5C421461">
                <w:rPr>
                  <w:lang w:val="it-IT"/>
                  <w:rPrChange w:author="Salvatore Salernitano" w:date="2019-01-15T09:38:08.8686456" w:id="1955967060">
                    <w:rPr/>
                  </w:rPrChange>
                </w:rPr>
                <w:t xml:space="preserve">Conclusa l’implementazione della funzione </w:t>
              </w:r>
              <w:proofErr w:type="gramStart"/>
              <w:r w:rsidRPr="5C421461" w:rsidR="5C421461">
                <w:rPr>
                  <w:lang w:val="it-IT"/>
                  <w:rPrChange w:author="Salvatore Salernitano" w:date="2019-01-15T09:38:08.8686456" w:id="617262806">
                    <w:rPr/>
                  </w:rPrChange>
                </w:rPr>
                <w:t>ripristino(</w:t>
              </w:r>
              <w:proofErr w:type="gramEnd"/>
              <w:r w:rsidRPr="5C421461" w:rsidR="5C421461">
                <w:rPr>
                  <w:lang w:val="it-IT"/>
                  <w:rPrChange w:author="Salvatore Salernitano" w:date="2019-01-15T09:38:08.8686456" w:id="511581617">
                    <w:rPr/>
                  </w:rPrChange>
                </w:rPr>
                <w:t>) per ripristinare</w:t>
              </w:r>
            </w:ins>
            <w:ins w:author="Salvatore Salernitano" w:date="2019-01-15T09:39:08.9398847" w:id="1270399971">
              <w:r w:rsidRPr="5C421461" w:rsidR="1E7E1DB1">
                <w:rPr>
                  <w:lang w:val="it-IT"/>
                  <w:rPrChange w:author="Salvatore Salernitano" w:date="2019-01-15T09:38:08.8686456" w:id="941966978">
                    <w:rPr/>
                  </w:rPrChange>
                </w:rPr>
                <w:t xml:space="preserve"> i valori ambie</w:t>
              </w:r>
              <w:r w:rsidRPr="1E7E1DB1" w:rsidR="1E7E1DB1">
                <w:rPr>
                  <w:lang w:val="it-IT"/>
                  <w:rPrChange w:author="Salvatore Salernitano" w:date="2019-01-15T09:39:08.9398847" w:id="1614037638">
                    <w:rPr/>
                  </w:rPrChange>
                </w:rPr>
                <w:t xml:space="preserve">ntali di un sensore mediante l’utilizzo della Dashboard Gestore Sensori. </w:t>
              </w:r>
              <w:proofErr w:type="spellStart"/>
              <w:r w:rsidRPr="3FCE8637" w:rsidR="1E7E1DB1">
                <w:rPr>
                  <w:i w:val="1"/>
                  <w:iCs w:val="1"/>
                  <w:u w:val="single"/>
                  <w:lang w:val="it-IT"/>
                  <w:rPrChange w:author="Lorenzo Salvi" w:date="2019-01-15T09:49:13.7170575" w:id="1788692971">
                    <w:rPr/>
                  </w:rPrChange>
                </w:rPr>
                <w:t>V</w:t>
              </w:r>
            </w:ins>
            <w:ins w:author="Lorenzo Salvi" w:date="2019-01-15T09:40:09.4859853" w:id="1295042943">
              <w:r w:rsidRPr="3FCE8637" w:rsidR="0E21953F">
                <w:rPr>
                  <w:i w:val="1"/>
                  <w:iCs w:val="1"/>
                  <w:u w:val="single"/>
                  <w:lang w:val="it-IT"/>
                  <w:rPrChange w:author="Lorenzo Salvi" w:date="2019-01-15T09:49:13.7170575" w:id="811214775">
                    <w:rPr/>
                  </w:rPrChange>
                </w:rPr>
                <w:t>iew</w:t>
              </w:r>
              <w:proofErr w:type="spellEnd"/>
              <w:r w:rsidRPr="1E7E1DB1" w:rsidR="0E21953F">
                <w:rPr>
                  <w:lang w:val="it-IT"/>
                  <w:rPrChange w:author="Salvatore Salernitano" w:date="2019-01-15T09:39:08.9398847" w:id="1757386193">
                    <w:rPr/>
                  </w:rPrChange>
                </w:rPr>
                <w:t xml:space="preserve">: </w:t>
              </w:r>
            </w:ins>
            <w:ins w:author="Salvatore Salernitano" w:date="2019-01-15T09:47:12.2241248" w:id="652616881">
              <w:r w:rsidRPr="1E7E1DB1" w:rsidR="16ACE88A">
                <w:rPr>
                  <w:lang w:val="it-IT"/>
                  <w:rPrChange w:author="Salvatore Salernitano" w:date="2019-01-15T09:39:08.9398847" w:id="1806895597">
                    <w:rPr/>
                  </w:rPrChange>
                </w:rPr>
                <w:t xml:space="preserve">RipristinoSensore</w:t>
              </w:r>
              <w:r w:rsidRPr="1E7E1DB1" w:rsidR="16ACE88A">
                <w:rPr>
                  <w:lang w:val="it-IT"/>
                  <w:rPrChange w:author="Salvatore Salernitano" w:date="2019-01-15T09:39:08.9398847" w:id="651343346">
                    <w:rPr/>
                  </w:rPrChange>
                </w:rPr>
                <w:t xml:space="preserve">.java; </w:t>
              </w:r>
              <w:r w:rsidRPr="3FCE8637" w:rsidR="16ACE88A">
                <w:rPr>
                  <w:i w:val="1"/>
                  <w:iCs w:val="1"/>
                  <w:u w:val="single"/>
                  <w:lang w:val="it-IT"/>
                  <w:rPrChange w:author="Lorenzo Salvi" w:date="2019-01-15T09:49:13.7170575" w:id="234233554">
                    <w:rPr/>
                  </w:rPrChange>
                </w:rPr>
                <w:t xml:space="preserve">Controller</w:t>
              </w:r>
              <w:r w:rsidRPr="1E7E1DB1" w:rsidR="16ACE88A">
                <w:rPr>
                  <w:lang w:val="it-IT"/>
                  <w:rPrChange w:author="Salvatore Salernitano" w:date="2019-01-15T09:39:08.9398847" w:id="1100928827">
                    <w:rPr/>
                  </w:rPrChange>
                </w:rPr>
                <w:t xml:space="preserve">: </w:t>
              </w:r>
              <w:proofErr w:type="spellStart"/>
              <w:r w:rsidRPr="16ACE88A" w:rsidR="16ACE88A">
                <w:rPr>
                  <w:lang w:val="it-IT"/>
                  <w:rPrChange w:author="Salvatore Salernitano" w:date="2019-01-15T09:47:12.2241248" w:id="1762903554">
                    <w:rPr/>
                  </w:rPrChange>
                </w:rPr>
                <w:t>GestoreSensoreController.ripristino</w:t>
              </w:r>
              <w:proofErr w:type="spellEnd"/>
              <w:r w:rsidRPr="16ACE88A" w:rsidR="16ACE88A">
                <w:rPr>
                  <w:lang w:val="it-IT"/>
                  <w:rPrChange w:author="Salvatore Salernitano" w:date="2019-01-15T09:47:12.2241248" w:id="724934477">
                    <w:rPr/>
                  </w:rPrChange>
                </w:rPr>
                <w:t>(ID);</w:t>
              </w:r>
            </w:ins>
            <w:ins w:author="Lorenzo Salvi" w:date="2019-01-15T09:48:12.2287935" w:id="977139513">
              <w:r w:rsidRPr="16ACE88A" w:rsidR="56C1877A">
                <w:rPr>
                  <w:lang w:val="it-IT"/>
                  <w:rPrChange w:author="Salvatore Salernitano" w:date="2019-01-15T09:47:12.2241248" w:id="627899256">
                    <w:rPr/>
                  </w:rPrChange>
                </w:rPr>
                <w:t xml:space="preserve"> </w:t>
              </w:r>
              <w:r w:rsidRPr="3FCE8637" w:rsidR="56C1877A">
                <w:rPr>
                  <w:i w:val="1"/>
                  <w:iCs w:val="1"/>
                  <w:u w:val="single"/>
                  <w:lang w:val="it-IT"/>
                  <w:rPrChange w:author="Lorenzo Salvi" w:date="2019-01-15T09:49:13.7170575" w:id="1408512902">
                    <w:rPr/>
                  </w:rPrChange>
                </w:rPr>
                <w:t xml:space="preserve">Model</w:t>
              </w:r>
              <w:r w:rsidRPr="16ACE88A" w:rsidR="56C1877A">
                <w:rPr>
                  <w:lang w:val="it-IT"/>
                  <w:rPrChange w:author="Salvatore Salernitano" w:date="2019-01-15T09:47:12.2241248" w:id="434993070">
                    <w:rPr/>
                  </w:rPrChange>
                </w:rPr>
                <w:t xml:space="preserve">: </w:t>
              </w:r>
              <w:proofErr w:type="spellStart"/>
              <w:r w:rsidRPr="16ACE88A" w:rsidR="56C1877A">
                <w:rPr>
                  <w:lang w:val="it-IT"/>
                  <w:rPrChange w:author="Salvatore Salernitano" w:date="2019-01-15T09:47:12.2241248" w:id="1134682853">
                    <w:rPr/>
                  </w:rPrChange>
                </w:rPr>
                <w:t>G</w:t>
              </w:r>
              <w:r w:rsidRPr="56C1877A" w:rsidR="56C1877A">
                <w:rPr>
                  <w:lang w:val="it-IT"/>
                  <w:rPrChange w:author="Lorenzo Salvi" w:date="2019-01-15T09:48:12.2287935" w:id="2105214341">
                    <w:rPr/>
                  </w:rPrChange>
                </w:rPr>
                <w:t>estoreDati.ripristino</w:t>
              </w:r>
              <w:proofErr w:type="spellEnd"/>
            </w:ins>
            <w:ins w:author="Lorenzo Salvi" w:date="2019-01-15T09:48:12.2287935" w:id="382198232">
              <w:r w:rsidRPr="56C1877A" w:rsidR="56C1877A">
                <w:rPr>
                  <w:lang w:val="it-IT"/>
                  <w:rPrChange w:author="Lorenzo Salvi" w:date="2019-01-15T09:48:12.2287935" w:id="60503631">
                    <w:rPr/>
                  </w:rPrChange>
                </w:rPr>
                <w:t>(ID).</w:t>
              </w:r>
            </w:ins>
          </w:p>
        </w:tc>
      </w:tr>
      <w:tr w:rsidR="17B693C7" w:rsidTr="6D99B57E" w14:paraId="2155C4ED">
        <w:trPr>
          <w:trHeight w:val="753"/>
          <w:ins w:author="Salvatore Salernitano" w:date="2019-01-15T15:16:14.0510395" w:id="1820635216"/>
        </w:trPr>
        <w:tc>
          <w:tcPr>
            <w:tcW w:w="2160" w:type="dxa"/>
            <w:tcBorders>
              <w:top w:val="single" w:color="auto" w:sz="4" w:space="0"/>
              <w:left w:val="single" w:color="auto" w:sz="4" w:space="0"/>
              <w:bottom w:val="single" w:color="auto" w:sz="4" w:space="0"/>
              <w:right w:val="single" w:color="auto" w:sz="4" w:space="0"/>
            </w:tcBorders>
            <w:tcMar/>
            <w:tcPrChange w:author="Lorenzo Salvi" w:date="2019-01-16T15:47:06.3295228" w:id="584193383">
              <w:tcPr>
                <w:tcW w:w="2160" w:type="dxa"/>
                <w:tcBorders>
                  <w:top w:val="single" w:color="auto" w:sz="4" w:space="0"/>
                  <w:left w:val="single" w:color="auto" w:sz="4" w:space="0"/>
                  <w:bottom w:val="single" w:color="auto" w:sz="4" w:space="0"/>
                  <w:right w:val="single" w:color="auto" w:sz="4" w:space="0"/>
                </w:tcBorders>
              </w:tcPr>
            </w:tcPrChange>
          </w:tcPr>
          <w:p w:rsidR="17B693C7" w:rsidP="17B693C7" w:rsidRDefault="17B693C7" w14:noSpellErr="1" w14:paraId="796D80A4" w14:textId="43AD2841">
            <w:pPr>
              <w:pStyle w:val="Normale"/>
              <w:jc w:val="center"/>
              <w:rPr>
                <w:ins w:author="Salvatore Salernitano" w:date="2019-01-15T15:16:14.0510395" w:id="1752294118"/>
                <w:lang w:val="it-IT"/>
                <w:rPrChange w:author="Salvatore Salernitano" w:date="2019-01-15T15:16:14.0510395" w:id="506914781">
                  <w:rPr/>
                </w:rPrChange>
              </w:rPr>
              <w:pPrChange w:author="Salvatore Salernitano" w:date="2019-01-15T15:16:14.0510395" w:id="376594275">
                <w:pPr/>
              </w:pPrChange>
            </w:pPr>
            <w:ins w:author="Salvatore Salernitano" w:date="2019-01-15T15:16:14.0510395" w:id="538278237">
              <w:r w:rsidRPr="17B693C7" w:rsidR="17B693C7">
                <w:rPr>
                  <w:lang w:val="it-IT"/>
                  <w:rPrChange w:author="Salvatore Salernitano" w:date="2019-01-15T15:16:14.0510395" w:id="101077785">
                    <w:rPr/>
                  </w:rPrChange>
                </w:rPr>
                <w:t>Implementazione FR Invio Segnale</w:t>
              </w:r>
            </w:ins>
          </w:p>
        </w:tc>
        <w:tc>
          <w:tcPr>
            <w:tcW w:w="1425" w:type="dxa"/>
            <w:tcBorders>
              <w:top w:val="single" w:color="auto" w:sz="4" w:space="0"/>
              <w:left w:val="single" w:color="auto" w:sz="4" w:space="0"/>
              <w:bottom w:val="single" w:color="auto" w:sz="4" w:space="0"/>
              <w:right w:val="single" w:color="auto" w:sz="4" w:space="0"/>
            </w:tcBorders>
            <w:tcMar/>
            <w:tcPrChange w:author="Lorenzo Salvi" w:date="2019-01-16T15:47:06.3295228" w:id="925219410">
              <w:tcPr>
                <w:tcW w:w="1425" w:type="dxa"/>
                <w:tcBorders>
                  <w:top w:val="single" w:color="auto" w:sz="4" w:space="0"/>
                  <w:left w:val="single" w:color="auto" w:sz="4" w:space="0"/>
                  <w:bottom w:val="single" w:color="auto" w:sz="4" w:space="0"/>
                  <w:right w:val="single" w:color="auto" w:sz="4" w:space="0"/>
                </w:tcBorders>
              </w:tcPr>
            </w:tcPrChange>
          </w:tcPr>
          <w:p w:rsidR="17B693C7" w:rsidP="17B693C7" w:rsidRDefault="17B693C7" w14:noSpellErr="1" w14:paraId="7BD3B599" w14:textId="4712A7BC">
            <w:pPr>
              <w:pStyle w:val="Normale"/>
              <w:jc w:val="center"/>
              <w:rPr>
                <w:ins w:author="Salvatore Salernitano" w:date="2019-01-15T15:16:14.0510395" w:id="1923494358"/>
                <w:lang w:val="it-IT"/>
                <w:rPrChange w:author="Salvatore Salernitano" w:date="2019-01-15T15:16:14.0510395" w:id="810900882">
                  <w:rPr/>
                </w:rPrChange>
              </w:rPr>
              <w:pPrChange w:author="Salvatore Salernitano" w:date="2019-01-15T15:16:14.0510395" w:id="1535991100">
                <w:pPr/>
              </w:pPrChange>
            </w:pPr>
            <w:ins w:author="Salvatore Salernitano" w:date="2019-01-15T15:16:14.0510395" w:id="720656536">
              <w:r w:rsidRPr="17B693C7" w:rsidR="17B693C7">
                <w:rPr>
                  <w:lang w:val="it-IT"/>
                  <w:rPrChange w:author="Salvatore Salernitano" w:date="2019-01-15T15:16:14.0510395" w:id="1600796073">
                    <w:rPr/>
                  </w:rPrChange>
                </w:rPr>
                <w:t>15/01/2019</w:t>
              </w:r>
            </w:ins>
          </w:p>
        </w:tc>
        <w:tc>
          <w:tcPr>
            <w:tcW w:w="1410" w:type="dxa"/>
            <w:tcBorders>
              <w:top w:val="single" w:color="auto" w:sz="4" w:space="0"/>
              <w:left w:val="single" w:color="auto" w:sz="4" w:space="0"/>
              <w:bottom w:val="single" w:color="auto" w:sz="4" w:space="0"/>
              <w:right w:val="single" w:color="auto" w:sz="4" w:space="0"/>
            </w:tcBorders>
            <w:tcMar/>
            <w:tcPrChange w:author="Lorenzo Salvi" w:date="2019-01-16T15:47:06.3295228" w:id="970738931">
              <w:tcPr>
                <w:tcW w:w="1410" w:type="dxa"/>
                <w:tcBorders>
                  <w:top w:val="single" w:color="auto" w:sz="4" w:space="0"/>
                  <w:left w:val="single" w:color="auto" w:sz="4" w:space="0"/>
                  <w:bottom w:val="single" w:color="auto" w:sz="4" w:space="0"/>
                  <w:right w:val="single" w:color="auto" w:sz="4" w:space="0"/>
                </w:tcBorders>
              </w:tcPr>
            </w:tcPrChange>
          </w:tcPr>
          <w:p w:rsidR="17B693C7" w:rsidP="17B693C7" w:rsidRDefault="17B693C7" w14:noSpellErr="1" w14:paraId="0C57297A" w14:textId="714F9338">
            <w:pPr>
              <w:pStyle w:val="Normale"/>
              <w:jc w:val="center"/>
              <w:rPr>
                <w:ins w:author="Salvatore Salernitano" w:date="2019-01-15T15:16:14.0510395" w:id="531990798"/>
                <w:lang w:val="it-IT"/>
                <w:rPrChange w:author="Salvatore Salernitano" w:date="2019-01-15T15:16:14.0510395" w:id="134340912">
                  <w:rPr/>
                </w:rPrChange>
              </w:rPr>
              <w:pPrChange w:author="Salvatore Salernitano" w:date="2019-01-15T15:16:14.0510395" w:id="1122078138">
                <w:pPr/>
              </w:pPrChange>
            </w:pPr>
            <w:ins w:author="Salvatore Salernitano" w:date="2019-01-15T15:16:14.0510395" w:id="55915892">
              <w:r w:rsidRPr="17B693C7" w:rsidR="17B693C7">
                <w:rPr>
                  <w:lang w:val="it-IT"/>
                  <w:rPrChange w:author="Salvatore Salernitano" w:date="2019-01-15T15:16:14.0510395" w:id="1158059860">
                    <w:rPr/>
                  </w:rPrChange>
                </w:rPr>
                <w:t>15/01/2019</w:t>
              </w:r>
            </w:ins>
          </w:p>
        </w:tc>
        <w:tc>
          <w:tcPr>
            <w:tcW w:w="4665" w:type="dxa"/>
            <w:tcBorders>
              <w:top w:val="single" w:color="auto" w:sz="4" w:space="0"/>
              <w:left w:val="single" w:color="auto" w:sz="4" w:space="0"/>
              <w:bottom w:val="single" w:color="auto" w:sz="4" w:space="0"/>
              <w:right w:val="single" w:color="auto" w:sz="4" w:space="0"/>
            </w:tcBorders>
            <w:tcMar/>
            <w:tcPrChange w:author="Lorenzo Salvi" w:date="2019-01-16T15:47:06.3295228" w:id="1639969421">
              <w:tcPr>
                <w:tcW w:w="4470" w:type="dxa"/>
                <w:tcBorders>
                  <w:top w:val="single" w:color="auto" w:sz="4" w:space="0"/>
                  <w:left w:val="single" w:color="auto" w:sz="4" w:space="0"/>
                  <w:bottom w:val="single" w:color="auto" w:sz="4" w:space="0"/>
                  <w:right w:val="single" w:color="auto" w:sz="4" w:space="0"/>
                </w:tcBorders>
              </w:tcPr>
            </w:tcPrChange>
          </w:tcPr>
          <w:p w:rsidR="17B693C7" w:rsidP="47E59483" w:rsidRDefault="17B693C7" w14:paraId="37986072" w14:textId="2584EF4D">
            <w:pPr>
              <w:pStyle w:val="Normale"/>
              <w:jc w:val="center"/>
              <w:rPr>
                <w:lang w:val="it-IT"/>
                <w:rPrChange w:author="Salvatore Salernitano" w:date="2019-01-15T15:17:14.5733317" w:id="784714831">
                  <w:rPr/>
                </w:rPrChange>
              </w:rPr>
              <w:pPrChange w:author="Salvatore Salernitano" w:date="2019-01-15T15:17:14.5733317" w:id="196502577">
                <w:pPr/>
              </w:pPrChange>
            </w:pPr>
            <w:ins w:author="Salvatore Salernitano" w:date="2019-01-15T15:16:14.0510395" w:id="1086226027">
              <w:r w:rsidRPr="17B693C7" w:rsidR="17B693C7">
                <w:rPr>
                  <w:lang w:val="it-IT"/>
                  <w:rPrChange w:author="Salvatore Salernitano" w:date="2019-01-15T15:16:14.0510395" w:id="522377112">
                    <w:rPr/>
                  </w:rPrChange>
                </w:rPr>
                <w:t xml:space="preserve">Conclusa l’implementazione della funzione </w:t>
              </w:r>
              <w:proofErr w:type="spellStart"/>
              <w:r w:rsidRPr="17B693C7" w:rsidR="17B693C7">
                <w:rPr>
                  <w:lang w:val="it-IT"/>
                  <w:rPrChange w:author="Salvatore Salernitano" w:date="2019-01-15T15:16:14.0510395" w:id="212456630">
                    <w:rPr/>
                  </w:rPrChange>
                </w:rPr>
                <w:t>setSegnale</w:t>
              </w:r>
              <w:proofErr w:type="spellEnd"/>
              <w:r w:rsidRPr="17B693C7" w:rsidR="17B693C7">
                <w:rPr>
                  <w:lang w:val="it-IT"/>
                  <w:rPrChange w:author="Salvatore Salernitano" w:date="2019-01-15T15:16:14.0510395" w:id="435700171">
                    <w:rPr/>
                  </w:rPrChange>
                </w:rPr>
                <w:t>() per effet</w:t>
              </w:r>
            </w:ins>
            <w:ins w:author="Salvatore Salernitano" w:date="2019-01-15T15:17:14.5733317" w:id="1824094891">
              <w:r w:rsidRPr="17B693C7" w:rsidR="47E59483">
                <w:rPr>
                  <w:lang w:val="it-IT"/>
                  <w:rPrChange w:author="Salvatore Salernitano" w:date="2019-01-15T15:16:14.0510395" w:id="1994706497">
                    <w:rPr/>
                  </w:rPrChange>
                </w:rPr>
                <w:t xml:space="preserve">tuare un invio di un segnale da parte di un sensore, situata nella Classe Sensore. </w:t>
              </w:r>
            </w:ins>
          </w:p>
        </w:tc>
      </w:tr>
    </w:tbl>
    <w:p xmlns:wp14="http://schemas.microsoft.com/office/word/2010/wordml" w:rsidRPr="00634BB8" w:rsidR="0047226A" w:rsidP="00ED46F1" w:rsidRDefault="0047226A" w14:paraId="60061E4C" wp14:textId="77777777">
      <w:pPr>
        <w:pStyle w:val="Titolo"/>
        <w:spacing w:line="360" w:lineRule="auto"/>
        <w:rPr>
          <w:noProof/>
          <w:lang w:val="it-IT"/>
          <w:rPrChange w:author="Lorenzo Salvi" w:date="2019-01-07T14:27:00Z" w:id="94">
            <w:rPr>
              <w:noProof/>
            </w:rPr>
          </w:rPrChange>
        </w:rPr>
      </w:pPr>
    </w:p>
    <w:p w:rsidR="1EA34341" w:rsidDel="503DE8AD" w:rsidP="1EA34341" w:rsidRDefault="1EA34341" w14:textId="27262E69" w14:paraId="4BBDCE69">
      <w:pPr>
        <w:pStyle w:val="Titolo"/>
        <w:spacing w:line="276" w:lineRule="auto"/>
        <w:rPr>
          <w:del w:author="Salvatore Salernitano" w:date="2019-01-16T09:20:30.8928823" w:id="575706613"/>
        </w:rPr>
        <w:pPrChange w:author="Salvatore Salernitano" w:date="2019-01-07T14:13:34.6156789" w:id="1773495558">
          <w:pPr/>
        </w:pPrChange>
        <w:rPr>
          <w:rStyle w:val="Enfasiintensa"/>
          <w:b w:val="0"/>
          <w:bCs w:val="0"/>
          <w:i w:val="0"/>
          <w:iCs w:val="0"/>
          <w:noProof/>
          <w:color w:val="17365D"/>
          <w:lang w:val="it-IT"/>
          <w:rPrChange w:author="Lorenzo Salvi" w:date="2019-01-07T14:27:00Z" w:id="95">
            <w:rPr>
              <w:rStyle w:val="Enfasiintensa"/>
              <w:b w:val="0"/>
              <w:bCs w:val="0"/>
              <w:i w:val="0"/>
              <w:iCs w:val="0"/>
              <w:noProof/>
              <w:color w:val="17365D"/>
            </w:rPr>
          </w:rPrChange>
        </w:rPr>
      </w:pPr>
      <w:r w:rsidRPr="00634BB8">
        <w:rPr>
          <w:noProof/>
          <w:lang w:val="it-IT"/>
          <w:rPrChange w:author="Lorenzo Salvi" w:date="2019-01-07T14:27:00Z" w:id="96">
            <w:rPr>
              <w:noProof/>
            </w:rPr>
          </w:rPrChange>
        </w:rPr>
        <w:lastRenderedPageBreak/>
        <w:t xml:space="preserve">A. </w:t>
      </w:r>
      <w:r w:rsidRPr="00634BB8" w:rsidR="00C1496A">
        <w:rPr>
          <w:noProof/>
          <w:lang w:val="it-IT"/>
          <w:rPrChange w:author="Lorenzo Salvi" w:date="2019-01-07T14:27:00Z" w:id="97">
            <w:rPr>
              <w:noProof/>
            </w:rPr>
          </w:rPrChange>
        </w:rPr>
        <w:t xml:space="preserve">Requirements </w:t>
      </w:r>
      <w:r w:rsidRPr="00634BB8">
        <w:rPr>
          <w:noProof/>
          <w:lang w:val="it-IT"/>
          <w:rPrChange w:author="Lorenzo Salvi" w:date="2019-01-07T14:27:00Z" w:id="98">
            <w:rPr>
              <w:noProof/>
            </w:rPr>
          </w:rPrChange>
        </w:rPr>
        <w:t>Collection</w:t>
      </w:r>
      <w:r w:rsidRPr="00634BB8" w:rsidR="008C2141">
        <w:rPr>
          <w:noProof/>
          <w:lang w:val="it-IT"/>
          <w:rPrChange w:author="Lorenzo Salvi" w:date="2019-01-07T14:27:00Z" w:id="99">
            <w:rPr>
              <w:noProof/>
            </w:rPr>
          </w:rPrChange>
        </w:rPr>
        <w:t xml:space="preserve"> </w:t>
      </w:r>
    </w:p>
    <w:p xmlns:wp14="http://schemas.microsoft.com/office/word/2010/wordml" w:rsidRPr="00634BB8" w:rsidR="0047226A" w:rsidP="503DE8AD" w:rsidRDefault="00F30507" w14:paraId="07628D6B" wp14:textId="77777777">
      <w:pPr>
        <w:pStyle w:val="Titolo"/>
        <w:spacing w:after="300" w:line="276" w:lineRule="auto"/>
        <w:rPr>
          <w:rStyle w:val="Enfasiintensa"/>
          <w:b w:val="0"/>
          <w:bCs w:val="0"/>
          <w:i w:val="0"/>
          <w:iCs w:val="0"/>
          <w:noProof/>
          <w:color w:val="17365D" w:themeColor="text2" w:themeTint="FF" w:themeShade="BF"/>
          <w:lang w:val="it-IT"/>
          <w:rPrChange w:author="Salvatore Salernitano" w:date="2019-01-16T09:20:30.8928823" w:id="100">
            <w:rPr>
              <w:rStyle w:val="Enfasiintensa"/>
              <w:sz w:val="28"/>
              <w:szCs w:val="28"/>
            </w:rPr>
          </w:rPrChange>
        </w:rPr>
        <w:pPrChange w:author="Salvatore Salernitano" w:date="2019-01-16T09:20:30.8928823" w:id="78932276">
          <w:pPr/>
        </w:pPrChange>
      </w:pPr>
      <w:del w:author="Salvatore Salernitano" w:date="2019-01-16T09:20:30.8928823" w:id="839345226">
        <w:r w:rsidRPr="00634BB8" w:rsidDel="503DE8AD">
          <w:rPr>
            <w:b/>
            <w:bCs/>
            <w:i/>
            <w:iCs/>
            <w:color w:val="4F81BD"/>
            <w:sz w:val="28"/>
            <w:szCs w:val="28"/>
            <w:highlight w:val="yellow"/>
            <w:lang w:val="it-IT"/>
            <w:rPrChange w:author="Lorenzo Salvi" w:date="2019-01-07T14:27:00Z" w:id="101">
              <w:rPr>
                <w:b/>
                <w:bCs/>
                <w:i/>
                <w:iCs/>
                <w:color w:val="4F81BD"/>
                <w:sz w:val="28"/>
                <w:szCs w:val="28"/>
                <w:highlight w:val="yellow"/>
              </w:rPr>
            </w:rPrChange>
          </w:rPr>
          <w:delText>N.B: LE PARTI EVIDENZIATE IN GIALLO SONO L’AGGIUNTA DELLA DELIVERABLE D3</w:delText>
        </w:r>
      </w:del>
    </w:p>
    <w:p xmlns:wp14="http://schemas.microsoft.com/office/word/2010/wordml" w:rsidR="009F5C7C" w:rsidP="00195514" w:rsidRDefault="00C03D4F" w14:paraId="7349A611" wp14:textId="77777777">
      <w:pPr>
        <w:pStyle w:val="Titolo"/>
        <w:spacing w:line="360" w:lineRule="auto"/>
        <w:rPr>
          <w:rStyle w:val="Enfasiintensa"/>
          <w:sz w:val="28"/>
        </w:rPr>
      </w:pPr>
      <w:r>
        <w:rPr>
          <w:rStyle w:val="Enfasiintensa"/>
          <w:sz w:val="28"/>
        </w:rPr>
        <w:t>A.0</w:t>
      </w:r>
      <w:r w:rsidR="00E50128">
        <w:rPr>
          <w:rStyle w:val="Enfasiintensa"/>
          <w:sz w:val="28"/>
        </w:rPr>
        <w:t xml:space="preserve"> Detailed Scenarios</w:t>
      </w:r>
    </w:p>
    <w:p xmlns:wp14="http://schemas.microsoft.com/office/word/2010/wordml" w:rsidRPr="00634BB8" w:rsidR="00F30507" w:rsidDel="2E8A9F04" w:rsidP="00F30507" w:rsidRDefault="00F30507" w14:paraId="1F6CB311" wp14:textId="1AA395D9">
      <w:pPr>
        <w:widowControl w:val="0"/>
        <w:autoSpaceDE w:val="0"/>
        <w:autoSpaceDN w:val="0"/>
        <w:adjustRightInd w:val="0"/>
        <w:spacing w:after="300" w:line="276" w:lineRule="auto"/>
        <w:rPr>
          <w:del w:author="Salvatore Salernitano" w:date="2019-01-07T14:15:35.4437225" w:id="1429238513"/>
          <w:color w:val="000000" w:themeColor="text1"/>
          <w:sz w:val="22"/>
          <w:szCs w:val="22"/>
          <w:lang w:val="it-IT"/>
          <w:rPrChange w:author="Lorenzo Salvi" w:date="2019-01-07T14:25:00Z" w:id="102">
            <w:rPr>
              <w:color w:val="000000" w:themeColor="text1"/>
              <w:sz w:val="22"/>
              <w:szCs w:val="22"/>
            </w:rPr>
          </w:rPrChange>
        </w:rPr>
      </w:pPr>
      <w:r w:rsidRPr="00634BB8">
        <w:rPr>
          <w:b w:val="1"/>
          <w:bCs w:val="1"/>
          <w:color w:val="000000" w:themeColor="text1"/>
          <w:sz w:val="22"/>
          <w:szCs w:val="22"/>
          <w:lang w:val="it-IT"/>
          <w:rPrChange w:author="Lorenzo Salvi" w:date="2019-01-07T14:25:00Z" w:id="103">
            <w:rPr>
              <w:b/>
              <w:bCs/>
              <w:color w:val="000000" w:themeColor="text1"/>
              <w:sz w:val="22"/>
              <w:szCs w:val="22"/>
            </w:rPr>
          </w:rPrChange>
        </w:rPr>
        <w:t xml:space="preserve">SCENARIO 1: PRIMO AVVIO: </w:t>
      </w:r>
      <w:r w:rsidRPr="00634BB8">
        <w:rPr>
          <w:color w:val="000000" w:themeColor="text1"/>
          <w:sz w:val="22"/>
          <w:szCs w:val="22"/>
          <w:lang w:val="it-IT"/>
          <w:rPrChange w:author="Lorenzo Salvi" w:date="2019-01-07T14:25:00Z" w:id="104">
            <w:rPr>
              <w:color w:val="000000" w:themeColor="text1"/>
              <w:sz w:val="22"/>
              <w:szCs w:val="22"/>
            </w:rPr>
          </w:rPrChange>
        </w:rPr>
        <w:t xml:space="preserve">Mediante la Interfaccia Login, il </w:t>
      </w:r>
      <w:r w:rsidRPr="62816083">
        <w:rPr>
          <w:i w:val="1"/>
          <w:iCs w:val="1"/>
          <w:color w:val="000000" w:themeColor="text1"/>
          <w:sz w:val="22"/>
          <w:szCs w:val="22"/>
          <w:lang w:val="it-IT"/>
          <w:rPrChange w:author="Lorenzo Salvi" w:date="2019-01-17T11:09:24.352148" w:id="105">
            <w:rPr>
              <w:i/>
              <w:iCs/>
              <w:color w:val="000000" w:themeColor="text1"/>
              <w:sz w:val="22"/>
              <w:szCs w:val="22"/>
            </w:rPr>
          </w:rPrChange>
        </w:rPr>
        <w:t xml:space="preserve">Gestore </w:t>
      </w:r>
      <w:r w:rsidRPr="00634BB8">
        <w:rPr>
          <w:color w:val="000000" w:themeColor="text1"/>
          <w:sz w:val="22"/>
          <w:szCs w:val="22"/>
          <w:lang w:val="it-IT"/>
          <w:rPrChange w:author="Lorenzo Salvi" w:date="2019-01-07T14:25:00Z" w:id="1677711478">
            <w:rPr>
              <w:color w:val="000000" w:themeColor="text1"/>
              <w:sz w:val="22"/>
              <w:szCs w:val="22"/>
            </w:rPr>
          </w:rPrChange>
        </w:rPr>
        <w:t xml:space="preserve">dei sensori o l’Amministratore potrà accedere alla sua area riservata </w:t>
      </w:r>
      <w:ins w:author="Salvatore Salernitano" w:date="2019-01-07T14:14:34.7070164" w:id="703222708">
        <w:r w:rsidRPr="00634BB8" w:rsidR="4F0E5603">
          <w:rPr>
            <w:color w:val="000000" w:themeColor="text1"/>
            <w:sz w:val="22"/>
            <w:szCs w:val="22"/>
            <w:lang w:val="it-IT"/>
            <w:rPrChange w:author="Lorenzo Salvi" w:date="2019-01-07T14:25:00Z" w:id="490054805">
              <w:rPr>
                <w:color w:val="000000" w:themeColor="text1"/>
                <w:sz w:val="22"/>
                <w:szCs w:val="22"/>
              </w:rPr>
            </w:rPrChange>
          </w:rPr>
          <w:t xml:space="preserve">utilizzando </w:t>
        </w:r>
        <w:r w:rsidRPr="00634BB8" w:rsidR="4F0E5603">
          <w:rPr>
            <w:color w:val="000000" w:themeColor="text1"/>
            <w:sz w:val="22"/>
            <w:szCs w:val="22"/>
            <w:lang w:val="it-IT"/>
            <w:rPrChange w:author="Lorenzo Salvi" w:date="2019-01-07T14:25:00Z" w:id="182568506">
              <w:rPr>
                <w:color w:val="000000" w:themeColor="text1"/>
                <w:sz w:val="22"/>
                <w:szCs w:val="22"/>
              </w:rPr>
            </w:rPrChange>
          </w:rPr>
          <w:t xml:space="preserve">le sue credenziali d’accesso costituite da Username e Password.</w:t>
        </w:r>
      </w:ins>
      <w:ins w:author="Lorenzo Salvi" w:date="2019-01-07T14:25:55.3423743" w:id="1732783086">
        <w:r w:rsidRPr="00634BB8" w:rsidR="38CF18F2">
          <w:rPr>
            <w:color w:val="000000" w:themeColor="text1"/>
            <w:sz w:val="22"/>
            <w:szCs w:val="22"/>
            <w:lang w:val="it-IT"/>
            <w:rPrChange w:author="Lorenzo Salvi" w:date="2019-01-07T14:25:00Z" w:id="1001354054">
              <w:rPr>
                <w:color w:val="000000" w:themeColor="text1"/>
                <w:sz w:val="22"/>
                <w:szCs w:val="22"/>
              </w:rPr>
            </w:rPrChange>
          </w:rPr>
          <w:t xml:space="preserve"> Nel caso dell’Amministratore, una volta l</w:t>
        </w:r>
        <w:r w:rsidRPr="00634BB8" w:rsidR="699CC5FE">
          <w:rPr>
            <w:color w:val="000000" w:themeColor="text1"/>
            <w:sz w:val="22"/>
            <w:szCs w:val="22"/>
            <w:lang w:val="it-IT"/>
            <w:rPrChange w:author="Lorenzo Salvi" w:date="2019-01-07T14:25:00Z" w:id="749008305">
              <w:rPr>
                <w:color w:val="000000" w:themeColor="text1"/>
                <w:sz w:val="22"/>
                <w:szCs w:val="22"/>
              </w:rPr>
            </w:rPrChange>
          </w:rPr>
          <w:t xml:space="preserve">oggato</w:t>
        </w:r>
      </w:ins>
      <w:ins w:author="Lorenzo Salvi" w:date="2019-01-07T14:34:22.2537297" w:id="1942335526">
        <w:r w:rsidRPr="00634BB8" w:rsidR="17B3733E">
          <w:rPr>
            <w:color w:val="000000" w:themeColor="text1"/>
            <w:sz w:val="22"/>
            <w:szCs w:val="22"/>
            <w:lang w:val="it-IT"/>
            <w:rPrChange w:author="Lorenzo Salvi" w:date="2019-01-07T14:25:00Z" w:id="67767462">
              <w:rPr>
                <w:color w:val="000000" w:themeColor="text1"/>
                <w:sz w:val="22"/>
                <w:szCs w:val="22"/>
              </w:rPr>
            </w:rPrChange>
          </w:rPr>
          <w:t xml:space="preserve"> alla D</w:t>
        </w:r>
      </w:ins>
      <w:ins w:author="Lorenzo Salvi" w:date="2019-01-07T14:35:22.8746052" w:id="192204560">
        <w:r w:rsidRPr="00634BB8" w:rsidR="6F188A32">
          <w:rPr>
            <w:color w:val="000000" w:themeColor="text1"/>
            <w:sz w:val="22"/>
            <w:szCs w:val="22"/>
            <w:lang w:val="it-IT"/>
            <w:rPrChange w:author="Lorenzo Salvi" w:date="2019-01-07T14:25:00Z" w:id="2135116119">
              <w:rPr>
                <w:color w:val="000000" w:themeColor="text1"/>
                <w:sz w:val="22"/>
                <w:szCs w:val="22"/>
              </w:rPr>
            </w:rPrChange>
          </w:rPr>
          <w:t xml:space="preserve">ashboard Admin</w:t>
        </w:r>
      </w:ins>
      <w:ins w:author="Lorenzo Salvi" w:date="2019-01-07T14:25:55.3423743" w:id="2023227864">
        <w:r w:rsidRPr="00634BB8" w:rsidR="699CC5FE">
          <w:rPr>
            <w:color w:val="000000" w:themeColor="text1"/>
            <w:sz w:val="22"/>
            <w:szCs w:val="22"/>
            <w:lang w:val="it-IT"/>
            <w:rPrChange w:author="Lorenzo Salvi" w:date="2019-01-07T14:25:00Z" w:id="972913272">
              <w:rPr>
                <w:color w:val="000000" w:themeColor="text1"/>
                <w:sz w:val="22"/>
                <w:szCs w:val="22"/>
              </w:rPr>
            </w:rPrChange>
          </w:rPr>
          <w:t xml:space="preserve">,</w:t>
        </w:r>
      </w:ins>
      <w:ins w:author="Lorenzo Salvi" w:date="2019-01-07T14:33:21.6332075" w:id="719933836">
        <w:r w:rsidRPr="00634BB8" w:rsidR="67EACD30">
          <w:rPr>
            <w:color w:val="000000" w:themeColor="text1"/>
            <w:sz w:val="22"/>
            <w:szCs w:val="22"/>
            <w:lang w:val="it-IT"/>
            <w:rPrChange w:author="Lorenzo Salvi" w:date="2019-01-07T14:25:00Z" w:id="522528579">
              <w:rPr>
                <w:color w:val="000000" w:themeColor="text1"/>
                <w:sz w:val="22"/>
                <w:szCs w:val="22"/>
              </w:rPr>
            </w:rPrChange>
          </w:rPr>
          <w:t xml:space="preserve"> l’utente </w:t>
        </w:r>
        <w:r w:rsidRPr="00634BB8" w:rsidR="67EACD30">
          <w:rPr>
            <w:color w:val="000000" w:themeColor="text1"/>
            <w:sz w:val="22"/>
            <w:szCs w:val="22"/>
            <w:lang w:val="it-IT"/>
            <w:rPrChange w:author="Lorenzo Salvi" w:date="2019-01-07T14:25:00Z" w:id="2035530384">
              <w:rPr>
                <w:color w:val="000000" w:themeColor="text1"/>
                <w:sz w:val="22"/>
                <w:szCs w:val="22"/>
              </w:rPr>
            </w:rPrChange>
          </w:rPr>
          <w:t xml:space="preserve">visualizzer</w:t>
        </w:r>
      </w:ins>
      <w:ins w:author="Lorenzo Salvi" w:date="2019-01-07T14:38:24.1583622" w:id="121160810">
        <w:r w:rsidRPr="00634BB8" w:rsidR="27410D49">
          <w:rPr>
            <w:color w:val="000000" w:themeColor="text1"/>
            <w:sz w:val="22"/>
            <w:szCs w:val="22"/>
            <w:lang w:val="it-IT"/>
            <w:rPrChange w:author="Lorenzo Salvi" w:date="2019-01-07T14:25:00Z" w:id="488350899">
              <w:rPr>
                <w:color w:val="000000" w:themeColor="text1"/>
                <w:sz w:val="22"/>
                <w:szCs w:val="22"/>
              </w:rPr>
            </w:rPrChange>
          </w:rPr>
          <w:t xml:space="preserve">à</w:t>
        </w:r>
      </w:ins>
      <w:ins w:author="Lorenzo Salvi" w:date="2019-01-07T14:34:22.2537297" w:id="1439932836">
        <w:r w:rsidRPr="00634BB8" w:rsidR="17B3733E">
          <w:rPr>
            <w:color w:val="000000" w:themeColor="text1"/>
            <w:sz w:val="22"/>
            <w:szCs w:val="22"/>
            <w:lang w:val="it-IT"/>
            <w:rPrChange w:author="Lorenzo Salvi" w:date="2019-01-07T14:25:00Z" w:id="1110938220">
              <w:rPr>
                <w:color w:val="000000" w:themeColor="text1"/>
                <w:sz w:val="22"/>
                <w:szCs w:val="22"/>
              </w:rPr>
            </w:rPrChange>
          </w:rPr>
          <w:t xml:space="preserve"> </w:t>
        </w:r>
      </w:ins>
      <w:ins w:author="Lorenzo Salvi" w:date="2019-01-07T15:11:45.8308139" w:id="698371404">
        <w:r w:rsidRPr="00634BB8" w:rsidR="2D460FF9">
          <w:rPr>
            <w:color w:val="000000" w:themeColor="text1"/>
            <w:sz w:val="22"/>
            <w:szCs w:val="22"/>
            <w:lang w:val="it-IT"/>
            <w:rPrChange w:author="Lorenzo Salvi" w:date="2019-01-07T14:25:00Z" w:id="1349714473">
              <w:rPr>
                <w:color w:val="000000" w:themeColor="text1"/>
                <w:sz w:val="22"/>
                <w:szCs w:val="22"/>
              </w:rPr>
            </w:rPrChange>
          </w:rPr>
          <w:t xml:space="preserve">quattro </w:t>
        </w:r>
      </w:ins>
      <w:ins w:author="Lorenzo Salvi" w:date="2019-01-07T14:34:22.2537297" w:id="78588509">
        <w:r w:rsidRPr="00634BB8" w:rsidR="17B3733E">
          <w:rPr>
            <w:color w:val="000000" w:themeColor="text1"/>
            <w:sz w:val="22"/>
            <w:szCs w:val="22"/>
            <w:lang w:val="it-IT"/>
            <w:rPrChange w:author="Lorenzo Salvi" w:date="2019-01-07T14:25:00Z" w:id="317014853">
              <w:rPr>
                <w:color w:val="000000" w:themeColor="text1"/>
                <w:sz w:val="22"/>
                <w:szCs w:val="22"/>
              </w:rPr>
            </w:rPrChange>
          </w:rPr>
          <w:t xml:space="preserve">bottoni: Ticket, </w:t>
        </w:r>
        <w:r w:rsidRPr="62816083" w:rsidR="17B3733E">
          <w:rPr>
            <w:i w:val="1"/>
            <w:iCs w:val="1"/>
            <w:color w:val="000000" w:themeColor="text1"/>
            <w:sz w:val="22"/>
            <w:szCs w:val="22"/>
            <w:lang w:val="it-IT"/>
            <w:rPrChange w:author="Lorenzo Salvi" w:date="2019-01-17T11:09:24.352148" w:id="111269276">
              <w:rPr>
                <w:color w:val="000000" w:themeColor="text1"/>
                <w:sz w:val="22"/>
                <w:szCs w:val="22"/>
              </w:rPr>
            </w:rPrChange>
          </w:rPr>
          <w:t xml:space="preserve">Recupero</w:t>
        </w:r>
      </w:ins>
      <w:ins w:author="Lorenzo Salvi" w:date="2019-01-07T15:11:45.8308139" w:id="1863872661">
        <w:r w:rsidRPr="62816083" w:rsidR="2D460FF9">
          <w:rPr>
            <w:i w:val="1"/>
            <w:iCs w:val="1"/>
            <w:color w:val="000000" w:themeColor="text1"/>
            <w:sz w:val="22"/>
            <w:szCs w:val="22"/>
            <w:lang w:val="it-IT"/>
            <w:rPrChange w:author="Lorenzo Salvi" w:date="2019-01-17T11:09:24.352148" w:id="486848265">
              <w:rPr>
                <w:color w:val="000000" w:themeColor="text1"/>
                <w:sz w:val="22"/>
                <w:szCs w:val="22"/>
              </w:rPr>
            </w:rPrChange>
          </w:rPr>
          <w:t xml:space="preserve">, </w:t>
        </w:r>
      </w:ins>
      <w:ins w:author="Lorenzo Salvi" w:date="2019-01-07T14:34:22.2537297" w:id="981845263">
        <w:r w:rsidRPr="62816083" w:rsidR="17B3733E">
          <w:rPr>
            <w:i w:val="1"/>
            <w:iCs w:val="1"/>
            <w:color w:val="000000" w:themeColor="text1"/>
            <w:sz w:val="22"/>
            <w:szCs w:val="22"/>
            <w:lang w:val="it-IT"/>
            <w:rPrChange w:author="Lorenzo Salvi" w:date="2019-01-17T11:09:24.352148" w:id="1994090049">
              <w:rPr>
                <w:color w:val="000000" w:themeColor="text1"/>
                <w:sz w:val="22"/>
                <w:szCs w:val="22"/>
              </w:rPr>
            </w:rPrChange>
          </w:rPr>
          <w:t xml:space="preserve">Aggiungi</w:t>
        </w:r>
      </w:ins>
      <w:ins w:author="Lorenzo Salvi" w:date="2019-01-07T15:11:45.8308139" w:id="491380558">
        <w:r w:rsidRPr="62816083" w:rsidR="2D460FF9">
          <w:rPr>
            <w:i w:val="1"/>
            <w:iCs w:val="1"/>
            <w:color w:val="000000" w:themeColor="text1"/>
            <w:sz w:val="22"/>
            <w:szCs w:val="22"/>
            <w:lang w:val="it-IT"/>
            <w:rPrChange w:author="Lorenzo Salvi" w:date="2019-01-17T11:09:24.352148" w:id="2087850352">
              <w:rPr>
                <w:color w:val="000000" w:themeColor="text1"/>
                <w:sz w:val="22"/>
                <w:szCs w:val="22"/>
              </w:rPr>
            </w:rPrChange>
          </w:rPr>
          <w:t xml:space="preserve"> e </w:t>
        </w:r>
        <w:proofErr w:type="spellStart"/>
        <w:r w:rsidRPr="62816083" w:rsidR="2D460FF9">
          <w:rPr>
            <w:i w:val="1"/>
            <w:iCs w:val="1"/>
            <w:color w:val="000000" w:themeColor="text1"/>
            <w:sz w:val="22"/>
            <w:szCs w:val="22"/>
            <w:lang w:val="it-IT"/>
            <w:rPrChange w:author="Lorenzo Salvi" w:date="2019-01-17T11:09:24.352148" w:id="195588120">
              <w:rPr>
                <w:color w:val="000000" w:themeColor="text1"/>
                <w:sz w:val="22"/>
                <w:szCs w:val="22"/>
              </w:rPr>
            </w:rPrChange>
          </w:rPr>
          <w:t xml:space="preserve">Logout</w:t>
        </w:r>
        <w:proofErr w:type="spellEnd"/>
      </w:ins>
      <w:ins w:author="Lorenzo Salvi" w:date="2019-01-07T14:34:22.2537297" w:id="2146005568">
        <w:r w:rsidRPr="00634BB8" w:rsidR="17B3733E">
          <w:rPr>
            <w:color w:val="000000" w:themeColor="text1"/>
            <w:sz w:val="22"/>
            <w:szCs w:val="22"/>
            <w:lang w:val="it-IT"/>
            <w:rPrChange w:author="Lorenzo Salvi" w:date="2019-01-07T14:25:00Z" w:id="1674226148">
              <w:rPr>
                <w:color w:val="000000" w:themeColor="text1"/>
                <w:sz w:val="22"/>
                <w:szCs w:val="22"/>
              </w:rPr>
            </w:rPrChange>
          </w:rPr>
          <w:t xml:space="preserve">.</w:t>
        </w:r>
      </w:ins>
      <w:ins w:author="Lorenzo Salvi" w:date="2019-01-07T15:11:45.8308139" w:id="435471334">
        <w:r w:rsidRPr="00634BB8" w:rsidR="2D460FF9">
          <w:rPr>
            <w:color w:val="000000" w:themeColor="text1"/>
            <w:sz w:val="22"/>
            <w:szCs w:val="22"/>
            <w:lang w:val="it-IT"/>
            <w:rPrChange w:author="Lorenzo Salvi" w:date="2019-01-07T14:25:00Z" w:id="184015518">
              <w:rPr>
                <w:color w:val="000000" w:themeColor="text1"/>
                <w:sz w:val="22"/>
                <w:szCs w:val="22"/>
              </w:rPr>
            </w:rPrChange>
          </w:rPr>
          <w:t xml:space="preserve"> </w:t>
        </w:r>
      </w:ins>
      <w:ins w:author="Lorenzo Salvi" w:date="2019-01-07T14:36:22.8821191" w:id="792252560">
        <w:r w:rsidRPr="00634BB8" w:rsidR="7DF3C0D1">
          <w:rPr>
            <w:color w:val="000000" w:themeColor="text1"/>
            <w:sz w:val="22"/>
            <w:szCs w:val="22"/>
            <w:lang w:val="it-IT"/>
            <w:rPrChange w:author="Lorenzo Salvi" w:date="2019-01-07T14:25:00Z" w:id="986624508">
              <w:rPr>
                <w:color w:val="000000" w:themeColor="text1"/>
                <w:sz w:val="22"/>
                <w:szCs w:val="22"/>
              </w:rPr>
            </w:rPrChange>
          </w:rPr>
          <w:t xml:space="preserve">Nel</w:t>
        </w:r>
        <w:r w:rsidRPr="00634BB8" w:rsidR="7DF3C0D1">
          <w:rPr>
            <w:color w:val="000000" w:themeColor="text1"/>
            <w:sz w:val="22"/>
            <w:szCs w:val="22"/>
            <w:lang w:val="it-IT"/>
            <w:rPrChange w:author="Lorenzo Salvi" w:date="2019-01-07T14:25:00Z" w:id="1923549697">
              <w:rPr>
                <w:color w:val="000000" w:themeColor="text1"/>
                <w:sz w:val="22"/>
                <w:szCs w:val="22"/>
              </w:rPr>
            </w:rPrChange>
          </w:rPr>
          <w:t xml:space="preserve"> caso de</w:t>
        </w:r>
      </w:ins>
      <w:ins w:author="Lorenzo Salvi" w:date="2019-01-07T14:37:23.2360702" w:id="180667072">
        <w:r w:rsidRPr="00634BB8" w:rsidR="4E81AF72">
          <w:rPr>
            <w:color w:val="000000" w:themeColor="text1"/>
            <w:sz w:val="22"/>
            <w:szCs w:val="22"/>
            <w:lang w:val="it-IT"/>
            <w:rPrChange w:author="Lorenzo Salvi" w:date="2019-01-07T14:25:00Z" w:id="544294140">
              <w:rPr>
                <w:color w:val="000000" w:themeColor="text1"/>
                <w:sz w:val="22"/>
                <w:szCs w:val="22"/>
              </w:rPr>
            </w:rPrChange>
          </w:rPr>
          <w:t xml:space="preserve">l Gestore dei Sensori, </w:t>
        </w:r>
      </w:ins>
      <w:ins w:author="Lorenzo Salvi" w:date="2019-01-07T14:40:25.4880407" w:id="335239036">
        <w:r w:rsidRPr="00634BB8" w:rsidR="0B7FC289">
          <w:rPr>
            <w:color w:val="000000" w:themeColor="text1"/>
            <w:sz w:val="22"/>
            <w:szCs w:val="22"/>
            <w:lang w:val="it-IT"/>
            <w:rPrChange w:author="Lorenzo Salvi" w:date="2019-01-07T14:25:00Z" w:id="638013645">
              <w:rPr>
                <w:color w:val="000000" w:themeColor="text1"/>
                <w:sz w:val="22"/>
                <w:szCs w:val="22"/>
              </w:rPr>
            </w:rPrChange>
          </w:rPr>
          <w:t xml:space="preserve">dopo aver </w:t>
        </w:r>
      </w:ins>
      <w:ins w:author="Lorenzo Salvi" w:date="2019-01-07T14:39:24.7515702" w:id="1422286034">
        <w:r w:rsidRPr="00634BB8" w:rsidR="53F4A385">
          <w:rPr>
            <w:color w:val="000000" w:themeColor="text1"/>
            <w:sz w:val="22"/>
            <w:szCs w:val="22"/>
            <w:lang w:val="it-IT"/>
            <w:rPrChange w:author="Lorenzo Salvi" w:date="2019-01-07T14:25:00Z" w:id="962844687">
              <w:rPr>
                <w:color w:val="000000" w:themeColor="text1"/>
                <w:sz w:val="22"/>
                <w:szCs w:val="22"/>
              </w:rPr>
            </w:rPrChange>
          </w:rPr>
          <w:t xml:space="preserve">eseguito l’accesso alla propria </w:t>
        </w:r>
      </w:ins>
      <w:ins w:author="Lorenzo Salvi" w:date="2019-01-07T14:40:25.4880407" w:id="638404783">
        <w:r w:rsidRPr="00634BB8" w:rsidR="0B7FC289">
          <w:rPr>
            <w:color w:val="000000" w:themeColor="text1"/>
            <w:sz w:val="22"/>
            <w:szCs w:val="22"/>
            <w:lang w:val="it-IT"/>
            <w:rPrChange w:author="Lorenzo Salvi" w:date="2019-01-07T14:25:00Z" w:id="159930929">
              <w:rPr>
                <w:color w:val="000000" w:themeColor="text1"/>
                <w:sz w:val="22"/>
                <w:szCs w:val="22"/>
              </w:rPr>
            </w:rPrChange>
          </w:rPr>
          <w:t xml:space="preserve">Dashboard, </w:t>
        </w:r>
        <w:r w:rsidRPr="00634BB8" w:rsidR="0B7FC289">
          <w:rPr>
            <w:color w:val="000000" w:themeColor="text1"/>
            <w:sz w:val="22"/>
            <w:szCs w:val="22"/>
            <w:lang w:val="it-IT"/>
            <w:rPrChange w:author="Lorenzo Salvi" w:date="2019-01-07T14:25:00Z" w:id="938092638">
              <w:rPr>
                <w:color w:val="000000" w:themeColor="text1"/>
                <w:sz w:val="22"/>
                <w:szCs w:val="22"/>
              </w:rPr>
            </w:rPrChange>
          </w:rPr>
          <w:t xml:space="preserve">visualizzer</w:t>
        </w:r>
      </w:ins>
      <w:ins w:author="Lorenzo Salvi" w:date="2019-01-07T14:41:26.1261452" w:id="2107589913">
        <w:r w:rsidRPr="00634BB8" w:rsidR="65D77B16">
          <w:rPr>
            <w:color w:val="000000" w:themeColor="text1"/>
            <w:sz w:val="22"/>
            <w:szCs w:val="22"/>
            <w:lang w:val="it-IT"/>
            <w:rPrChange w:author="Lorenzo Salvi" w:date="2019-01-07T14:25:00Z" w:id="154341788">
              <w:rPr>
                <w:color w:val="000000" w:themeColor="text1"/>
                <w:sz w:val="22"/>
                <w:szCs w:val="22"/>
              </w:rPr>
            </w:rPrChange>
          </w:rPr>
          <w:t xml:space="preserve">à i seguenti bottoni: </w:t>
        </w:r>
        <w:r w:rsidRPr="62816083" w:rsidR="65D77B16">
          <w:rPr>
            <w:i w:val="1"/>
            <w:iCs w:val="1"/>
            <w:color w:val="000000" w:themeColor="text1"/>
            <w:sz w:val="22"/>
            <w:szCs w:val="22"/>
            <w:lang w:val="it-IT"/>
            <w:rPrChange w:author="Lorenzo Salvi" w:date="2019-01-17T11:09:24.352148" w:id="323119061">
              <w:rPr>
                <w:color w:val="000000" w:themeColor="text1"/>
                <w:sz w:val="22"/>
                <w:szCs w:val="22"/>
              </w:rPr>
            </w:rPrChange>
          </w:rPr>
          <w:t xml:space="preserve">T</w:t>
        </w:r>
      </w:ins>
      <w:ins w:author="Lorenzo Salvi" w:date="2019-01-07T14:42:26.640009" w:id="1139738756">
        <w:r w:rsidRPr="62816083" w:rsidR="7E50E561">
          <w:rPr>
            <w:i w:val="1"/>
            <w:iCs w:val="1"/>
            <w:color w:val="000000" w:themeColor="text1"/>
            <w:sz w:val="22"/>
            <w:szCs w:val="22"/>
            <w:lang w:val="it-IT"/>
            <w:rPrChange w:author="Lorenzo Salvi" w:date="2019-01-17T11:09:24.352148" w:id="218451051">
              <w:rPr>
                <w:color w:val="000000" w:themeColor="text1"/>
                <w:sz w:val="22"/>
                <w:szCs w:val="22"/>
              </w:rPr>
            </w:rPrChange>
          </w:rPr>
          <w:t xml:space="preserve">icket</w:t>
        </w:r>
        <w:r w:rsidRPr="00634BB8" w:rsidR="7E50E561">
          <w:rPr>
            <w:color w:val="000000" w:themeColor="text1"/>
            <w:sz w:val="22"/>
            <w:szCs w:val="22"/>
            <w:lang w:val="it-IT"/>
            <w:rPrChange w:author="Lorenzo Salvi" w:date="2019-01-07T14:25:00Z" w:id="1224626936">
              <w:rPr>
                <w:color w:val="000000" w:themeColor="text1"/>
                <w:sz w:val="22"/>
                <w:szCs w:val="22"/>
              </w:rPr>
            </w:rPrChange>
          </w:rPr>
          <w:t xml:space="preserve">, </w:t>
        </w:r>
        <w:r w:rsidRPr="62816083" w:rsidR="7E50E561">
          <w:rPr>
            <w:i w:val="1"/>
            <w:iCs w:val="1"/>
            <w:color w:val="000000" w:themeColor="text1"/>
            <w:sz w:val="22"/>
            <w:szCs w:val="22"/>
            <w:lang w:val="it-IT"/>
            <w:rPrChange w:author="Lorenzo Salvi" w:date="2019-01-17T11:09:24.352148" w:id="868014252">
              <w:rPr>
                <w:color w:val="000000" w:themeColor="text1"/>
                <w:sz w:val="22"/>
                <w:szCs w:val="22"/>
              </w:rPr>
            </w:rPrChange>
          </w:rPr>
          <w:t xml:space="preserve">Monitoraggio</w:t>
        </w:r>
        <w:r w:rsidRPr="00634BB8" w:rsidR="7E50E561">
          <w:rPr>
            <w:color w:val="000000" w:themeColor="text1"/>
            <w:sz w:val="22"/>
            <w:szCs w:val="22"/>
            <w:lang w:val="it-IT"/>
            <w:rPrChange w:author="Lorenzo Salvi" w:date="2019-01-07T14:25:00Z" w:id="2027475639">
              <w:rPr>
                <w:color w:val="000000" w:themeColor="text1"/>
                <w:sz w:val="22"/>
                <w:szCs w:val="22"/>
              </w:rPr>
            </w:rPrChange>
          </w:rPr>
          <w:t xml:space="preserve">, </w:t>
        </w:r>
        <w:r w:rsidRPr="62816083" w:rsidR="7E50E561">
          <w:rPr>
            <w:i w:val="1"/>
            <w:iCs w:val="1"/>
            <w:color w:val="000000" w:themeColor="text1"/>
            <w:sz w:val="22"/>
            <w:szCs w:val="22"/>
            <w:lang w:val="it-IT"/>
            <w:rPrChange w:author="Lorenzo Salvi" w:date="2019-01-17T11:09:24.352148" w:id="2130328839">
              <w:rPr>
                <w:color w:val="000000" w:themeColor="text1"/>
                <w:sz w:val="22"/>
                <w:szCs w:val="22"/>
              </w:rPr>
            </w:rPrChange>
          </w:rPr>
          <w:t xml:space="preserve">Aggiungi Sensore</w:t>
        </w:r>
      </w:ins>
      <w:ins w:author="Lorenzo Salvi" w:date="2019-01-07T15:11:45.8308139" w:id="796209049">
        <w:r w:rsidRPr="62816083" w:rsidR="2D460FF9">
          <w:rPr>
            <w:i w:val="1"/>
            <w:iCs w:val="1"/>
            <w:color w:val="000000" w:themeColor="text1"/>
            <w:sz w:val="22"/>
            <w:szCs w:val="22"/>
            <w:lang w:val="it-IT"/>
            <w:rPrChange w:author="Lorenzo Salvi" w:date="2019-01-17T11:09:24.352148" w:id="1210085147">
              <w:rPr>
                <w:color w:val="000000" w:themeColor="text1"/>
                <w:sz w:val="22"/>
                <w:szCs w:val="22"/>
              </w:rPr>
            </w:rPrChange>
          </w:rPr>
          <w:t xml:space="preserve"> e </w:t>
        </w:r>
        <w:proofErr w:type="spellStart"/>
        <w:r w:rsidRPr="62816083" w:rsidR="2D460FF9">
          <w:rPr>
            <w:i w:val="1"/>
            <w:iCs w:val="1"/>
            <w:color w:val="000000" w:themeColor="text1"/>
            <w:sz w:val="22"/>
            <w:szCs w:val="22"/>
            <w:lang w:val="it-IT"/>
            <w:rPrChange w:author="Lorenzo Salvi" w:date="2019-01-17T11:09:24.352148" w:id="619357765">
              <w:rPr>
                <w:color w:val="000000" w:themeColor="text1"/>
                <w:sz w:val="22"/>
                <w:szCs w:val="22"/>
              </w:rPr>
            </w:rPrChange>
          </w:rPr>
          <w:t xml:space="preserve">Logout</w:t>
        </w:r>
        <w:proofErr w:type="spellEnd"/>
      </w:ins>
      <w:ins w:author="Lorenzo Salvi" w:date="2019-01-07T14:42:26.640009" w:id="1992872215">
        <w:r w:rsidRPr="00634BB8" w:rsidR="7E50E561">
          <w:rPr>
            <w:color w:val="000000" w:themeColor="text1"/>
            <w:sz w:val="22"/>
            <w:szCs w:val="22"/>
            <w:lang w:val="it-IT"/>
            <w:rPrChange w:author="Lorenzo Salvi" w:date="2019-01-07T14:25:00Z" w:id="579336435">
              <w:rPr>
                <w:color w:val="000000" w:themeColor="text1"/>
                <w:sz w:val="22"/>
                <w:szCs w:val="22"/>
              </w:rPr>
            </w:rPrChange>
          </w:rPr>
          <w:t xml:space="preserve">.</w:t>
        </w:r>
      </w:ins>
      <w:ins w:author="Lorenzo Salvi" w:date="2019-01-07T14:47:20.6856949" w:id="1498813849">
        <w:r w:rsidRPr="00634BB8" w:rsidR="72CD14B9">
          <w:rPr>
            <w:color w:val="000000" w:themeColor="text1"/>
            <w:sz w:val="22"/>
            <w:szCs w:val="22"/>
            <w:lang w:val="it-IT"/>
            <w:rPrChange w:author="Lorenzo Salvi" w:date="2019-01-07T14:25:00Z" w:id="326787684">
              <w:rPr>
                <w:color w:val="000000" w:themeColor="text1"/>
                <w:sz w:val="22"/>
                <w:szCs w:val="22"/>
              </w:rPr>
            </w:rPrChange>
          </w:rPr>
          <w:t xml:space="preserve"> </w:t>
        </w:r>
      </w:ins>
      <w:ins w:author="Salvatore Salernitano" w:date="2019-01-07T14:15:35.4437225" w:id="408258444">
        <w:del w:author="Lorenzo Salvi" w:date="2019-01-07T14:21:02.9397191" w:id="1828358850">
          <w:r w:rsidRPr="38CF18F2" w:rsidDel="005A86E7" w:rsidR="2E8A9F04">
            <w:rPr>
              <w:i w:val="1"/>
              <w:iCs w:val="1"/>
              <w:color w:val="000000" w:themeColor="text1"/>
              <w:sz w:val="22"/>
              <w:szCs w:val="22"/>
              <w:lang w:val="it-IT"/>
              <w:rPrChange w:author="Lorenzo Salvi" w:date="2019-01-07T14:20:02.8685613" w:id="44016120">
                <w:rPr>
                  <w:color w:val="000000" w:themeColor="text1"/>
                  <w:sz w:val="22"/>
                  <w:szCs w:val="22"/>
                </w:rPr>
              </w:rPrChange>
            </w:rPr>
            <w:delText xml:space="preserve"> </w:delText>
          </w:r>
        </w:del>
      </w:ins>
      <w:del w:author="Salvatore Salernitano" w:date="2019-01-07T14:14:34.7070164" w:id="515309183">
        <w:r w:rsidRPr="00634BB8" w:rsidDel="4F0E5603">
          <w:rPr>
            <w:color w:val="000000" w:themeColor="text1"/>
            <w:sz w:val="22"/>
            <w:szCs w:val="22"/>
            <w:lang w:val="it-IT"/>
            <w:rPrChange w:author="Lorenzo Salvi" w:date="2019-01-07T14:25:00Z" w:id="873989255">
              <w:rPr>
                <w:color w:val="000000" w:themeColor="text1"/>
                <w:sz w:val="22"/>
                <w:szCs w:val="22"/>
              </w:rPr>
            </w:rPrChange>
          </w:rPr>
          <w:delText xml:space="preserve">e monitorare i dati prove</w:delText>
        </w:r>
      </w:del>
      <w:del w:author="Salvatore Salernitano" w:date="2019-01-07T14:15:35.4437225" w:id="2102189566">
        <w:r w:rsidRPr="00634BB8" w:rsidDel="2E8A9F04">
          <w:rPr>
            <w:color w:val="000000" w:themeColor="text1"/>
            <w:sz w:val="22"/>
            <w:szCs w:val="22"/>
            <w:lang w:val="it-IT"/>
            <w:rPrChange w:author="Lorenzo Salvi" w:date="2019-01-07T14:25:00Z" w:id="106">
              <w:rPr>
                <w:color w:val="000000" w:themeColor="text1"/>
                <w:sz w:val="22"/>
                <w:szCs w:val="22"/>
              </w:rPr>
            </w:rPrChange>
          </w:rPr>
          <w:delText xml:space="preserve">nienti dai sensori; </w:delText>
        </w:r>
        <w:r w:rsidRPr="4F0E5603" w:rsidDel="2E8A9F04">
          <w:rPr>
            <w:i w:val="1"/>
            <w:iCs w:val="1"/>
            <w:color w:val="000000" w:themeColor="text1"/>
            <w:sz w:val="22"/>
            <w:szCs w:val="22"/>
            <w:lang w:val="it-IT"/>
            <w:rPrChange w:author="Salvatore Salernitano" w:date="2019-01-07T14:14:34.7070164" w:id="107">
              <w:rPr>
                <w:i/>
                <w:iCs/>
                <w:color w:val="000000" w:themeColor="text1"/>
                <w:sz w:val="22"/>
                <w:szCs w:val="22"/>
              </w:rPr>
            </w:rPrChange>
          </w:rPr>
          <w:delText xml:space="preserve">l’Amministratore </w:delText>
        </w:r>
        <w:r w:rsidRPr="00634BB8" w:rsidDel="2E8A9F04">
          <w:rPr>
            <w:color w:val="000000" w:themeColor="text1"/>
            <w:sz w:val="22"/>
            <w:szCs w:val="22"/>
            <w:lang w:val="it-IT"/>
            <w:rPrChange w:author="Lorenzo Salvi" w:date="2019-01-07T14:25:00Z" w:id="108">
              <w:rPr>
                <w:color w:val="000000" w:themeColor="text1"/>
                <w:sz w:val="22"/>
                <w:szCs w:val="22"/>
              </w:rPr>
            </w:rPrChange>
          </w:rPr>
          <w:delText>del Sistema, potrà visualizzare i vari gestori che sono loggati e registrati all’interno del Sistema e potrà rispondere ai relativi ticket inviati dai gestori dei sensori.</w:delText>
        </w:r>
      </w:del>
    </w:p>
    <w:p xmlns:wp14="http://schemas.microsoft.com/office/word/2010/wordml" w:rsidRPr="00634BB8" w:rsidR="00F30507" w:rsidDel="005A86E7" w:rsidP="38CF18F2" w:rsidRDefault="00F30507" w14:paraId="7355CF3D" wp14:textId="27819870">
      <w:pPr>
        <w:widowControl w:val="0"/>
        <w:autoSpaceDE w:val="0"/>
        <w:autoSpaceDN w:val="0"/>
        <w:adjustRightInd w:val="0"/>
        <w:spacing w:after="300" w:line="276" w:lineRule="auto"/>
        <w:rPr>
          <w:del w:author="Lorenzo Salvi" w:date="2019-01-07T14:21:02.9397191" w:id="1076183459"/>
          <w:lang w:val="it-IT"/>
          <w:rPrChange w:author="Lorenzo Salvi" w:date="2019-01-07T14:20:02.8685613" w:id="1752355481">
            <w:rPr/>
          </w:rPrChange>
        </w:rPr>
        <w:pPrChange w:author="Lorenzo Salvi" w:date="2019-01-07T14:20:02.8685613" w:id="205936552">
          <w:pPr>
            <w:widowControl w:val="0"/>
            <w:autoSpaceDE w:val="0"/>
            <w:autoSpaceDN w:val="0"/>
            <w:adjustRightInd w:val="0"/>
          </w:pPr>
        </w:pPrChange>
      </w:pPr>
    </w:p>
    <w:p xmlns:wp14="http://schemas.microsoft.com/office/word/2010/wordml" w:rsidRPr="00634BB8" w:rsidR="00F30507" w:rsidDel="4E81AF72" w:rsidP="7DF3C0D1" w:rsidRDefault="00F30507" w14:paraId="5E64EAFB" wp14:textId="3EAB8264">
      <w:pPr>
        <w:widowControl w:val="0"/>
        <w:autoSpaceDE w:val="0"/>
        <w:autoSpaceDN w:val="0"/>
        <w:adjustRightInd w:val="0"/>
        <w:spacing w:after="300" w:line="276" w:lineRule="auto"/>
        <w:rPr>
          <w:del w:author="Lorenzo Salvi" w:date="2019-01-07T14:37:23.2360702" w:id="1857785063"/>
          <w:color w:val="000000" w:themeColor="text1" w:themeTint="FF" w:themeShade="FF"/>
          <w:sz w:val="22"/>
          <w:szCs w:val="22"/>
          <w:lang w:val="it-IT"/>
          <w:rPrChange w:author="Lorenzo Salvi" w:date="2019-01-07T14:36:22.8821191" w:id="969751056">
            <w:rPr/>
          </w:rPrChange>
        </w:rPr>
        <w:pPrChange w:author="Lorenzo Salvi" w:date="2019-01-07T14:36:22.8821191" w:id="1279672636">
          <w:pPr>
            <w:widowControl w:val="0"/>
            <w:autoSpaceDE w:val="0"/>
            <w:autoSpaceDN w:val="0"/>
            <w:adjustRightInd w:val="0"/>
          </w:pPr>
        </w:pPrChange>
      </w:pPr>
    </w:p>
    <w:p w:rsidR="4E81AF72" w:rsidDel="7E50E561" w:rsidP="65D77B16" w:rsidRDefault="4E81AF72" w14:paraId="0282208D" w14:textId="77ECDC44">
      <w:pPr>
        <w:pStyle w:val="Normale"/>
        <w:bidi w:val="0"/>
        <w:spacing w:before="0" w:beforeAutospacing="off" w:after="300" w:afterAutospacing="off" w:line="276" w:lineRule="auto"/>
        <w:ind w:left="0" w:right="0"/>
        <w:jc w:val="left"/>
        <w:rPr>
          <w:del w:author="Lorenzo Salvi" w:date="2019-01-07T14:42:26.640009" w:id="1983373531"/>
          <w:color w:val="000000" w:themeColor="text1" w:themeTint="FF" w:themeShade="FF"/>
          <w:sz w:val="22"/>
          <w:szCs w:val="22"/>
          <w:lang w:val="it-IT"/>
          <w:rPrChange w:author="Lorenzo Salvi" w:date="2019-01-07T14:41:26.1261452" w:id="1462754694">
            <w:rPr/>
          </w:rPrChange>
        </w:rPr>
        <w:pPrChange w:author="Lorenzo Salvi" w:date="2019-01-07T14:41:26.1261452" w:id="1492846970">
          <w:pPr/>
        </w:pPrChange>
      </w:pPr>
    </w:p>
    <w:p w:rsidR="7E50E561" w:rsidDel="6FAA9C28" w:rsidP="3B83C938" w:rsidRDefault="7E50E561" w14:paraId="7EFD8D2E" w14:textId="0A3C5D79">
      <w:pPr>
        <w:pStyle w:val="Normale"/>
        <w:spacing w:before="0" w:beforeAutospacing="off" w:after="300" w:afterAutospacing="off" w:line="276" w:lineRule="auto"/>
        <w:ind w:left="0" w:right="0"/>
        <w:jc w:val="left"/>
        <w:rPr>
          <w:del w:author="Lorenzo Salvi" w:date="2019-01-07T14:46:20.016386" w:id="1274885696"/>
          <w:color w:val="000000" w:themeColor="text1" w:themeTint="FF" w:themeShade="FF"/>
          <w:sz w:val="22"/>
          <w:szCs w:val="22"/>
          <w:lang w:val="it-IT"/>
          <w:rPrChange w:author="Lorenzo Salvi" w:date="2019-01-07T14:45:19.5389445" w:id="331303954">
            <w:rPr/>
          </w:rPrChange>
        </w:rPr>
        <w:pPrChange w:author="Lorenzo Salvi" w:date="2019-01-07T14:45:19.5389445" w:id="258623817">
          <w:pPr/>
        </w:pPrChange>
      </w:pPr>
    </w:p>
    <w:p w:rsidR="6FAA9C28" w:rsidDel="44DABB1E" w:rsidP="72CD14B9" w:rsidRDefault="6FAA9C28" w14:paraId="4C62D73F" w14:textId="510F2CBB">
      <w:pPr>
        <w:pStyle w:val="Normale"/>
        <w:bidi w:val="0"/>
        <w:spacing w:before="0" w:beforeAutospacing="off" w:after="300" w:afterAutospacing="off" w:line="276" w:lineRule="auto"/>
        <w:ind w:left="0" w:right="0"/>
        <w:jc w:val="left"/>
        <w:rPr>
          <w:del w:author="Lorenzo Salvi" w:date="2019-01-07T14:48:21.3715254" w:id="1506557329"/>
          <w:color w:val="000000" w:themeColor="text1" w:themeTint="FF" w:themeShade="FF"/>
          <w:sz w:val="22"/>
          <w:szCs w:val="22"/>
          <w:lang w:val="it-IT"/>
          <w:rPrChange w:author="Lorenzo Salvi" w:date="2019-01-07T14:47:20.6856949" w:id="385349412">
            <w:rPr/>
          </w:rPrChange>
        </w:rPr>
        <w:pPrChange w:author="Lorenzo Salvi" w:date="2019-01-07T14:47:20.6856949" w:id="745327823">
          <w:pPr/>
        </w:pPrChange>
      </w:pPr>
    </w:p>
    <w:p xmlns:wp14="http://schemas.microsoft.com/office/word/2010/wordml" w:rsidRPr="00634BB8" w:rsidR="00F30507" w:rsidDel="62816083" w:rsidP="2D460FF9" w:rsidRDefault="00F30507" w14:paraId="68FB13F7" wp14:textId="66519395">
      <w:pPr>
        <w:pStyle w:val="Normale"/>
        <w:widowControl w:val="0"/>
        <w:autoSpaceDE w:val="0"/>
        <w:autoSpaceDN w:val="0"/>
        <w:adjustRightInd w:val="0"/>
        <w:spacing w:before="0" w:beforeAutospacing="off" w:after="300" w:afterAutospacing="off" w:line="276" w:lineRule="auto"/>
        <w:ind w:left="0" w:right="0"/>
        <w:jc w:val="left"/>
        <w:rPr>
          <w:del w:author="Lorenzo Salvi" w:date="2019-01-17T11:09:24.352148" w:id="2030980533"/>
          <w:color w:val="000000" w:themeColor="text1" w:themeTint="FF" w:themeShade="FF"/>
          <w:sz w:val="22"/>
          <w:szCs w:val="22"/>
          <w:lang w:val="it-IT"/>
          <w:rPrChange w:author="Lorenzo Salvi" w:date="2019-01-07T15:11:45.8308139" w:id="610847562">
            <w:rPr/>
          </w:rPrChange>
        </w:rPr>
        <w:pPrChange w:author="Lorenzo Salvi" w:date="2019-01-07T15:11:45.8308139" w:id="457334782">
          <w:pPr>
            <w:widowControl w:val="0"/>
            <w:autoSpaceDE w:val="0"/>
            <w:autoSpaceDN w:val="0"/>
            <w:adjustRightInd w:val="0"/>
          </w:pPr>
        </w:pPrChange>
      </w:pPr>
    </w:p>
    <w:p xmlns:wp14="http://schemas.microsoft.com/office/word/2010/wordml" w:rsidRPr="00634BB8" w:rsidR="00F30507" w:rsidDel="5FE5CBB8" w:rsidP="62816083" w:rsidRDefault="00F30507" wp14:textId="3BBD6644" w14:paraId="0A366B02">
      <w:pPr>
        <w:pStyle w:val="Normale"/>
        <w:widowControl w:val="0"/>
        <w:autoSpaceDE w:val="0"/>
        <w:autoSpaceDN w:val="0"/>
        <w:adjustRightInd w:val="0"/>
        <w:spacing w:before="0" w:beforeAutospacing="off" w:after="300" w:afterAutospacing="off" w:line="276" w:lineRule="auto"/>
        <w:ind w:left="0" w:right="0"/>
        <w:jc w:val="left"/>
        <w:rPr>
          <w:ins w:author="Lorenzo Salvi" w:date="2019-01-17T11:09:24.352148" w:id="1402499038"/>
          <w:color w:val="000000" w:themeColor="text1" w:themeTint="FF" w:themeShade="FF"/>
          <w:sz w:val="22"/>
          <w:szCs w:val="22"/>
          <w:lang w:val="it-IT"/>
          <w:rPrChange w:author="Lorenzo Salvi" w:date="2019-01-17T11:09:24.352148" w:id="1026332145">
            <w:rPr/>
          </w:rPrChange>
        </w:rPr>
        <w:pPrChange w:author="Lorenzo Salvi" w:date="2019-01-17T11:09:24.352148" w:id="1426104854">
          <w:pPr>
            <w:widowControl w:val="0"/>
            <w:autoSpaceDE w:val="0"/>
            <w:autoSpaceDN w:val="0"/>
            <w:adjustRightInd w:val="0"/>
          </w:pPr>
        </w:pPrChange>
      </w:pPr>
    </w:p>
    <w:p xmlns:wp14="http://schemas.microsoft.com/office/word/2010/wordml" w:rsidRPr="00634BB8" w:rsidR="00F30507" w:rsidDel="5FE5CBB8" w:rsidP="1384BCD6" w:rsidRDefault="00F30507" w14:paraId="72755F5F" wp14:textId="3BBD6644">
      <w:pPr>
        <w:pStyle w:val="Normale"/>
        <w:widowControl w:val="0"/>
        <w:autoSpaceDE w:val="0"/>
        <w:autoSpaceDN w:val="0"/>
        <w:adjustRightInd w:val="0"/>
        <w:spacing w:before="0" w:beforeAutospacing="off" w:after="300" w:afterAutospacing="off" w:line="276" w:lineRule="auto"/>
        <w:ind w:left="0" w:right="0"/>
        <w:jc w:val="left"/>
        <w:rPr>
          <w:del w:author="Salvatore Salernitano" w:date="2019-01-16T09:27:18.3687783" w:id="1641933718"/>
          <w:color w:val="000000" w:themeColor="text1" w:themeTint="FF" w:themeShade="FF"/>
          <w:sz w:val="22"/>
          <w:szCs w:val="22"/>
          <w:lang w:val="it-IT"/>
          <w:rPrChange w:author="Salvatore Salernitano" w:date="2019-01-16T09:26:18.0092314" w:id="1617707608">
            <w:rPr/>
          </w:rPrChange>
        </w:rPr>
        <w:pPrChange w:author="Salvatore Salernitano" w:date="2019-01-16T09:26:18.0092314" w:id="1426104854">
          <w:pPr>
            <w:widowControl w:val="0"/>
            <w:autoSpaceDE w:val="0"/>
            <w:autoSpaceDN w:val="0"/>
            <w:adjustRightInd w:val="0"/>
          </w:pPr>
        </w:pPrChange>
      </w:pPr>
      <w:r w:rsidRPr="00634BB8">
        <w:rPr>
          <w:b w:val="1"/>
          <w:bCs w:val="1"/>
          <w:color w:val="000000" w:themeColor="text1"/>
          <w:sz w:val="22"/>
          <w:szCs w:val="22"/>
          <w:lang w:val="it-IT"/>
          <w:rPrChange w:author="Lorenzo Salvi" w:date="2019-01-07T14:25:00Z" w:id="475783542">
            <w:rPr>
              <w:b/>
              <w:bCs/>
              <w:color w:val="000000" w:themeColor="text1"/>
              <w:sz w:val="22"/>
              <w:szCs w:val="22"/>
            </w:rPr>
          </w:rPrChange>
        </w:rPr>
        <w:t xml:space="preserve">SCENARIO 2</w:t>
      </w:r>
      <w:ins w:author="Salvatore Salernitano" w:date="2019-01-16T09:20:30.8928823" w:id="943858479">
        <w:r w:rsidRPr="00634BB8" w:rsidR="503DE8AD">
          <w:rPr>
            <w:b w:val="1"/>
            <w:bCs w:val="1"/>
            <w:color w:val="000000" w:themeColor="text1"/>
            <w:sz w:val="22"/>
            <w:szCs w:val="22"/>
            <w:lang w:val="it-IT"/>
            <w:rPrChange w:author="Lorenzo Salvi" w:date="2019-01-07T14:25:00Z" w:id="1484624879">
              <w:rPr>
                <w:b/>
                <w:bCs/>
                <w:color w:val="000000" w:themeColor="text1"/>
                <w:sz w:val="22"/>
                <w:szCs w:val="22"/>
              </w:rPr>
            </w:rPrChange>
          </w:rPr>
          <w:t xml:space="preserve">: </w:t>
        </w:r>
      </w:ins>
      <w:ins w:author="Lorenzo Salvi" w:date="2019-01-07T15:48:03.2853554" w:id="540891553">
        <w:del w:author="Salvatore Salernitano" w:date="2019-01-16T09:20:30.8928823" w:id="292231596">
          <w:r w:rsidRPr="00634BB8" w:rsidDel="503DE8AD" w:rsidR="066AE6A8">
            <w:rPr>
              <w:b w:val="1"/>
              <w:bCs w:val="1"/>
              <w:color w:val="000000" w:themeColor="text1"/>
              <w:sz w:val="22"/>
              <w:szCs w:val="22"/>
              <w:lang w:val="it-IT"/>
              <w:rPrChange w:author="Lorenzo Salvi" w:date="2019-01-07T14:25:00Z" w:id="107658416">
                <w:rPr>
                  <w:b/>
                  <w:bCs/>
                  <w:color w:val="000000" w:themeColor="text1"/>
                  <w:sz w:val="22"/>
                  <w:szCs w:val="22"/>
                </w:rPr>
              </w:rPrChange>
            </w:rPr>
            <w:delText xml:space="preserve"> </w:delText>
          </w:r>
        </w:del>
      </w:ins>
      <w:ins w:author="Lorenzo Salvi" w:date="2019-01-07T15:47:02.9065096" w:id="1837984011">
        <w:del w:author="Salvatore Salernitano" w:date="2019-01-16T09:20:30.8928823" w:id="197204740">
          <w:r w:rsidRPr="00634BB8" w:rsidDel="503DE8AD" w:rsidR="34580F68">
            <w:rPr>
              <w:b w:val="1"/>
              <w:bCs w:val="1"/>
              <w:color w:val="000000" w:themeColor="text1"/>
              <w:sz w:val="22"/>
              <w:szCs w:val="22"/>
              <w:lang w:val="it-IT"/>
              <w:rPrChange w:author="Lorenzo Salvi" w:date="2019-01-07T14:25:00Z" w:id="1464657109">
                <w:rPr>
                  <w:b/>
                  <w:bCs/>
                  <w:color w:val="000000" w:themeColor="text1"/>
                  <w:sz w:val="22"/>
                  <w:szCs w:val="22"/>
                </w:rPr>
              </w:rPrChange>
            </w:rPr>
            <w:delText xml:space="preserve">(DA</w:delText>
          </w:r>
        </w:del>
      </w:ins>
      <w:ins w:author="Lorenzo Salvi" w:date="2019-01-07T15:48:03.2853554" w:id="484427392">
        <w:del w:author="Salvatore Salernitano" w:date="2019-01-16T09:20:30.8928823" w:id="553776979">
          <w:r w:rsidRPr="00634BB8" w:rsidDel="503DE8AD" w:rsidR="066AE6A8">
            <w:rPr>
              <w:b w:val="1"/>
              <w:bCs w:val="1"/>
              <w:color w:val="000000" w:themeColor="text1"/>
              <w:sz w:val="22"/>
              <w:szCs w:val="22"/>
              <w:lang w:val="it-IT"/>
              <w:rPrChange w:author="Lorenzo Salvi" w:date="2019-01-07T14:25:00Z" w:id="1593252829">
                <w:rPr>
                  <w:b/>
                  <w:bCs/>
                  <w:color w:val="000000" w:themeColor="text1"/>
                  <w:sz w:val="22"/>
                  <w:szCs w:val="22"/>
                </w:rPr>
              </w:rPrChange>
            </w:rPr>
            <w:delText xml:space="preserve"> APPROFONDIRE DOPO IMPLEMENTAZIONE</w:delText>
          </w:r>
        </w:del>
      </w:ins>
      <w:ins w:author="Lorenzo Salvi" w:date="2019-01-07T15:47:02.9065096" w:id="258434357">
        <w:del w:author="Salvatore Salernitano" w:date="2019-01-16T09:20:30.8928823" w:id="666355112">
          <w:r w:rsidRPr="00634BB8" w:rsidDel="503DE8AD" w:rsidR="34580F68">
            <w:rPr>
              <w:b w:val="1"/>
              <w:bCs w:val="1"/>
              <w:color w:val="000000" w:themeColor="text1"/>
              <w:sz w:val="22"/>
              <w:szCs w:val="22"/>
              <w:lang w:val="it-IT"/>
              <w:rPrChange w:author="Lorenzo Salvi" w:date="2019-01-07T14:25:00Z" w:id="1981398459">
                <w:rPr>
                  <w:b/>
                  <w:bCs/>
                  <w:color w:val="000000" w:themeColor="text1"/>
                  <w:sz w:val="22"/>
                  <w:szCs w:val="22"/>
                </w:rPr>
              </w:rPrChange>
            </w:rPr>
            <w:delText xml:space="preserve">)</w:delText>
          </w:r>
        </w:del>
      </w:ins>
      <w:del w:author="Salvatore Salernitano" w:date="2019-01-16T09:20:30.8928823" w:id="631334633">
        <w:r w:rsidRPr="00634BB8" w:rsidDel="503DE8AD">
          <w:rPr>
            <w:b w:val="1"/>
            <w:bCs w:val="1"/>
            <w:color w:val="000000" w:themeColor="text1"/>
            <w:sz w:val="22"/>
            <w:szCs w:val="22"/>
            <w:lang w:val="it-IT"/>
            <w:rPrChange w:author="Lorenzo Salvi" w:date="2019-01-07T14:25:00Z" w:id="809620654">
              <w:rPr>
                <w:b/>
                <w:bCs/>
                <w:color w:val="000000" w:themeColor="text1"/>
                <w:sz w:val="22"/>
                <w:szCs w:val="22"/>
              </w:rPr>
            </w:rPrChange>
          </w:rPr>
          <w:delText xml:space="preserve">: </w:delText>
        </w:r>
      </w:del>
      <w:r w:rsidRPr="00634BB8">
        <w:rPr>
          <w:b w:val="1"/>
          <w:bCs w:val="1"/>
          <w:color w:val="000000" w:themeColor="text1"/>
          <w:sz w:val="22"/>
          <w:szCs w:val="22"/>
          <w:lang w:val="it-IT"/>
          <w:rPrChange w:author="Lorenzo Salvi" w:date="2019-01-07T14:25:00Z" w:id="110">
            <w:rPr>
              <w:b/>
              <w:bCs/>
              <w:color w:val="000000" w:themeColor="text1"/>
              <w:sz w:val="22"/>
              <w:szCs w:val="22"/>
            </w:rPr>
          </w:rPrChange>
        </w:rPr>
        <w:t xml:space="preserve">INVIO SEGNALE: </w:t>
      </w:r>
      <w:r w:rsidRPr="49DF956D">
        <w:rPr>
          <w:i w:val="1"/>
          <w:iCs w:val="1"/>
          <w:color w:val="000000" w:themeColor="text1"/>
          <w:sz w:val="22"/>
          <w:szCs w:val="22"/>
          <w:lang w:val="it-IT"/>
          <w:rPrChange w:author="Salvatore Salernitano" w:date="2019-01-18T15:41:39.5762984" w:id="275176082">
            <w:rPr>
              <w:color w:val="000000" w:themeColor="text1"/>
              <w:sz w:val="22"/>
              <w:szCs w:val="22"/>
            </w:rPr>
          </w:rPrChange>
        </w:rPr>
        <w:t>Il sensore invia un segnale contenente le sue variabili ambientali e il suo stato di funzionamento</w:t>
      </w:r>
      <w:ins w:author="Lorenzo Salvi" w:date="2019-01-07T15:13:46.3087667" w:id="89780198">
        <w:r w:rsidRPr="49DF956D" w:rsidR="1066DA92">
          <w:rPr>
            <w:i w:val="1"/>
            <w:iCs w:val="1"/>
            <w:color w:val="000000" w:themeColor="text1"/>
            <w:sz w:val="22"/>
            <w:szCs w:val="22"/>
            <w:lang w:val="it-IT"/>
            <w:rPrChange w:author="Salvatore Salernitano" w:date="2019-01-18T15:41:39.5762984" w:id="710555112">
              <w:rPr>
                <w:color w:val="000000" w:themeColor="text1"/>
                <w:sz w:val="22"/>
                <w:szCs w:val="22"/>
              </w:rPr>
            </w:rPrChange>
          </w:rPr>
          <w:t xml:space="preserve">.</w:t>
        </w:r>
        <w:r w:rsidRPr="00634BB8" w:rsidR="1066DA92">
          <w:rPr>
            <w:color w:val="000000" w:themeColor="text1"/>
            <w:sz w:val="22"/>
            <w:szCs w:val="22"/>
            <w:lang w:val="it-IT"/>
            <w:rPrChange w:author="Lorenzo Salvi" w:date="2019-01-07T14:25:00Z" w:id="1300530247">
              <w:rPr>
                <w:color w:val="000000" w:themeColor="text1"/>
                <w:sz w:val="22"/>
                <w:szCs w:val="22"/>
              </w:rPr>
            </w:rPrChange>
          </w:rPr>
          <w:t xml:space="preserve"> Il sensore sarà evidenziato a </w:t>
        </w:r>
        <w:r w:rsidRPr="00634BB8" w:rsidR="1066DA92">
          <w:rPr>
            <w:color w:val="000000" w:themeColor="text1"/>
            <w:sz w:val="22"/>
            <w:szCs w:val="22"/>
            <w:lang w:val="it-IT"/>
            <w:rPrChange w:author="Lorenzo Salvi" w:date="2019-01-07T14:25:00Z" w:id="123436">
              <w:rPr>
                <w:color w:val="000000" w:themeColor="text1"/>
                <w:sz w:val="22"/>
                <w:szCs w:val="22"/>
              </w:rPr>
            </w:rPrChange>
          </w:rPr>
          <w:t xml:space="preserve">seconda </w:t>
        </w:r>
      </w:ins>
      <w:ins w:author="Lorenzo Salvi" w:date="2019-01-07T15:14:46.3798544" w:id="1152650451">
        <w:r w:rsidRPr="00634BB8" w:rsidR="389301D4">
          <w:rPr>
            <w:color w:val="000000" w:themeColor="text1"/>
            <w:sz w:val="22"/>
            <w:szCs w:val="22"/>
            <w:lang w:val="it-IT"/>
            <w:rPrChange w:author="Lorenzo Salvi" w:date="2019-01-07T14:25:00Z" w:id="200941101">
              <w:rPr>
                <w:color w:val="000000" w:themeColor="text1"/>
                <w:sz w:val="22"/>
                <w:szCs w:val="22"/>
              </w:rPr>
            </w:rPrChange>
          </w:rPr>
          <w:t xml:space="preserve">dei valori ambientali che risultano fuori </w:t>
        </w:r>
        <w:r w:rsidRPr="00634BB8" w:rsidR="389301D4">
          <w:rPr>
            <w:color w:val="000000" w:themeColor="text1"/>
            <w:sz w:val="22"/>
            <w:szCs w:val="22"/>
            <w:lang w:val="it-IT"/>
            <w:rPrChange w:author="Lorenzo Salvi" w:date="2019-01-07T14:25:00Z" w:id="2096508707">
              <w:rPr>
                <w:color w:val="000000" w:themeColor="text1"/>
                <w:sz w:val="22"/>
                <w:szCs w:val="22"/>
              </w:rPr>
            </w:rPrChange>
          </w:rPr>
          <w:t xml:space="preserve">soglia</w:t>
        </w:r>
      </w:ins>
      <w:ins w:author="Salvatore Salernitano" w:date="2019-01-16T09:24:17.9600447" w:id="1909223206">
        <w:r w:rsidRPr="00634BB8" w:rsidR="39E770E5">
          <w:rPr>
            <w:color w:val="000000" w:themeColor="text1"/>
            <w:sz w:val="22"/>
            <w:szCs w:val="22"/>
            <w:lang w:val="it-IT"/>
            <w:rPrChange w:author="Lorenzo Salvi" w:date="2019-01-07T14:25:00Z" w:id="180173443">
              <w:rPr>
                <w:color w:val="000000" w:themeColor="text1"/>
                <w:sz w:val="22"/>
                <w:szCs w:val="22"/>
              </w:rPr>
            </w:rPrChange>
          </w:rPr>
          <w:t xml:space="preserve">, nello specifico, se un sensore ri</w:t>
        </w:r>
      </w:ins>
      <w:ins w:author="Salvatore Salernitano" w:date="2019-01-16T09:25:17.9365892" w:id="918148138">
        <w:r w:rsidRPr="00634BB8" w:rsidR="38AA8D3B">
          <w:rPr>
            <w:color w:val="000000" w:themeColor="text1"/>
            <w:sz w:val="22"/>
            <w:szCs w:val="22"/>
            <w:lang w:val="it-IT"/>
            <w:rPrChange w:author="Lorenzo Salvi" w:date="2019-01-07T14:25:00Z" w:id="1704421917">
              <w:rPr>
                <w:color w:val="000000" w:themeColor="text1"/>
                <w:sz w:val="22"/>
                <w:szCs w:val="22"/>
              </w:rPr>
            </w:rPrChange>
          </w:rPr>
          <w:t xml:space="preserve">sulta avere uno o più valori fuori soglia, esso comparirà nella sezione </w:t>
        </w:r>
        <w:r w:rsidRPr="5FE5CBB8" w:rsidR="38AA8D3B">
          <w:rPr>
            <w:color w:val="000000" w:themeColor="text1" w:themeTint="FF" w:themeShade="FF"/>
            <w:sz w:val="22"/>
            <w:szCs w:val="22"/>
            <w:lang w:val="it-IT"/>
            <w:rPrChange w:author="Salvatore Salernitano" w:date="2019-01-16T09:27:18.3687783" w:id="1323424426">
              <w:rPr>
                <w:color w:val="000000" w:themeColor="text1"/>
                <w:sz w:val="22"/>
                <w:szCs w:val="22"/>
              </w:rPr>
            </w:rPrChange>
          </w:rPr>
          <w:t xml:space="preserve">“Sensori a Rischio (Da Ripristinare)” </w:t>
        </w:r>
        <w:r w:rsidRPr="00634BB8" w:rsidR="38AA8D3B">
          <w:rPr>
            <w:color w:val="000000" w:themeColor="text1"/>
            <w:sz w:val="22"/>
            <w:szCs w:val="22"/>
            <w:lang w:val="it-IT"/>
            <w:rPrChange w:author="Lorenzo Salvi" w:date="2019-01-07T14:25:00Z" w:id="284438122">
              <w:rPr>
                <w:color w:val="000000" w:themeColor="text1"/>
                <w:sz w:val="22"/>
                <w:szCs w:val="22"/>
              </w:rPr>
            </w:rPrChange>
          </w:rPr>
          <w:t xml:space="preserve">nella dashboard gestore di </w:t>
        </w:r>
      </w:ins>
      <w:ins w:author="Salvatore Salernitano" w:date="2019-01-16T09:26:18.0092314" w:id="353266598">
        <w:r w:rsidRPr="00634BB8" w:rsidR="1384BCD6">
          <w:rPr>
            <w:color w:val="000000" w:themeColor="text1"/>
            <w:sz w:val="22"/>
            <w:szCs w:val="22"/>
            <w:lang w:val="it-IT"/>
            <w:rPrChange w:author="Lorenzo Salvi" w:date="2019-01-07T14:25:00Z" w:id="134911285">
              <w:rPr>
                <w:color w:val="000000" w:themeColor="text1"/>
                <w:sz w:val="22"/>
                <w:szCs w:val="22"/>
              </w:rPr>
            </w:rPrChange>
          </w:rPr>
          <w:t xml:space="preserve">sua appartenenza.</w:t>
        </w:r>
      </w:ins>
      <w:ins w:author="Salvatore Salernitano" w:date="2019-01-16T09:25:17.9365892" w:id="913460923">
        <w:r w:rsidRPr="00634BB8" w:rsidR="39E770E5">
          <w:rPr>
            <w:color w:val="000000" w:themeColor="text1"/>
            <w:sz w:val="22"/>
            <w:szCs w:val="22"/>
            <w:lang w:val="it-IT"/>
            <w:rPrChange w:author="Lorenzo Salvi" w:date="2019-01-07T14:25:00Z" w:id="473760250">
              <w:rPr>
                <w:color w:val="000000" w:themeColor="text1"/>
                <w:sz w:val="22"/>
                <w:szCs w:val="22"/>
              </w:rPr>
            </w:rPrChange>
          </w:rPr>
          <w:t xml:space="preserve"> </w:t>
        </w:r>
      </w:ins>
      <w:del w:author="Salvatore Salernitano" w:date="2019-01-16T09:24:17.9600447" w:id="1579694769">
        <w:r w:rsidRPr="00634BB8" w:rsidDel="39E770E5">
          <w:rPr>
            <w:color w:val="000000" w:themeColor="text1"/>
            <w:sz w:val="22"/>
            <w:szCs w:val="22"/>
            <w:lang w:val="it-IT"/>
            <w:rPrChange w:author="Lorenzo Salvi" w:date="2019-01-07T14:25:00Z" w:id="111">
              <w:rPr>
                <w:color w:val="000000" w:themeColor="text1"/>
                <w:sz w:val="22"/>
                <w:szCs w:val="22"/>
              </w:rPr>
            </w:rPrChange>
          </w:rPr>
          <w:delText xml:space="preserve"> </w:delText>
        </w:r>
      </w:del>
      <w:del w:author="Lorenzo Salvi" w:date="2019-01-07T15:14:46.3798544" w:id="245926826">
        <w:r w:rsidRPr="00634BB8" w:rsidDel="389301D4">
          <w:rPr>
            <w:color w:val="000000" w:themeColor="text1"/>
            <w:sz w:val="22"/>
            <w:szCs w:val="22"/>
            <w:lang w:val="it-IT"/>
            <w:rPrChange w:author="Lorenzo Salvi" w:date="2019-01-07T14:25:00Z" w:id="744666982">
              <w:rPr>
                <w:color w:val="000000" w:themeColor="text1"/>
                <w:sz w:val="22"/>
                <w:szCs w:val="22"/>
              </w:rPr>
            </w:rPrChange>
          </w:rPr>
          <w:delText xml:space="preserve">(</w:delText>
        </w:r>
      </w:del>
      <w:del w:author="Salvatore Salernitano" w:date="2019-01-16T09:23:17.8351316" w:id="1283646930">
        <w:r w:rsidRPr="00634BB8" w:rsidDel="7A70388A">
          <w:rPr>
            <w:color w:val="FF0000"/>
            <w:sz w:val="22"/>
            <w:szCs w:val="22"/>
            <w:lang w:val="it-IT"/>
            <w:rPrChange w:author="Lorenzo Salvi" w:date="2019-01-07T14:25:00Z" w:id="112">
              <w:rPr>
                <w:color w:val="FF0000"/>
                <w:sz w:val="22"/>
                <w:szCs w:val="22"/>
              </w:rPr>
            </w:rPrChange>
          </w:rPr>
          <w:delText>Rosso</w:delText>
        </w:r>
        <w:r w:rsidRPr="00634BB8" w:rsidDel="7A70388A">
          <w:rPr>
            <w:color w:val="000000" w:themeColor="text1"/>
            <w:sz w:val="22"/>
            <w:szCs w:val="22"/>
            <w:lang w:val="it-IT"/>
            <w:rPrChange w:author="Lorenzo Salvi" w:date="2019-01-07T14:25:00Z" w:id="802225017">
              <w:rPr>
                <w:color w:val="000000" w:themeColor="text1"/>
                <w:sz w:val="22"/>
                <w:szCs w:val="22"/>
              </w:rPr>
            </w:rPrChange>
          </w:rPr>
          <w:delText xml:space="preserve">: Molti valori </w:delText>
        </w:r>
      </w:del>
      <w:del w:author="Salvatore Salernitano" w:date="2019-01-16T09:24:17.9600447" w:id="1296638239">
        <w:r w:rsidRPr="00634BB8" w:rsidDel="39E770E5">
          <w:rPr>
            <w:color w:val="000000" w:themeColor="text1"/>
            <w:sz w:val="22"/>
            <w:szCs w:val="22"/>
            <w:lang w:val="it-IT"/>
            <w:rPrChange w:author="Lorenzo Salvi" w:date="2019-01-07T14:25:00Z" w:id="113">
              <w:rPr>
                <w:color w:val="000000" w:themeColor="text1"/>
                <w:sz w:val="22"/>
                <w:szCs w:val="22"/>
              </w:rPr>
            </w:rPrChange>
          </w:rPr>
          <w:delText xml:space="preserve">fuori soglia, </w:delText>
        </w:r>
        <w:r w:rsidRPr="00634BB8" w:rsidDel="39E770E5">
          <w:rPr>
            <w:color w:val="F79546"/>
            <w:sz w:val="22"/>
            <w:szCs w:val="22"/>
            <w:lang w:val="it-IT"/>
            <w:rPrChange w:author="Lorenzo Salvi" w:date="2019-01-07T14:25:00Z" w:id="114">
              <w:rPr>
                <w:color w:val="F79546"/>
                <w:sz w:val="22"/>
                <w:szCs w:val="22"/>
              </w:rPr>
            </w:rPrChange>
          </w:rPr>
          <w:delText>Arancione</w:delText>
        </w:r>
        <w:r w:rsidRPr="00634BB8" w:rsidDel="39E770E5">
          <w:rPr>
            <w:color w:val="000000" w:themeColor="text1"/>
            <w:sz w:val="22"/>
            <w:szCs w:val="22"/>
            <w:lang w:val="it-IT"/>
            <w:rPrChange w:author="Lorenzo Salvi" w:date="2019-01-07T14:25:00Z" w:id="115">
              <w:rPr>
                <w:color w:val="000000" w:themeColor="text1"/>
                <w:sz w:val="22"/>
                <w:szCs w:val="22"/>
              </w:rPr>
            </w:rPrChange>
          </w:rPr>
          <w:delText xml:space="preserve">: un solo valore fuori soglia, </w:delText>
        </w:r>
        <w:r w:rsidRPr="00634BB8" w:rsidDel="39E770E5">
          <w:rPr>
            <w:color w:val="00B050"/>
            <w:sz w:val="22"/>
            <w:szCs w:val="22"/>
            <w:lang w:val="it-IT"/>
            <w:rPrChange w:author="Lorenzo Salvi" w:date="2019-01-07T14:25:00Z" w:id="116">
              <w:rPr>
                <w:color w:val="00B050"/>
                <w:sz w:val="22"/>
                <w:szCs w:val="22"/>
              </w:rPr>
            </w:rPrChange>
          </w:rPr>
          <w:delText>Verde</w:delText>
        </w:r>
        <w:r w:rsidRPr="00634BB8" w:rsidDel="39E770E5">
          <w:rPr>
            <w:color w:val="000000" w:themeColor="text1"/>
            <w:sz w:val="22"/>
            <w:szCs w:val="22"/>
            <w:lang w:val="it-IT"/>
            <w:rPrChange w:author="Lorenzo Salvi" w:date="2019-01-07T14:25:00Z" w:id="1583558960">
              <w:rPr>
                <w:color w:val="000000" w:themeColor="text1"/>
                <w:sz w:val="22"/>
                <w:szCs w:val="22"/>
              </w:rPr>
            </w:rPrChange>
          </w:rPr>
          <w:delText>: tutt</w:delText>
        </w:r>
      </w:del>
      <w:ins w:author="Lorenzo Salvi" w:date="2019-01-07T15:12:46.2103955" w:id="1921257756">
        <w:del w:author="Salvatore Salernitano" w:date="2019-01-16T09:24:17.9600447" w:id="582893888">
          <w:r w:rsidRPr="00634BB8" w:rsidDel="39E770E5" w:rsidR="4971AEBD">
            <w:rPr>
              <w:color w:val="000000" w:themeColor="text1"/>
              <w:sz w:val="22"/>
              <w:szCs w:val="22"/>
              <w:lang w:val="it-IT"/>
              <w:rPrChange w:author="Lorenzo Salvi" w:date="2019-01-07T14:25:00Z" w:id="1171387860">
                <w:rPr>
                  <w:color w:val="000000" w:themeColor="text1"/>
                  <w:sz w:val="22"/>
                  <w:szCs w:val="22"/>
                </w:rPr>
              </w:rPrChange>
            </w:rPr>
            <w:delText>i</w:delText>
          </w:r>
        </w:del>
      </w:ins>
      <w:del w:author="Lorenzo Salvi" w:date="2019-01-07T15:12:46.2103955" w:id="1930671697">
        <w:r w:rsidRPr="00634BB8" w:rsidDel="4971AEBD">
          <w:rPr>
            <w:color w:val="000000" w:themeColor="text1"/>
            <w:sz w:val="22"/>
            <w:szCs w:val="22"/>
            <w:lang w:val="it-IT"/>
            <w:rPrChange w:author="Lorenzo Salvi" w:date="2019-01-07T14:25:00Z" w:id="1116242196">
              <w:rPr>
                <w:color w:val="000000" w:themeColor="text1"/>
                <w:sz w:val="22"/>
                <w:szCs w:val="22"/>
              </w:rPr>
            </w:rPrChange>
          </w:rPr>
          <w:delText xml:space="preserve">e</w:delText>
        </w:r>
      </w:del>
      <w:ins w:author="Lorenzo Salvi" w:date="2019-01-07T15:14:46.3798544" w:id="1418481042">
        <w:del w:author="Salvatore Salernitano" w:date="2019-01-16T09:24:17.9600447" w:id="598788251">
          <w:r w:rsidRPr="00634BB8" w:rsidDel="39E770E5">
            <w:rPr>
              <w:color w:val="000000" w:themeColor="text1"/>
              <w:sz w:val="22"/>
              <w:szCs w:val="22"/>
              <w:lang w:val="it-IT"/>
              <w:rPrChange w:author="Lorenzo Salvi" w:date="2019-01-07T14:25:00Z" w:id="306790802">
                <w:rPr>
                  <w:color w:val="000000" w:themeColor="text1"/>
                  <w:sz w:val="22"/>
                  <w:szCs w:val="22"/>
                </w:rPr>
              </w:rPrChange>
            </w:rPr>
            <w:delText xml:space="preserve"> i valori sono riportati in maniera </w:delText>
          </w:r>
          <w:r w:rsidRPr="00634BB8" w:rsidDel="39E770E5">
            <w:rPr>
              <w:color w:val="000000" w:themeColor="text1"/>
              <w:sz w:val="22"/>
              <w:szCs w:val="22"/>
              <w:lang w:val="it-IT"/>
              <w:rPrChange w:author="Lorenzo Salvi" w:date="2019-01-07T14:25:00Z" w:id="1885436054">
                <w:rPr>
                  <w:color w:val="000000" w:themeColor="text1"/>
                  <w:sz w:val="22"/>
                  <w:szCs w:val="22"/>
                </w:rPr>
              </w:rPrChange>
            </w:rPr>
            <w:delText xml:space="preserve">corretta</w:delText>
          </w:r>
        </w:del>
      </w:ins>
      <w:ins w:author="Lorenzo Salvi" w:date="2019-01-07T15:16:47.1189157" w:id="215641113">
        <w:del w:author="Salvatore Salernitano" w:date="2019-01-16T09:24:17.9600447" w:id="1769158920">
          <w:r w:rsidRPr="7D57BF1E" w:rsidDel="39E770E5" w:rsidR="036FC1AB">
            <w:rPr>
              <w:color w:val="000000" w:themeColor="text1" w:themeTint="FF" w:themeShade="FF"/>
              <w:sz w:val="22"/>
              <w:szCs w:val="22"/>
              <w:lang w:val="it-IT"/>
              <w:rPrChange w:author="Lorenzo Salvi" w:date="2019-01-07T15:15:46.7289488" w:id="2061096049">
                <w:rPr/>
              </w:rPrChange>
            </w:rPr>
            <w:delText xml:space="preserve"> </w:delText>
          </w:r>
        </w:del>
      </w:ins>
      <w:ins w:author="Lorenzo Salvi" w:date="2019-01-07T15:15:46.7289488" w:id="317165457">
        <w:r w:rsidRPr="7D57BF1E" w:rsidR="7D57BF1E">
          <w:rPr>
            <w:color w:val="000000" w:themeColor="text1" w:themeTint="FF" w:themeShade="FF"/>
            <w:sz w:val="22"/>
            <w:szCs w:val="22"/>
            <w:lang w:val="it-IT"/>
            <w:rPrChange w:author="Lorenzo Salvi" w:date="2019-01-07T15:15:46.7289488" w:id="909876843">
              <w:rPr/>
            </w:rPrChange>
          </w:rPr>
          <w:t>Se</w:t>
        </w:r>
      </w:ins>
      <w:ins w:author="Lorenzo Salvi" w:date="2019-01-07T15:14:46.3798544" w:id="950025296"/>
      <w:ins w:author="Lorenzo Salvi" w:date="2019-01-07T15:15:46.7289488" w:id="165627336">
        <w:r w:rsidRPr="7D57BF1E" w:rsidR="7D57BF1E">
          <w:rPr>
            <w:color w:val="000000" w:themeColor="text1" w:themeTint="FF" w:themeShade="FF"/>
            <w:sz w:val="22"/>
            <w:szCs w:val="22"/>
            <w:lang w:val="it-IT"/>
            <w:rPrChange w:author="Lorenzo Salvi" w:date="2019-01-07T15:15:46.7289488" w:id="936372294">
              <w:rPr/>
            </w:rPrChange>
          </w:rPr>
          <w:t xml:space="preserve"> il sensore risulterà </w:t>
        </w:r>
      </w:ins>
      <w:ins w:author="Salvatore Salernitano" w:date="2019-01-16T09:26:18.0092314" w:id="2111652710">
        <w:r w:rsidRPr="7D57BF1E" w:rsidR="1384BCD6">
          <w:rPr>
            <w:color w:val="000000" w:themeColor="text1" w:themeTint="FF" w:themeShade="FF"/>
            <w:sz w:val="22"/>
            <w:szCs w:val="22"/>
            <w:lang w:val="it-IT"/>
            <w:rPrChange w:author="Lorenzo Salvi" w:date="2019-01-07T15:15:46.7289488" w:id="2050575805">
              <w:rPr/>
            </w:rPrChange>
          </w:rPr>
          <w:t xml:space="preserve">in questa sezione</w:t>
        </w:r>
      </w:ins>
      <w:ins w:author="Lorenzo Salvi" w:date="2019-01-07T15:15:46.7289488" w:id="413697441">
        <w:del w:author="Salvatore Salernitano" w:date="2019-01-16T09:26:18.0092314" w:id="1590707696">
          <w:r w:rsidRPr="7D57BF1E" w:rsidDel="1384BCD6" w:rsidR="7D57BF1E">
            <w:rPr>
              <w:rFonts w:ascii="Times New Roman" w:hAnsi="Times New Roman" w:eastAsia="Times New Roman" w:cs="Times New Roman"/>
              <w:noProof w:val="0"/>
              <w:color w:val="FF0000"/>
              <w:sz w:val="22"/>
              <w:szCs w:val="22"/>
              <w:lang w:val="it-IT"/>
              <w:rPrChange w:author="Lorenzo Salvi" w:date="2019-01-07T15:15:46.7289488" w:id="175185909">
                <w:rPr/>
              </w:rPrChange>
            </w:rPr>
            <w:delText>Rosso</w:delText>
          </w:r>
        </w:del>
      </w:ins>
      <w:ins w:author="Lorenzo Salvi" w:date="2019-01-07T15:16:47.1189157" w:id="778785498">
        <w:r w:rsidRPr="036FC1AB" w:rsidR="036FC1AB">
          <w:rPr>
            <w:rFonts w:ascii="Times New Roman" w:hAnsi="Times New Roman" w:eastAsia="Times New Roman" w:cs="Times New Roman"/>
            <w:noProof w:val="0"/>
            <w:color w:val="auto"/>
            <w:sz w:val="22"/>
            <w:szCs w:val="22"/>
            <w:lang w:val="it-IT"/>
            <w:rPrChange w:author="Lorenzo Salvi" w:date="2019-01-07T15:16:47.1189157" w:id="784450062">
              <w:rPr/>
            </w:rPrChange>
          </w:rPr>
          <w:t xml:space="preserve">, </w:t>
        </w:r>
      </w:ins>
      <w:ins w:author="Lorenzo Salvi" w:date="2019-01-07T15:14:46.3798544" w:id="191785387">
        <w:r w:rsidRPr="09C4336E">
          <w:rPr>
            <w:color w:val="000000" w:themeColor="text1" w:themeTint="FF" w:themeShade="FF"/>
            <w:sz w:val="22"/>
            <w:szCs w:val="22"/>
            <w:lang w:val="it-IT"/>
            <w:rPrChange w:author="Lorenzo Salvi" w:date="2019-01-07T15:17:47.9107735" w:id="1215011626">
              <w:rPr>
                <w:color w:val="000000" w:themeColor="text1"/>
                <w:sz w:val="22"/>
                <w:szCs w:val="22"/>
              </w:rPr>
            </w:rPrChange>
          </w:rPr>
          <w:t xml:space="preserve">invierà</w:t>
        </w:r>
        <w:r w:rsidRPr="00634BB8">
          <w:rPr>
            <w:color w:val="000000" w:themeColor="text1"/>
            <w:sz w:val="22"/>
            <w:szCs w:val="22"/>
            <w:lang w:val="it-IT"/>
            <w:rPrChange w:author="Lorenzo Salvi" w:date="2019-01-07T14:25:00Z" w:id="838367488">
              <w:rPr>
                <w:color w:val="000000" w:themeColor="text1"/>
                <w:sz w:val="22"/>
                <w:szCs w:val="22"/>
              </w:rPr>
            </w:rPrChange>
          </w:rPr>
          <w:t xml:space="preserve"> più frequentemente il segnale. </w:t>
        </w:r>
      </w:ins>
      <w:ins w:author="Salvatore Salernitano" w:date="2019-01-16T09:27:18.3687783" w:id="956378787">
        <w:r w:rsidRPr="49DF956D" w:rsidR="5FE5CBB8">
          <w:rPr>
            <w:i w:val="0"/>
            <w:iCs w:val="0"/>
            <w:color w:val="000000" w:themeColor="text1"/>
            <w:sz w:val="22"/>
            <w:szCs w:val="22"/>
            <w:lang w:val="it-IT"/>
            <w:rPrChange w:author="Salvatore Salernitano" w:date="2019-01-18T15:41:39.5762984" w:id="221291534">
              <w:rPr>
                <w:color w:val="000000" w:themeColor="text1"/>
                <w:sz w:val="22"/>
                <w:szCs w:val="22"/>
              </w:rPr>
            </w:rPrChange>
          </w:rPr>
          <w:t xml:space="preserve">P</w:t>
        </w:r>
      </w:ins>
      <w:ins w:author="Lorenzo Salvi" w:date="2019-01-14T10:49:51.360712" w:id="1948725260">
        <w:del w:author="Salvatore Salernitano" w:date="2019-01-16T09:26:18.0092314" w:id="623806904">
          <w:r w:rsidRPr="38AA8D3B" w:rsidDel="1384BCD6">
            <w:rPr>
              <w:i w:val="1"/>
              <w:iCs w:val="1"/>
              <w:color w:val="000000" w:themeColor="text1"/>
              <w:sz w:val="22"/>
              <w:szCs w:val="22"/>
              <w:lang w:val="it-IT"/>
              <w:rPrChange w:author="Salvatore Salernitano" w:date="2019-01-16T09:25:17.9365892" w:id="1624226144">
                <w:rPr>
                  <w:color w:val="000000" w:themeColor="text1"/>
                  <w:sz w:val="22"/>
                  <w:szCs w:val="22"/>
                </w:rPr>
              </w:rPrChange>
            </w:rPr>
            <w:delText xml:space="preserve">A</w:delText>
          </w:r>
          <w:r w:rsidRPr="38AA8D3B" w:rsidDel="1384BCD6" w:rsidR="4BDE36ED">
            <w:rPr>
              <w:i w:val="1"/>
              <w:iCs w:val="1"/>
              <w:color w:val="000000" w:themeColor="text1"/>
              <w:sz w:val="22"/>
              <w:szCs w:val="22"/>
              <w:lang w:val="it-IT"/>
              <w:rPrChange w:author="Salvatore Salernitano" w:date="2019-01-16T09:25:17.9365892" w:id="620680767">
                <w:rPr>
                  <w:color w:val="000000" w:themeColor="text1"/>
                  <w:sz w:val="22"/>
                  <w:szCs w:val="22"/>
                </w:rPr>
              </w:rPrChange>
            </w:rPr>
            <w:delText xml:space="preserve">ppena eseguito l’accesso alla propria area, il Gestore visualizzerà </w:delText>
          </w:r>
          <w:r w:rsidRPr="38AA8D3B" w:rsidDel="1384BCD6" w:rsidR="52EC28F7">
            <w:rPr>
              <w:i w:val="1"/>
              <w:iCs w:val="1"/>
              <w:color w:val="000000" w:themeColor="text1"/>
              <w:sz w:val="22"/>
              <w:szCs w:val="22"/>
              <w:lang w:val="it-IT"/>
              <w:rPrChange w:author="Salvatore Salernitano" w:date="2019-01-16T09:25:17.9365892" w:id="965094802">
                <w:rPr>
                  <w:color w:val="000000" w:themeColor="text1"/>
                  <w:sz w:val="22"/>
                  <w:szCs w:val="22"/>
                </w:rPr>
              </w:rPrChange>
            </w:rPr>
            <w:delText xml:space="preserve">i sensori con valori fuori soglia mediante la sezione SENSORI A </w:delText>
          </w:r>
          <w:r w:rsidRPr="38AA8D3B" w:rsidDel="1384BCD6" w:rsidR="6773804A">
            <w:rPr>
              <w:i w:val="1"/>
              <w:iCs w:val="1"/>
              <w:color w:val="000000" w:themeColor="text1"/>
              <w:sz w:val="22"/>
              <w:szCs w:val="22"/>
              <w:lang w:val="it-IT"/>
              <w:rPrChange w:author="Salvatore Salernitano" w:date="2019-01-16T09:25:17.9365892" w:id="1926292172">
                <w:rPr>
                  <w:color w:val="000000" w:themeColor="text1"/>
                  <w:sz w:val="22"/>
                  <w:szCs w:val="22"/>
                </w:rPr>
              </w:rPrChange>
            </w:rPr>
            <w:delText xml:space="preserve">RISCHIO</w:delText>
          </w:r>
        </w:del>
      </w:ins>
      <w:ins w:author="Lorenzo Salvi" w:date="2019-01-14T11:01:20.233622" w:id="1968278962">
        <w:del w:author="Salvatore Salernitano" w:date="2019-01-16T09:26:18.0092314" w:id="2061275705">
          <w:r w:rsidRPr="38AA8D3B" w:rsidDel="1384BCD6" w:rsidR="20BE3585">
            <w:rPr>
              <w:i w:val="1"/>
              <w:iCs w:val="1"/>
              <w:color w:val="000000" w:themeColor="text1"/>
              <w:sz w:val="22"/>
              <w:szCs w:val="22"/>
              <w:lang w:val="it-IT"/>
              <w:rPrChange w:author="Salvatore Salernitano" w:date="2019-01-16T09:25:17.9365892" w:id="1326385076">
                <w:rPr>
                  <w:color w:val="000000" w:themeColor="text1"/>
                  <w:sz w:val="22"/>
                  <w:szCs w:val="22"/>
                </w:rPr>
              </w:rPrChange>
            </w:rPr>
            <w:delText xml:space="preserve">(</w:delText>
          </w:r>
          <w:r w:rsidRPr="38AA8D3B" w:rsidDel="1384BCD6" w:rsidR="20BE3585">
            <w:rPr>
              <w:i w:val="1"/>
              <w:iCs w:val="1"/>
              <w:color w:val="000000" w:themeColor="text1"/>
              <w:sz w:val="22"/>
              <w:szCs w:val="22"/>
              <w:lang w:val="it-IT"/>
              <w:rPrChange w:author="Salvatore Salernitano" w:date="2019-01-16T09:25:17.9365892" w:id="1635952817">
                <w:rPr>
                  <w:color w:val="000000" w:themeColor="text1"/>
                  <w:sz w:val="22"/>
                  <w:szCs w:val="22"/>
                </w:rPr>
              </w:rPrChange>
            </w:rPr>
            <w:delText xml:space="preserve">da ripristinare)</w:delText>
          </w:r>
        </w:del>
      </w:ins>
      <w:ins w:author="Lorenzo Salvi" w:date="2019-01-14T10:49:51.360712" w:id="206611816">
        <w:del w:author="Salvatore Salernitano" w:date="2019-01-16T09:26:18.0092314" w:id="855853410">
          <w:r w:rsidRPr="38AA8D3B" w:rsidDel="1384BCD6" w:rsidR="6773804A">
            <w:rPr>
              <w:i w:val="1"/>
              <w:iCs w:val="1"/>
              <w:color w:val="000000" w:themeColor="text1"/>
              <w:sz w:val="22"/>
              <w:szCs w:val="22"/>
              <w:lang w:val="it-IT"/>
              <w:rPrChange w:author="Salvatore Salernitano" w:date="2019-01-16T09:25:17.9365892" w:id="1284616856">
                <w:rPr>
                  <w:color w:val="000000" w:themeColor="text1"/>
                  <w:sz w:val="22"/>
                  <w:szCs w:val="22"/>
                </w:rPr>
              </w:rPrChange>
            </w:rPr>
            <w:delText xml:space="preserve">.</w:delText>
          </w:r>
          <w:r w:rsidRPr="38AA8D3B" w:rsidDel="1384BCD6" w:rsidR="37A03025">
            <w:rPr>
              <w:i w:val="1"/>
              <w:iCs w:val="1"/>
              <w:color w:val="000000" w:themeColor="text1"/>
              <w:sz w:val="22"/>
              <w:szCs w:val="22"/>
              <w:lang w:val="it-IT"/>
              <w:rPrChange w:author="Salvatore Salernitano" w:date="2019-01-16T09:25:17.9365892" w:id="1463124736">
                <w:rPr>
                  <w:color w:val="000000" w:themeColor="text1"/>
                  <w:sz w:val="22"/>
                  <w:szCs w:val="22"/>
                </w:rPr>
              </w:rPrChange>
            </w:rPr>
            <w:delText xml:space="preserve"> </w:delText>
          </w:r>
        </w:del>
        <w:del w:author="Salvatore Salernitano" w:date="2019-01-16T09:27:18.3687783" w:id="842166320">
          <w:r w:rsidRPr="1384BCD6" w:rsidDel="5FE5CBB8" w:rsidR="6773804A">
            <w:rPr>
              <w:i w:val="1"/>
              <w:iCs w:val="1"/>
              <w:color w:val="000000" w:themeColor="text1"/>
              <w:sz w:val="22"/>
              <w:szCs w:val="22"/>
              <w:lang w:val="it-IT"/>
              <w:rPrChange w:author="Salvatore Salernitano" w:date="2019-01-16T09:26:18.0092314" w:id="949296953">
                <w:rPr>
                  <w:color w:val="000000" w:themeColor="text1"/>
                  <w:sz w:val="22"/>
                  <w:szCs w:val="22"/>
                </w:rPr>
              </w:rPrChange>
            </w:rPr>
            <w:delText xml:space="preserve">M</w:delText>
          </w:r>
          <w:r w:rsidRPr="1384BCD6" w:rsidDel="5FE5CBB8" w:rsidR="37A03025">
            <w:rPr>
              <w:i w:val="1"/>
              <w:iCs w:val="1"/>
              <w:color w:val="000000" w:themeColor="text1"/>
              <w:sz w:val="22"/>
              <w:szCs w:val="22"/>
              <w:lang w:val="it-IT"/>
              <w:rPrChange w:author="Salvatore Salernitano" w:date="2019-01-16T09:26:18.0092314" w:id="1647159348">
                <w:rPr>
                  <w:color w:val="000000" w:themeColor="text1"/>
                  <w:sz w:val="22"/>
                  <w:szCs w:val="22"/>
                </w:rPr>
              </w:rPrChange>
            </w:rPr>
            <w:delText xml:space="preserve">entre p</w:delText>
          </w:r>
        </w:del>
        <w:r w:rsidRPr="49DF956D" w:rsidR="37A03025">
          <w:rPr>
            <w:i w:val="0"/>
            <w:iCs w:val="0"/>
            <w:color w:val="000000" w:themeColor="text1"/>
            <w:sz w:val="22"/>
            <w:szCs w:val="22"/>
            <w:lang w:val="it-IT"/>
            <w:rPrChange w:author="Salvatore Salernitano" w:date="2019-01-18T15:41:39.5762984" w:id="1377526707">
              <w:rPr>
                <w:color w:val="000000" w:themeColor="text1"/>
                <w:sz w:val="22"/>
                <w:szCs w:val="22"/>
              </w:rPr>
            </w:rPrChange>
          </w:rPr>
          <w:t xml:space="preserve">er i valori ambientali dei sensori meno rilevanti</w:t>
        </w:r>
        <w:r w:rsidRPr="49DF956D" w:rsidR="61DB36D6">
          <w:rPr>
            <w:i w:val="0"/>
            <w:iCs w:val="0"/>
            <w:color w:val="000000" w:themeColor="text1" w:themeTint="FF" w:themeShade="FF"/>
            <w:sz w:val="22"/>
            <w:szCs w:val="22"/>
            <w:lang w:val="it-IT"/>
            <w:rPrChange w:author="Salvatore Salernitano" w:date="2019-01-18T15:41:39.5762984" w:id="1344764101">
              <w:rPr/>
            </w:rPrChange>
          </w:rPr>
          <w:t xml:space="preserve">,</w:t>
        </w:r>
        <w:r w:rsidRPr="49DF956D" w:rsidR="3B35F652">
          <w:rPr>
            <w:i w:val="0"/>
            <w:iCs w:val="0"/>
            <w:color w:val="000000" w:themeColor="text1" w:themeTint="FF" w:themeShade="FF"/>
            <w:sz w:val="22"/>
            <w:szCs w:val="22"/>
            <w:lang w:val="it-IT"/>
            <w:rPrChange w:author="Salvatore Salernitano" w:date="2019-01-18T15:41:39.5762984" w:id="1548156721">
              <w:rPr/>
            </w:rPrChange>
          </w:rPr>
          <w:t xml:space="preserve"> il </w:t>
        </w:r>
        <w:r w:rsidRPr="49DF956D" w:rsidR="61DB36D6">
          <w:rPr>
            <w:i w:val="0"/>
            <w:iCs w:val="0"/>
            <w:color w:val="000000" w:themeColor="text1" w:themeTint="FF" w:themeShade="FF"/>
            <w:sz w:val="22"/>
            <w:szCs w:val="22"/>
            <w:lang w:val="it-IT"/>
            <w:rPrChange w:author="Salvatore Salernitano" w:date="2019-01-18T15:41:39.5762984" w:id="1512842802">
              <w:rPr/>
            </w:rPrChange>
          </w:rPr>
          <w:t xml:space="preserve">Gestore</w:t>
        </w:r>
        <w:r w:rsidRPr="49DF956D" w:rsidR="61DB36D6">
          <w:rPr>
            <w:i w:val="0"/>
            <w:iCs w:val="0"/>
            <w:color w:val="000000" w:themeColor="text1" w:themeTint="FF" w:themeShade="FF"/>
            <w:sz w:val="22"/>
            <w:szCs w:val="22"/>
            <w:lang w:val="it-IT"/>
            <w:rPrChange w:author="Salvatore Salernitano" w:date="2019-01-18T15:41:39.5762984" w:id="2095908710">
              <w:rPr/>
            </w:rPrChange>
          </w:rPr>
          <w:t xml:space="preserve"> potrà visualizzare le informazioni mediante i</w:t>
        </w:r>
        <w:r w:rsidRPr="49DF956D" w:rsidR="3B35F652">
          <w:rPr>
            <w:i w:val="0"/>
            <w:iCs w:val="0"/>
            <w:color w:val="000000" w:themeColor="text1" w:themeTint="FF" w:themeShade="FF"/>
            <w:sz w:val="22"/>
            <w:szCs w:val="22"/>
            <w:lang w:val="it-IT"/>
            <w:rPrChange w:author="Salvatore Salernitano" w:date="2019-01-18T15:41:39.5762984" w:id="819848201">
              <w:rPr/>
            </w:rPrChange>
          </w:rPr>
          <w:t xml:space="preserve">l bottone MONITORAGGIO </w:t>
        </w:r>
        <w:r w:rsidRPr="49DF956D" w:rsidR="5ECB36C1">
          <w:rPr>
            <w:i w:val="0"/>
            <w:iCs w:val="0"/>
            <w:color w:val="000000" w:themeColor="text1" w:themeTint="FF" w:themeShade="FF"/>
            <w:sz w:val="22"/>
            <w:szCs w:val="22"/>
            <w:lang w:val="it-IT"/>
            <w:rPrChange w:author="Salvatore Salernitano" w:date="2019-01-18T15:41:39.5762984" w:id="748810831">
              <w:rPr/>
            </w:rPrChange>
          </w:rPr>
          <w:t xml:space="preserve">(dove, comunque, s</w:t>
        </w:r>
        <w:r w:rsidRPr="49DF956D" w:rsidR="5ECB36C1">
          <w:rPr>
            <w:i w:val="0"/>
            <w:iCs w:val="0"/>
            <w:color w:val="000000" w:themeColor="text1" w:themeTint="FF" w:themeShade="FF"/>
            <w:sz w:val="22"/>
            <w:szCs w:val="22"/>
            <w:lang w:val="it-IT"/>
            <w:rPrChange w:author="Salvatore Salernitano" w:date="2019-01-18T15:41:39.5762984" w:id="214927850">
              <w:rPr/>
            </w:rPrChange>
          </w:rPr>
          <w:t xml:space="preserve">arà possibile visualizzare la lista di tutti i sensori </w:t>
        </w:r>
        <w:r w:rsidRPr="49DF956D" w:rsidR="3ABCDCA2">
          <w:rPr>
            <w:i w:val="0"/>
            <w:iCs w:val="0"/>
            <w:color w:val="000000" w:themeColor="text1" w:themeTint="FF" w:themeShade="FF"/>
            <w:sz w:val="22"/>
            <w:szCs w:val="22"/>
            <w:lang w:val="it-IT"/>
            <w:rPrChange w:author="Salvatore Salernitano" w:date="2019-01-18T15:41:39.5762984" w:id="1193723454">
              <w:rPr/>
            </w:rPrChange>
          </w:rPr>
          <w:t xml:space="preserve">appartenenti al quel Gestore specifico</w:t>
        </w:r>
        <w:r w:rsidRPr="49DF956D" w:rsidR="3ABCDCA2">
          <w:rPr>
            <w:i w:val="0"/>
            <w:iCs w:val="0"/>
            <w:color w:val="000000" w:themeColor="text1" w:themeTint="FF" w:themeShade="FF"/>
            <w:sz w:val="22"/>
            <w:szCs w:val="22"/>
            <w:lang w:val="it-IT"/>
            <w:rPrChange w:author="Salvatore Salernitano" w:date="2019-01-18T15:41:39.5762984" w:id="1740022685">
              <w:rPr/>
            </w:rPrChange>
          </w:rPr>
          <w:t xml:space="preserve">)</w:t>
        </w:r>
        <w:r w:rsidRPr="49DF956D" w:rsidR="5ECB36C1">
          <w:rPr>
            <w:i w:val="0"/>
            <w:iCs w:val="0"/>
            <w:color w:val="000000" w:themeColor="text1" w:themeTint="FF" w:themeShade="FF"/>
            <w:sz w:val="22"/>
            <w:szCs w:val="22"/>
            <w:lang w:val="it-IT"/>
            <w:rPrChange w:author="Salvatore Salernitano" w:date="2019-01-18T15:41:39.5762984" w:id="2033861905">
              <w:rPr/>
            </w:rPrChange>
          </w:rPr>
          <w:t xml:space="preserve">.</w:t>
        </w:r>
      </w:ins>
      <w:ins w:author="Lorenzo Salvi" w:date="2019-01-14T10:45:55.9560296" w:id="2134028658">
        <w:r w:rsidRPr="61DB36D6" w:rsidR="5ECB36C1">
          <w:rPr>
            <w:color w:val="000000" w:themeColor="text1" w:themeTint="FF" w:themeShade="FF"/>
            <w:sz w:val="22"/>
            <w:szCs w:val="22"/>
            <w:lang w:val="it-IT"/>
            <w:rPrChange w:author="Lorenzo Salvi" w:date="2019-01-14T10:42:55.1212856" w:id="1352219913">
              <w:rPr/>
            </w:rPrChange>
          </w:rPr>
          <w:t xml:space="preserve"> </w:t>
        </w:r>
      </w:ins>
      <w:ins w:author="Lorenzo Salvi" w:date="2019-01-14T10:43:55.5794464" w:id="1646674369">
        <w:del w:author="Salvatore Salernitano" w:date="2019-01-16T09:27:18.3687783" w:id="455533079">
          <w:r w:rsidRPr="61DB36D6" w:rsidDel="5FE5CBB8" w:rsidR="37A03025">
            <w:rPr>
              <w:color w:val="000000" w:themeColor="text1" w:themeTint="FF" w:themeShade="FF"/>
              <w:sz w:val="22"/>
              <w:szCs w:val="22"/>
              <w:lang w:val="it-IT"/>
              <w:rPrChange w:author="Lorenzo Salvi" w:date="2019-01-14T10:42:55.1212856" w:id="440624690">
                <w:rPr/>
              </w:rPrChange>
            </w:rPr>
            <w:delText xml:space="preserve"> </w:delText>
          </w:r>
        </w:del>
      </w:ins>
      <w:ins w:author="Lorenzo Salvi" w:date="2019-01-07T15:14:46.3798544" w:id="1398031964">
        <w:del w:author="Salvatore Salernitano" w:date="2019-01-16T09:27:18.3687783" w:id="1083094992">
          <w:r w:rsidRPr="00634BB8" w:rsidDel="5FE5CBB8">
            <w:rPr>
              <w:color w:val="000000" w:themeColor="text1"/>
              <w:sz w:val="22"/>
              <w:szCs w:val="22"/>
              <w:lang w:val="it-IT"/>
              <w:rPrChange w:author="Lorenzo Salvi" w:date="2019-01-07T14:25:00Z" w:id="1370603406">
                <w:rPr>
                  <w:color w:val="000000" w:themeColor="text1"/>
                  <w:sz w:val="22"/>
                  <w:szCs w:val="22"/>
                </w:rPr>
              </w:rPrChange>
            </w:rPr>
            <w:delText xml:space="preserve">In</w:delText>
          </w:r>
          <w:r w:rsidRPr="00634BB8" w:rsidDel="5FE5CBB8">
            <w:rPr>
              <w:color w:val="000000" w:themeColor="text1"/>
              <w:sz w:val="22"/>
              <w:szCs w:val="22"/>
              <w:lang w:val="it-IT"/>
              <w:rPrChange w:author="Lorenzo Salvi" w:date="2019-01-07T14:25:00Z" w:id="1352223767">
                <w:rPr>
                  <w:color w:val="000000" w:themeColor="text1"/>
                  <w:sz w:val="22"/>
                  <w:szCs w:val="22"/>
                </w:rPr>
              </w:rPrChange>
            </w:rPr>
            <w:delText xml:space="preserve"> caso di ALLARME, il sensore verrà evidenziato nella dashboard del Gestore mediante la sezione SENSORI A RISCHIO. Per i valori ambientali dei sensori meno rilevanti, il Gestore dei sensori potrà visualizzare le informazioni mediante </w:delText>
          </w:r>
        </w:del>
      </w:ins>
      <w:ins w:author="Lorenzo Salvi" w:date="2019-01-07T15:18:47.9897821" w:id="513316114">
        <w:del w:author="Salvatore Salernitano" w:date="2019-01-16T09:27:18.3687783" w:id="2123458876">
          <w:r w:rsidRPr="00634BB8" w:rsidDel="5FE5CBB8" w:rsidR="7E869ECF">
            <w:rPr>
              <w:color w:val="000000" w:themeColor="text1"/>
              <w:sz w:val="22"/>
              <w:szCs w:val="22"/>
              <w:lang w:val="it-IT"/>
              <w:rPrChange w:author="Lorenzo Salvi" w:date="2019-01-07T14:25:00Z" w:id="163853166">
                <w:rPr>
                  <w:color w:val="000000" w:themeColor="text1"/>
                  <w:sz w:val="22"/>
                  <w:szCs w:val="22"/>
                </w:rPr>
              </w:rPrChange>
            </w:rPr>
            <w:delText xml:space="preserve">il bottone </w:delText>
          </w:r>
        </w:del>
      </w:ins>
      <w:ins w:author="Lorenzo Salvi" w:date="2019-01-07T15:17:47.9107735" w:id="923412962">
        <w:del w:author="Salvatore Salernitano" w:date="2019-01-16T09:27:18.3687783" w:id="1785841781">
          <w:r w:rsidRPr="00634BB8" w:rsidDel="5FE5CBB8" w:rsidR="09C4336E">
            <w:rPr>
              <w:color w:val="000000" w:themeColor="text1"/>
              <w:sz w:val="22"/>
              <w:szCs w:val="22"/>
              <w:lang w:val="it-IT"/>
              <w:rPrChange w:author="Lorenzo Salvi" w:date="2019-01-07T14:25:00Z" w:id="1191967397">
                <w:rPr>
                  <w:color w:val="000000" w:themeColor="text1"/>
                  <w:sz w:val="22"/>
                  <w:szCs w:val="22"/>
                </w:rPr>
              </w:rPrChange>
            </w:rPr>
            <w:delText xml:space="preserve">MONITORAGGIO.</w:delText>
          </w:r>
        </w:del>
        <w:del w:author="Marco Poscente" w:date="2019-01-09T09:13:40.3714724" w:id="165281234">
          <w:r w:rsidRPr="00634BB8" w:rsidDel="0D8AB245" w:rsidR="09C4336E">
            <w:rPr>
              <w:color w:val="000000" w:themeColor="text1"/>
              <w:sz w:val="22"/>
              <w:szCs w:val="22"/>
              <w:lang w:val="it-IT"/>
              <w:rPrChange w:author="Lorenzo Salvi" w:date="2019-01-07T14:25:00Z" w:id="1604149132">
                <w:rPr>
                  <w:color w:val="000000" w:themeColor="text1"/>
                  <w:sz w:val="22"/>
                  <w:szCs w:val="22"/>
                </w:rPr>
              </w:rPrChange>
            </w:rPr>
            <w:delText xml:space="preserve"> </w:delText>
          </w:r>
        </w:del>
      </w:ins>
      <w:ins w:author="Lorenzo Salvi" w:date="2019-01-07T14:58:46.086337" w:id="1443853895">
        <w:del w:author="Marco Poscente" w:date="2019-01-09T09:12:40.0612865" w:id="116562601">
          <w:r w:rsidRPr="2536EEF0" w:rsidDel="06F29AA9" w:rsidR="2536EEF0">
            <w:rPr>
              <w:color w:val="000000" w:themeColor="text1" w:themeTint="FF" w:themeShade="FF"/>
              <w:sz w:val="22"/>
              <w:szCs w:val="22"/>
              <w:lang w:val="it-IT"/>
              <w:rPrChange w:author="Lorenzo Salvi" w:date="2019-01-07T14:58:46.086337" w:id="1860263960">
                <w:rPr/>
              </w:rPrChange>
            </w:rPr>
            <w:delText xml:space="preserve"> </w:delText>
          </w:r>
        </w:del>
      </w:ins>
    </w:p>
    <w:p xmlns:wp14="http://schemas.microsoft.com/office/word/2010/wordml" w:rsidRPr="00634BB8" w:rsidR="00F30507" w:rsidDel="7E869ECF" w:rsidP="00F30507" w:rsidRDefault="00F30507" w14:paraId="5A5A7F1E" wp14:textId="77777777">
      <w:pPr>
        <w:widowControl w:val="0"/>
        <w:autoSpaceDE w:val="0"/>
        <w:autoSpaceDN w:val="0"/>
        <w:adjustRightInd w:val="0"/>
        <w:spacing w:after="300" w:line="276" w:lineRule="auto"/>
        <w:rPr>
          <w:del w:author="Lorenzo Salvi" w:date="2019-01-07T15:18:47.9897821" w:id="889946242"/>
          <w:lang w:val="it-IT"/>
          <w:rPrChange w:author="Lorenzo Salvi" w:date="2019-01-07T14:25:00Z" w:id="118">
            <w:rPr/>
          </w:rPrChange>
        </w:rPr>
      </w:pPr>
      <w:del w:author="Lorenzo Salvi" w:date="2019-01-07T15:18:47.9897821" w:id="1410596141">
        <w:r w:rsidRPr="00634BB8" w:rsidDel="7E869ECF">
          <w:rPr>
            <w:b/>
            <w:bCs/>
            <w:color w:val="000000" w:themeColor="text1"/>
            <w:sz w:val="22"/>
            <w:szCs w:val="22"/>
            <w:lang w:val="it-IT"/>
            <w:rPrChange w:author="Lorenzo Salvi" w:date="2019-01-07T14:25:00Z" w:id="119">
              <w:rPr>
                <w:b/>
                <w:bCs/>
                <w:color w:val="000000" w:themeColor="text1"/>
                <w:sz w:val="22"/>
                <w:szCs w:val="22"/>
              </w:rPr>
            </w:rPrChange>
          </w:rPr>
          <w:delText xml:space="preserve">SCENARIO 3: EREDITARIETA’ DEI GESTORI: </w:delText>
        </w:r>
        <w:r w:rsidRPr="00634BB8" w:rsidDel="7E869ECF">
          <w:rPr>
            <w:color w:val="000000" w:themeColor="text1"/>
            <w:sz w:val="22"/>
            <w:szCs w:val="22"/>
            <w:lang w:val="it-IT"/>
            <w:rPrChange w:author="Lorenzo Salvi" w:date="2019-01-07T14:25:00Z" w:id="120">
              <w:rPr>
                <w:color w:val="000000" w:themeColor="text1"/>
                <w:sz w:val="22"/>
                <w:szCs w:val="22"/>
              </w:rPr>
            </w:rPrChange>
          </w:rPr>
          <w:delText xml:space="preserve">Il gestore dei sensori (Gestore Città) potrà visualizzare il corretto stato della sua area (segnalato in </w:delText>
        </w:r>
        <w:r w:rsidRPr="00634BB8" w:rsidDel="7E869ECF">
          <w:rPr>
            <w:color w:val="00B050"/>
            <w:sz w:val="22"/>
            <w:szCs w:val="22"/>
            <w:lang w:val="it-IT"/>
            <w:rPrChange w:author="Lorenzo Salvi" w:date="2019-01-07T14:25:00Z" w:id="121">
              <w:rPr>
                <w:color w:val="00B050"/>
                <w:sz w:val="22"/>
                <w:szCs w:val="22"/>
              </w:rPr>
            </w:rPrChange>
          </w:rPr>
          <w:delText>V</w:delText>
        </w:r>
        <w:r w:rsidRPr="00634BB8" w:rsidDel="7E869ECF">
          <w:rPr>
            <w:i/>
            <w:iCs/>
            <w:color w:val="00B050"/>
            <w:sz w:val="22"/>
            <w:szCs w:val="22"/>
            <w:lang w:val="it-IT"/>
            <w:rPrChange w:author="Lorenzo Salvi" w:date="2019-01-07T14:25:00Z" w:id="122">
              <w:rPr>
                <w:i/>
                <w:iCs/>
                <w:color w:val="00B050"/>
                <w:sz w:val="22"/>
                <w:szCs w:val="22"/>
              </w:rPr>
            </w:rPrChange>
          </w:rPr>
          <w:delText>erde</w:delText>
        </w:r>
        <w:r w:rsidRPr="00634BB8" w:rsidDel="7E869ECF">
          <w:rPr>
            <w:color w:val="000000" w:themeColor="text1"/>
            <w:sz w:val="22"/>
            <w:szCs w:val="22"/>
            <w:lang w:val="it-IT"/>
            <w:rPrChange w:author="Lorenzo Salvi" w:date="2019-01-07T14:25:00Z" w:id="123">
              <w:rPr>
                <w:color w:val="000000" w:themeColor="text1"/>
                <w:sz w:val="22"/>
                <w:szCs w:val="22"/>
              </w:rPr>
            </w:rPrChange>
          </w:rPr>
          <w:delText xml:space="preserve">) solo nel caso in cui tutte le aree gestite dal corrispondente Gestore delle Aree, risultano a Norma. Di conseguenza, il rispettivo gestore dell’Area visualizza il corretto stato della sua area (sempre segnalato in </w:delText>
        </w:r>
        <w:r w:rsidRPr="00634BB8" w:rsidDel="7E869ECF">
          <w:rPr>
            <w:i/>
            <w:iCs/>
            <w:color w:val="00B050"/>
            <w:sz w:val="22"/>
            <w:szCs w:val="22"/>
            <w:lang w:val="it-IT"/>
            <w:rPrChange w:author="Lorenzo Salvi" w:date="2019-01-07T14:25:00Z" w:id="124">
              <w:rPr>
                <w:i/>
                <w:iCs/>
                <w:color w:val="00B050"/>
                <w:sz w:val="22"/>
                <w:szCs w:val="22"/>
              </w:rPr>
            </w:rPrChange>
          </w:rPr>
          <w:delText>Verde</w:delText>
        </w:r>
        <w:r w:rsidRPr="00634BB8" w:rsidDel="7E869ECF">
          <w:rPr>
            <w:color w:val="000000" w:themeColor="text1"/>
            <w:sz w:val="22"/>
            <w:szCs w:val="22"/>
            <w:lang w:val="it-IT"/>
            <w:rPrChange w:author="Lorenzo Salvi" w:date="2019-01-07T14:25:00Z" w:id="125">
              <w:rPr>
                <w:color w:val="000000" w:themeColor="text1"/>
                <w:sz w:val="22"/>
                <w:szCs w:val="22"/>
              </w:rPr>
            </w:rPrChange>
          </w:rPr>
          <w:delText>) solo se risulta a norma l’area gestita dal corrispondente gestore dell’Edificio.</w:delText>
        </w:r>
      </w:del>
    </w:p>
    <w:p xmlns:wp14="http://schemas.microsoft.com/office/word/2010/wordml" w:rsidRPr="00634BB8" w:rsidR="00F30507" w:rsidDel="1406F9F8" w:rsidP="49DF956D" w:rsidRDefault="00F30507" w14:paraId="548ED82B" wp14:textId="7A544AB8" w14:noSpellErr="1">
      <w:pPr>
        <w:pStyle w:val="Normale"/>
        <w:widowControl w:val="0"/>
        <w:autoSpaceDE w:val="0"/>
        <w:autoSpaceDN w:val="0"/>
        <w:adjustRightInd w:val="0"/>
        <w:spacing w:before="0" w:beforeAutospacing="off" w:after="300" w:afterAutospacing="off" w:line="276" w:lineRule="auto"/>
        <w:ind w:left="0" w:right="0"/>
        <w:jc w:val="left"/>
        <w:rPr>
          <w:color w:val="000000" w:themeColor="text1" w:themeTint="FF" w:themeShade="FF"/>
          <w:sz w:val="22"/>
          <w:szCs w:val="22"/>
          <w:lang w:val="it-IT"/>
          <w:rPrChange w:author="Salvatore Salernitano" w:date="2019-01-18T15:41:39.5762984" w:id="1309656295">
            <w:rPr/>
          </w:rPrChange>
        </w:rPr>
        <w:pPrChange w:author="Salvatore Salernitano" w:date="2019-01-18T15:41:39.5762984" w:id="299738447">
          <w:pPr>
            <w:widowControl w:val="0"/>
            <w:autoSpaceDE w:val="0"/>
            <w:autoSpaceDN w:val="0"/>
            <w:adjustRightInd w:val="0"/>
          </w:pPr>
        </w:pPrChange>
      </w:pPr>
    </w:p>
    <w:p xmlns:wp14="http://schemas.microsoft.com/office/word/2010/wordml" w:rsidRPr="00634BB8" w:rsidR="00F30507" w:rsidDel="1406F9F8" w:rsidP="033C6971" w:rsidRDefault="00F30507" w14:paraId="532DF17B" wp14:textId="1533DAFA">
      <w:pPr>
        <w:pStyle w:val="Normale"/>
        <w:widowControl w:val="0"/>
        <w:autoSpaceDE w:val="0"/>
        <w:autoSpaceDN w:val="0"/>
        <w:adjustRightInd w:val="0"/>
        <w:spacing w:after="300" w:line="276" w:lineRule="auto"/>
        <w:rPr>
          <w:del w:author="Lorenzo Salvi" w:date="2019-01-15T09:46:11.6682996" w:id="14087318"/>
          <w:lang w:val="it-IT"/>
          <w:rPrChange w:author="Lorenzo Salvi" w:date="2019-01-15T09:45:11.680518" w:id="428589416">
            <w:rPr/>
          </w:rPrChange>
        </w:rPr>
        <w:pPrChange w:author="Lorenzo Salvi" w:date="2019-01-15T09:45:11.680518" w:id="299738447">
          <w:pPr>
            <w:widowControl w:val="0"/>
            <w:autoSpaceDE w:val="0"/>
            <w:autoSpaceDN w:val="0"/>
            <w:adjustRightInd w:val="0"/>
          </w:pPr>
        </w:pPrChange>
      </w:pPr>
      <w:r w:rsidRPr="00634BB8">
        <w:rPr>
          <w:b w:val="1"/>
          <w:bCs w:val="1"/>
          <w:color w:val="000000" w:themeColor="text1"/>
          <w:sz w:val="22"/>
          <w:szCs w:val="22"/>
          <w:lang w:val="it-IT"/>
          <w:rPrChange w:author="Lorenzo Salvi" w:date="2019-01-07T14:25:00Z" w:id="1998830831">
            <w:rPr>
              <w:b/>
              <w:bCs/>
              <w:color w:val="000000" w:themeColor="text1"/>
              <w:sz w:val="22"/>
              <w:szCs w:val="22"/>
            </w:rPr>
          </w:rPrChange>
        </w:rPr>
        <w:t xml:space="preserve">SCENARIO </w:t>
      </w:r>
      <w:ins w:author="Lorenzo Salvi" w:date="2019-01-07T15:18:47.9897821" w:id="1072643828">
        <w:r w:rsidRPr="00634BB8" w:rsidR="7E869ECF">
          <w:rPr>
            <w:b w:val="1"/>
            <w:bCs w:val="1"/>
            <w:color w:val="000000" w:themeColor="text1"/>
            <w:sz w:val="22"/>
            <w:szCs w:val="22"/>
            <w:lang w:val="it-IT"/>
            <w:rPrChange w:author="Lorenzo Salvi" w:date="2019-01-07T14:25:00Z" w:id="523500970">
              <w:rPr>
                <w:b/>
                <w:bCs/>
                <w:color w:val="000000" w:themeColor="text1"/>
                <w:sz w:val="22"/>
                <w:szCs w:val="22"/>
              </w:rPr>
            </w:rPrChange>
          </w:rPr>
          <w:t xml:space="preserve">3</w:t>
        </w:r>
      </w:ins>
      <w:del w:author="Lorenzo Salvi" w:date="2019-01-07T15:18:47.9897821" w:id="904504198">
        <w:r w:rsidRPr="00634BB8" w:rsidDel="7E869ECF">
          <w:rPr>
            <w:b/>
            <w:bCs/>
            <w:color w:val="000000" w:themeColor="text1"/>
            <w:sz w:val="22"/>
            <w:szCs w:val="22"/>
            <w:lang w:val="it-IT"/>
            <w:rPrChange w:author="Lorenzo Salvi" w:date="2019-01-07T14:25:00Z" w:id="665799319">
              <w:rPr>
                <w:b/>
                <w:bCs/>
                <w:color w:val="000000" w:themeColor="text1"/>
                <w:sz w:val="22"/>
                <w:szCs w:val="22"/>
              </w:rPr>
            </w:rPrChange>
          </w:rPr>
          <w:delText xml:space="preserve">4</w:delText>
        </w:r>
      </w:del>
      <w:r w:rsidRPr="00634BB8">
        <w:rPr>
          <w:b w:val="1"/>
          <w:bCs w:val="1"/>
          <w:color w:val="000000" w:themeColor="text1"/>
          <w:sz w:val="22"/>
          <w:szCs w:val="22"/>
          <w:lang w:val="it-IT"/>
          <w:rPrChange w:author="Lorenzo Salvi" w:date="2019-01-07T14:25:00Z" w:id="1860262629">
            <w:rPr>
              <w:b/>
              <w:bCs/>
              <w:color w:val="000000" w:themeColor="text1"/>
              <w:sz w:val="22"/>
              <w:szCs w:val="22"/>
            </w:rPr>
          </w:rPrChange>
        </w:rPr>
        <w:t xml:space="preserve">:</w:t>
      </w:r>
      <w:r w:rsidRPr="00634BB8">
        <w:rPr>
          <w:b w:val="1"/>
          <w:bCs w:val="1"/>
          <w:color w:val="000000" w:themeColor="text1"/>
          <w:sz w:val="22"/>
          <w:szCs w:val="22"/>
          <w:lang w:val="it-IT"/>
          <w:rPrChange w:author="Lorenzo Salvi" w:date="2019-01-07T14:25:00Z" w:id="127">
            <w:rPr>
              <w:b/>
              <w:bCs/>
              <w:color w:val="000000" w:themeColor="text1"/>
              <w:sz w:val="22"/>
              <w:szCs w:val="22"/>
            </w:rPr>
          </w:rPrChange>
        </w:rPr>
        <w:t xml:space="preserve"> RIPRISTINO: </w:t>
      </w:r>
      <w:r w:rsidRPr="00634BB8">
        <w:rPr>
          <w:color w:val="000000" w:themeColor="text1"/>
          <w:sz w:val="22"/>
          <w:szCs w:val="22"/>
          <w:lang w:val="it-IT"/>
          <w:rPrChange w:author="Lorenzo Salvi" w:date="2019-01-07T14:25:00Z" w:id="107609594">
            <w:rPr>
              <w:color w:val="000000" w:themeColor="text1"/>
              <w:sz w:val="22"/>
              <w:szCs w:val="22"/>
            </w:rPr>
          </w:rPrChange>
        </w:rPr>
        <w:t xml:space="preserve">Il </w:t>
      </w:r>
      <w:ins w:author="Lorenzo Salvi" w:date="2019-01-07T15:22:23.3763796" w:id="445945187">
        <w:r w:rsidRPr="00634BB8" w:rsidR="345750B2">
          <w:rPr>
            <w:color w:val="000000" w:themeColor="text1"/>
            <w:sz w:val="22"/>
            <w:szCs w:val="22"/>
            <w:lang w:val="it-IT"/>
            <w:rPrChange w:author="Lorenzo Salvi" w:date="2019-01-07T14:25:00Z" w:id="382048768">
              <w:rPr>
                <w:color w:val="000000" w:themeColor="text1"/>
                <w:sz w:val="22"/>
                <w:szCs w:val="22"/>
              </w:rPr>
            </w:rPrChange>
          </w:rPr>
          <w:t xml:space="preserve">Ges</w:t>
        </w:r>
      </w:ins>
      <w:ins w:author="Lorenzo Salvi" w:date="2019-01-07T15:23:23.540229" w:id="1892147299">
        <w:r w:rsidRPr="00634BB8" w:rsidR="44B2ECB8">
          <w:rPr>
            <w:color w:val="000000" w:themeColor="text1"/>
            <w:sz w:val="22"/>
            <w:szCs w:val="22"/>
            <w:lang w:val="it-IT"/>
            <w:rPrChange w:author="Lorenzo Salvi" w:date="2019-01-07T14:25:00Z" w:id="1811240050">
              <w:rPr>
                <w:color w:val="000000" w:themeColor="text1"/>
                <w:sz w:val="22"/>
                <w:szCs w:val="22"/>
              </w:rPr>
            </w:rPrChange>
          </w:rPr>
          <w:t xml:space="preserve">tore dei </w:t>
        </w:r>
        <w:r w:rsidRPr="00634BB8" w:rsidR="44B2ECB8">
          <w:rPr>
            <w:color w:val="000000" w:themeColor="text1"/>
            <w:sz w:val="22"/>
            <w:szCs w:val="22"/>
            <w:lang w:val="it-IT"/>
            <w:rPrChange w:author="Lorenzo Salvi" w:date="2019-01-07T14:25:00Z" w:id="725528138">
              <w:rPr>
                <w:color w:val="000000" w:themeColor="text1"/>
                <w:sz w:val="22"/>
                <w:szCs w:val="22"/>
              </w:rPr>
            </w:rPrChange>
          </w:rPr>
          <w:t xml:space="preserve">Sensori e</w:t>
        </w:r>
      </w:ins>
      <w:del w:author="Lorenzo Salvi" w:date="2019-01-07T15:23:23.540229" w:id="454643165">
        <w:r w:rsidRPr="00634BB8" w:rsidDel="44B2ECB8">
          <w:rPr>
            <w:color w:val="000000" w:themeColor="text1"/>
            <w:sz w:val="22"/>
            <w:szCs w:val="22"/>
            <w:lang w:val="it-IT"/>
            <w:rPrChange w:author="Lorenzo Salvi" w:date="2019-01-07T14:25:00Z" w:id="1129336464">
              <w:rPr>
                <w:color w:val="000000" w:themeColor="text1"/>
                <w:sz w:val="22"/>
                <w:szCs w:val="22"/>
              </w:rPr>
            </w:rPrChange>
          </w:rPr>
          <w:delText xml:space="preserve">sensore e</w:delText>
        </w:r>
      </w:del>
      <w:r w:rsidRPr="00634BB8">
        <w:rPr>
          <w:color w:val="000000" w:themeColor="text1"/>
          <w:sz w:val="22"/>
          <w:szCs w:val="22"/>
          <w:lang w:val="it-IT"/>
          <w:rPrChange w:author="Lorenzo Salvi" w:date="2019-01-07T14:25:00Z" w:id="1959651898">
            <w:rPr>
              <w:color w:val="000000" w:themeColor="text1"/>
              <w:sz w:val="22"/>
              <w:szCs w:val="22"/>
            </w:rPr>
          </w:rPrChange>
        </w:rPr>
        <w:t xml:space="preserve">ffettuerà un backup dei valori ambientali</w:t>
      </w:r>
      <w:ins w:author="Lorenzo Salvi" w:date="2019-01-07T15:19:48.3853053" w:id="1798465651">
        <w:r w:rsidRPr="00634BB8" w:rsidR="5FDC67C7">
          <w:rPr>
            <w:color w:val="000000" w:themeColor="text1"/>
            <w:sz w:val="22"/>
            <w:szCs w:val="22"/>
            <w:lang w:val="it-IT"/>
            <w:rPrChange w:author="Lorenzo Salvi" w:date="2019-01-07T14:25:00Z" w:id="459130234">
              <w:rPr>
                <w:color w:val="000000" w:themeColor="text1"/>
                <w:sz w:val="22"/>
                <w:szCs w:val="22"/>
              </w:rPr>
            </w:rPrChange>
          </w:rPr>
          <w:t xml:space="preserve"> nel momento in </w:t>
        </w:r>
        <w:r w:rsidRPr="00634BB8" w:rsidR="5FDC67C7">
          <w:rPr>
            <w:color w:val="000000" w:themeColor="text1"/>
            <w:sz w:val="22"/>
            <w:szCs w:val="22"/>
            <w:lang w:val="it-IT"/>
            <w:rPrChange w:author="Lorenzo Salvi" w:date="2019-01-07T14:25:00Z" w:id="1901373662">
              <w:rPr>
                <w:color w:val="000000" w:themeColor="text1"/>
                <w:sz w:val="22"/>
                <w:szCs w:val="22"/>
              </w:rPr>
            </w:rPrChange>
          </w:rPr>
          <w:t xml:space="preserve">cui</w:t>
        </w:r>
      </w:ins>
      <w:ins w:author="Lorenzo Salvi" w:date="2019-01-07T15:23:23.540229" w:id="1513943790">
        <w:r w:rsidRPr="00634BB8" w:rsidR="44B2ECB8">
          <w:rPr>
            <w:color w:val="000000" w:themeColor="text1"/>
            <w:sz w:val="22"/>
            <w:szCs w:val="22"/>
            <w:lang w:val="it-IT"/>
            <w:rPrChange w:author="Lorenzo Salvi" w:date="2019-01-07T14:25:00Z" w:id="969948016">
              <w:rPr>
                <w:color w:val="000000" w:themeColor="text1"/>
                <w:sz w:val="22"/>
                <w:szCs w:val="22"/>
              </w:rPr>
            </w:rPrChange>
          </w:rPr>
          <w:t xml:space="preserve"> </w:t>
        </w:r>
      </w:ins>
      <w:ins w:author="Lorenzo Salvi" w:date="2019-01-07T15:20:48.5311786" w:id="1615396182">
        <w:r w:rsidRPr="00634BB8" w:rsidR="39D03B70">
          <w:rPr>
            <w:color w:val="000000" w:themeColor="text1"/>
            <w:sz w:val="22"/>
            <w:szCs w:val="22"/>
            <w:lang w:val="it-IT"/>
            <w:rPrChange w:author="Lorenzo Salvi" w:date="2019-01-07T14:25:00Z" w:id="94818058">
              <w:rPr>
                <w:color w:val="000000" w:themeColor="text1"/>
                <w:sz w:val="22"/>
                <w:szCs w:val="22"/>
              </w:rPr>
            </w:rPrChange>
          </w:rPr>
          <w:t xml:space="preserve">aggiungerà</w:t>
        </w:r>
      </w:ins>
      <w:ins w:author="Lorenzo Salvi" w:date="2019-01-07T15:19:48.3853053" w:id="639789334">
        <w:r w:rsidRPr="00634BB8" w:rsidR="5FDC67C7">
          <w:rPr>
            <w:color w:val="000000" w:themeColor="text1"/>
            <w:sz w:val="22"/>
            <w:szCs w:val="22"/>
            <w:lang w:val="it-IT"/>
            <w:rPrChange w:author="Lorenzo Salvi" w:date="2019-01-07T14:25:00Z" w:id="1796357414">
              <w:rPr>
                <w:color w:val="000000" w:themeColor="text1"/>
                <w:sz w:val="22"/>
                <w:szCs w:val="22"/>
              </w:rPr>
            </w:rPrChange>
          </w:rPr>
          <w:t xml:space="preserve"> </w:t>
        </w:r>
      </w:ins>
      <w:ins w:author="Lorenzo Salvi" w:date="2019-01-07T15:23:23.540229" w:id="1865874606">
        <w:r w:rsidRPr="00634BB8" w:rsidR="44B2ECB8">
          <w:rPr>
            <w:color w:val="000000" w:themeColor="text1"/>
            <w:sz w:val="22"/>
            <w:szCs w:val="22"/>
            <w:lang w:val="it-IT"/>
            <w:rPrChange w:author="Lorenzo Salvi" w:date="2019-01-07T14:25:00Z" w:id="203338280">
              <w:rPr>
                <w:color w:val="000000" w:themeColor="text1"/>
                <w:sz w:val="22"/>
                <w:szCs w:val="22"/>
              </w:rPr>
            </w:rPrChange>
          </w:rPr>
          <w:t xml:space="preserve">un nuovo sensore</w:t>
        </w:r>
      </w:ins>
      <w:del w:author="Lorenzo Salvi" w:date="2019-01-07T15:19:48.3853053" w:id="1650296111">
        <w:r w:rsidRPr="00634BB8" w:rsidDel="5FDC67C7">
          <w:rPr>
            <w:color w:val="000000" w:themeColor="text1"/>
            <w:sz w:val="22"/>
            <w:szCs w:val="22"/>
            <w:lang w:val="it-IT"/>
            <w:rPrChange w:author="Lorenzo Salvi" w:date="2019-01-07T14:25:00Z" w:id="1174059334">
              <w:rPr>
                <w:color w:val="000000" w:themeColor="text1"/>
                <w:sz w:val="22"/>
                <w:szCs w:val="22"/>
              </w:rPr>
            </w:rPrChange>
          </w:rPr>
          <w:delText xml:space="preserve"> periodicamente ma solo in caso in cui i valori risultano a norma</w:delText>
        </w:r>
      </w:del>
      <w:r w:rsidRPr="00634BB8">
        <w:rPr>
          <w:color w:val="000000" w:themeColor="text1"/>
          <w:sz w:val="22"/>
          <w:szCs w:val="22"/>
          <w:lang w:val="it-IT"/>
          <w:rPrChange w:author="Lorenzo Salvi" w:date="2019-01-07T14:25:00Z" w:id="664246423">
            <w:rPr>
              <w:color w:val="000000" w:themeColor="text1"/>
              <w:sz w:val="22"/>
              <w:szCs w:val="22"/>
            </w:rPr>
          </w:rPrChange>
        </w:rPr>
        <w:t xml:space="preserve">.</w:t>
      </w:r>
      <w:r w:rsidRPr="00634BB8">
        <w:rPr>
          <w:color w:val="000000" w:themeColor="text1"/>
          <w:sz w:val="22"/>
          <w:szCs w:val="22"/>
          <w:lang w:val="it-IT"/>
          <w:rPrChange w:author="Lorenzo Salvi" w:date="2019-01-07T14:25:00Z" w:id="128">
            <w:rPr>
              <w:color w:val="000000" w:themeColor="text1"/>
              <w:sz w:val="22"/>
              <w:szCs w:val="22"/>
            </w:rPr>
          </w:rPrChange>
        </w:rPr>
        <w:t xml:space="preserve"> </w:t>
      </w:r>
      <w:r w:rsidRPr="00634BB8">
        <w:rPr>
          <w:color w:val="000000" w:themeColor="text1"/>
          <w:sz w:val="22"/>
          <w:szCs w:val="22"/>
          <w:lang w:val="it-IT"/>
          <w:rPrChange w:author="Lorenzo Salvi" w:date="2019-01-07T14:27:00Z" w:id="976939082">
            <w:rPr>
              <w:color w:val="000000" w:themeColor="text1"/>
              <w:sz w:val="22"/>
              <w:szCs w:val="22"/>
            </w:rPr>
          </w:rPrChange>
        </w:rPr>
        <w:t xml:space="preserve">Tali valori che verranno salvati</w:t>
      </w:r>
      <w:ins w:author="Lorenzo Salvi" w:date="2019-01-07T15:24:24.3733561" w:id="517461348">
        <w:r w:rsidRPr="00634BB8" w:rsidR="254965D7">
          <w:rPr>
            <w:color w:val="000000" w:themeColor="text1"/>
            <w:sz w:val="22"/>
            <w:szCs w:val="22"/>
            <w:lang w:val="it-IT"/>
            <w:rPrChange w:author="Lorenzo Salvi" w:date="2019-01-07T14:27:00Z" w:id="915734251">
              <w:rPr>
                <w:color w:val="000000" w:themeColor="text1"/>
                <w:sz w:val="22"/>
                <w:szCs w:val="22"/>
              </w:rPr>
            </w:rPrChange>
          </w:rPr>
          <w:t xml:space="preserve"> all’interno del Database</w:t>
        </w:r>
      </w:ins>
      <w:r w:rsidRPr="00634BB8">
        <w:rPr>
          <w:color w:val="000000" w:themeColor="text1"/>
          <w:sz w:val="22"/>
          <w:szCs w:val="22"/>
          <w:lang w:val="it-IT"/>
          <w:rPrChange w:author="Lorenzo Salvi" w:date="2019-01-07T14:27:00Z" w:id="969735441">
            <w:rPr>
              <w:color w:val="000000" w:themeColor="text1"/>
              <w:sz w:val="22"/>
              <w:szCs w:val="22"/>
            </w:rPr>
          </w:rPrChange>
        </w:rPr>
        <w:t xml:space="preserve">, potranno essere utilizzati dal </w:t>
      </w:r>
      <w:ins w:author="Lorenzo Salvi" w:date="2019-01-07T15:24:24.3733561" w:id="1573152362">
        <w:r w:rsidRPr="00634BB8" w:rsidR="254965D7">
          <w:rPr>
            <w:color w:val="000000" w:themeColor="text1"/>
            <w:sz w:val="22"/>
            <w:szCs w:val="22"/>
            <w:lang w:val="it-IT"/>
            <w:rPrChange w:author="Lorenzo Salvi" w:date="2019-01-07T14:27:00Z" w:id="133339939">
              <w:rPr>
                <w:color w:val="000000" w:themeColor="text1"/>
                <w:sz w:val="22"/>
                <w:szCs w:val="22"/>
              </w:rPr>
            </w:rPrChange>
          </w:rPr>
          <w:t xml:space="preserve">G</w:t>
        </w:r>
      </w:ins>
      <w:del w:author="Lorenzo Salvi" w:date="2019-01-07T15:24:24.3733561" w:id="2046783404">
        <w:r w:rsidRPr="00634BB8" w:rsidDel="254965D7">
          <w:rPr>
            <w:color w:val="000000" w:themeColor="text1"/>
            <w:sz w:val="22"/>
            <w:szCs w:val="22"/>
            <w:lang w:val="it-IT"/>
            <w:rPrChange w:author="Lorenzo Salvi" w:date="2019-01-07T14:27:00Z" w:id="363605445">
              <w:rPr>
                <w:color w:val="000000" w:themeColor="text1"/>
                <w:sz w:val="22"/>
                <w:szCs w:val="22"/>
              </w:rPr>
            </w:rPrChange>
          </w:rPr>
          <w:delText xml:space="preserve">g</w:delText>
        </w:r>
      </w:del>
      <w:r w:rsidRPr="00634BB8">
        <w:rPr>
          <w:color w:val="000000" w:themeColor="text1"/>
          <w:sz w:val="22"/>
          <w:szCs w:val="22"/>
          <w:lang w:val="it-IT"/>
          <w:rPrChange w:author="Lorenzo Salvi" w:date="2019-01-07T14:27:00Z" w:id="1247992583">
            <w:rPr>
              <w:color w:val="000000" w:themeColor="text1"/>
              <w:sz w:val="22"/>
              <w:szCs w:val="22"/>
            </w:rPr>
          </w:rPrChange>
        </w:rPr>
        <w:t xml:space="preserve">estore dei sensori per poter ripristinare i valori ambientali in caso di dati fuori soglia</w:t>
      </w:r>
      <w:ins w:author="Lorenzo Salvi" w:date="2019-01-07T15:24:24.3733561" w:id="2017653770">
        <w:r w:rsidRPr="00634BB8" w:rsidR="254965D7">
          <w:rPr>
            <w:color w:val="000000" w:themeColor="text1"/>
            <w:sz w:val="22"/>
            <w:szCs w:val="22"/>
            <w:lang w:val="it-IT"/>
            <w:rPrChange w:author="Lorenzo Salvi" w:date="2019-01-07T14:27:00Z" w:id="862557210">
              <w:rPr>
                <w:color w:val="000000" w:themeColor="text1"/>
                <w:sz w:val="22"/>
                <w:szCs w:val="22"/>
              </w:rPr>
            </w:rPrChange>
          </w:rPr>
          <w:t xml:space="preserve">, mediante il bottone RIPRISTIN</w:t>
        </w:r>
      </w:ins>
      <w:ins w:author="Lorenzo Salvi" w:date="2019-01-15T09:44:11.1605781" w:id="448583189">
        <w:r w:rsidRPr="00634BB8" w:rsidR="1E7811A7">
          <w:rPr>
            <w:color w:val="000000" w:themeColor="text1"/>
            <w:sz w:val="22"/>
            <w:szCs w:val="22"/>
            <w:lang w:val="it-IT"/>
            <w:rPrChange w:author="Lorenzo Salvi" w:date="2019-01-07T14:27:00Z" w:id="945700166">
              <w:rPr>
                <w:color w:val="000000" w:themeColor="text1"/>
                <w:sz w:val="22"/>
                <w:szCs w:val="22"/>
              </w:rPr>
            </w:rPrChange>
          </w:rPr>
          <w:t xml:space="preserve">A UN SENSORE</w:t>
        </w:r>
      </w:ins>
      <w:ins w:author="Lorenzo Salvi" w:date="2019-01-07T15:25:24.6935793" w:id="830196582">
        <w:r w:rsidRPr="00634BB8" w:rsidR="236CBAD3">
          <w:rPr>
            <w:color w:val="000000" w:themeColor="text1"/>
            <w:sz w:val="22"/>
            <w:szCs w:val="22"/>
            <w:lang w:val="it-IT"/>
            <w:rPrChange w:author="Lorenzo Salvi" w:date="2019-01-07T14:27:00Z" w:id="472367357">
              <w:rPr>
                <w:color w:val="000000" w:themeColor="text1"/>
                <w:sz w:val="22"/>
                <w:szCs w:val="22"/>
              </w:rPr>
            </w:rPrChange>
          </w:rPr>
          <w:t xml:space="preserve">, presente nella Dashboard Gestore Sensori</w:t>
        </w:r>
      </w:ins>
      <w:r w:rsidRPr="00634BB8">
        <w:rPr>
          <w:color w:val="000000" w:themeColor="text1"/>
          <w:sz w:val="22"/>
          <w:szCs w:val="22"/>
          <w:lang w:val="it-IT"/>
          <w:rPrChange w:author="Lorenzo Salvi" w:date="2019-01-07T14:27:00Z" w:id="1054804662">
            <w:rPr>
              <w:color w:val="000000" w:themeColor="text1"/>
              <w:sz w:val="22"/>
              <w:szCs w:val="22"/>
            </w:rPr>
          </w:rPrChange>
        </w:rPr>
        <w:t xml:space="preserve">. </w:t>
      </w:r>
      <w:ins w:author="Salvatore Salernitano" w:date="2019-01-15T09:39:08.9398847" w:id="1525188188">
        <w:r w:rsidRPr="00634BB8" w:rsidR="1E7E1DB1">
          <w:rPr>
            <w:color w:val="000000" w:themeColor="text1"/>
            <w:sz w:val="22"/>
            <w:szCs w:val="22"/>
            <w:lang w:val="it-IT"/>
            <w:rPrChange w:author="Lorenzo Salvi" w:date="2019-01-07T14:27:00Z" w:id="296268468">
              <w:rPr>
                <w:color w:val="000000" w:themeColor="text1"/>
                <w:sz w:val="22"/>
                <w:szCs w:val="22"/>
              </w:rPr>
            </w:rPrChange>
          </w:rPr>
          <w:t xml:space="preserve">L’utente </w:t>
        </w:r>
      </w:ins>
      <w:ins w:author="Lorenzo Salvi" w:date="2019-01-15T09:44:11.1605781" w:id="587151526">
        <w:r w:rsidRPr="00634BB8" w:rsidR="1E7811A7">
          <w:rPr>
            <w:color w:val="000000" w:themeColor="text1"/>
            <w:sz w:val="22"/>
            <w:szCs w:val="22"/>
            <w:lang w:val="it-IT"/>
            <w:rPrChange w:author="Lorenzo Salvi" w:date="2019-01-07T14:27:00Z" w:id="405662692">
              <w:rPr>
                <w:color w:val="000000" w:themeColor="text1"/>
                <w:sz w:val="22"/>
                <w:szCs w:val="22"/>
              </w:rPr>
            </w:rPrChange>
          </w:rPr>
          <w:t xml:space="preserve">dovr</w:t>
        </w:r>
      </w:ins>
      <w:ins w:author="Lorenzo Salvi" w:date="2019-01-15T09:45:11.680518" w:id="2025712709">
        <w:r w:rsidRPr="00634BB8" w:rsidR="033C6971">
          <w:rPr>
            <w:color w:val="000000" w:themeColor="text1"/>
            <w:sz w:val="22"/>
            <w:szCs w:val="22"/>
            <w:lang w:val="it-IT"/>
            <w:rPrChange w:author="Lorenzo Salvi" w:date="2019-01-07T14:27:00Z" w:id="680973689">
              <w:rPr>
                <w:color w:val="000000" w:themeColor="text1"/>
                <w:sz w:val="22"/>
                <w:szCs w:val="22"/>
              </w:rPr>
            </w:rPrChange>
          </w:rPr>
          <w:t xml:space="preserve">à passare l’ID del sensore che vuole ripristinare e </w:t>
        </w:r>
      </w:ins>
      <w:ins w:author="Salvatore Salernitano" w:date="2019-01-15T09:39:08.9398847" w:id="1285080743">
        <w:r w:rsidRPr="00634BB8" w:rsidR="1E7E1DB1">
          <w:rPr>
            <w:color w:val="000000" w:themeColor="text1"/>
            <w:sz w:val="22"/>
            <w:szCs w:val="22"/>
            <w:lang w:val="it-IT"/>
            <w:rPrChange w:author="Lorenzo Salvi" w:date="2019-01-07T14:27:00Z" w:id="1153935062">
              <w:rPr>
                <w:color w:val="000000" w:themeColor="text1"/>
                <w:sz w:val="22"/>
                <w:szCs w:val="22"/>
              </w:rPr>
            </w:rPrChange>
          </w:rPr>
          <w:t xml:space="preserve">per </w:t>
        </w:r>
      </w:ins>
      <w:ins w:author="Lorenzo Salvi" w:date="2019-01-15T09:40:09.4859853" w:id="2047090097">
        <w:r w:rsidRPr="00634BB8" w:rsidR="0E21953F">
          <w:rPr>
            <w:color w:val="000000" w:themeColor="text1"/>
            <w:sz w:val="22"/>
            <w:szCs w:val="22"/>
            <w:lang w:val="it-IT"/>
            <w:rPrChange w:author="Lorenzo Salvi" w:date="2019-01-07T14:27:00Z" w:id="1559344010">
              <w:rPr>
                <w:color w:val="000000" w:themeColor="text1"/>
                <w:sz w:val="22"/>
                <w:szCs w:val="22"/>
              </w:rPr>
            </w:rPrChange>
          </w:rPr>
          <w:t xml:space="preserve">visualizzare </w:t>
        </w:r>
      </w:ins>
      <w:ins w:author="Lorenzo Salvi" w:date="2019-01-15T09:41:09.9063163" w:id="1781106598">
        <w:r w:rsidRPr="00634BB8" w:rsidR="48003117">
          <w:rPr>
            <w:color w:val="000000" w:themeColor="text1"/>
            <w:sz w:val="22"/>
            <w:szCs w:val="22"/>
            <w:lang w:val="it-IT"/>
            <w:rPrChange w:author="Lorenzo Salvi" w:date="2019-01-07T14:27:00Z" w:id="32037593">
              <w:rPr>
                <w:color w:val="000000" w:themeColor="text1"/>
                <w:sz w:val="22"/>
                <w:szCs w:val="22"/>
              </w:rPr>
            </w:rPrChange>
          </w:rPr>
          <w:t xml:space="preserve">l’effettivo cambiamento</w:t>
        </w:r>
      </w:ins>
      <w:ins w:author="Lorenzo Salvi" w:date="2019-01-15T09:45:11.680518" w:id="1711296414">
        <w:r w:rsidRPr="00634BB8" w:rsidR="033C6971">
          <w:rPr>
            <w:color w:val="000000" w:themeColor="text1"/>
            <w:sz w:val="22"/>
            <w:szCs w:val="22"/>
            <w:lang w:val="it-IT"/>
            <w:rPrChange w:author="Lorenzo Salvi" w:date="2019-01-07T14:27:00Z" w:id="382636681">
              <w:rPr>
                <w:color w:val="000000" w:themeColor="text1"/>
                <w:sz w:val="22"/>
                <w:szCs w:val="22"/>
              </w:rPr>
            </w:rPrChange>
          </w:rPr>
          <w:t xml:space="preserve">, </w:t>
        </w:r>
      </w:ins>
      <w:ins w:author="Lorenzo Salvi" w:date="2019-01-15T09:42:10.3984059" w:id="419238694">
        <w:r w:rsidRPr="00634BB8" w:rsidR="01DD1016">
          <w:rPr>
            <w:color w:val="000000" w:themeColor="text1"/>
            <w:sz w:val="22"/>
            <w:szCs w:val="22"/>
            <w:lang w:val="it-IT"/>
            <w:rPrChange w:author="Lorenzo Salvi" w:date="2019-01-07T14:27:00Z" w:id="71318721">
              <w:rPr>
                <w:color w:val="000000" w:themeColor="text1"/>
                <w:sz w:val="22"/>
                <w:szCs w:val="22"/>
              </w:rPr>
            </w:rPrChange>
          </w:rPr>
          <w:t xml:space="preserve">dovrà uscire </w:t>
        </w:r>
      </w:ins>
      <w:ins w:author="Lorenzo Salvi" w:date="2019-01-15T09:43:15.6107841" w:id="699015699">
        <w:r w:rsidRPr="00634BB8" w:rsidR="322D8F79">
          <w:rPr>
            <w:color w:val="000000" w:themeColor="text1"/>
            <w:sz w:val="22"/>
            <w:szCs w:val="22"/>
            <w:lang w:val="it-IT"/>
            <w:rPrChange w:author="Lorenzo Salvi" w:date="2019-01-07T14:27:00Z" w:id="1198643499">
              <w:rPr>
                <w:color w:val="000000" w:themeColor="text1"/>
                <w:sz w:val="22"/>
                <w:szCs w:val="22"/>
              </w:rPr>
            </w:rPrChange>
          </w:rPr>
          <w:t xml:space="preserve">dalla </w:t>
        </w:r>
      </w:ins>
      <w:ins w:author="Lorenzo Salvi" w:date="2019-01-15T09:46:11.6682996" w:id="613590099">
        <w:r w:rsidRPr="00634BB8" w:rsidR="033C6971">
          <w:rPr>
            <w:color w:val="000000" w:themeColor="text1"/>
            <w:sz w:val="22"/>
            <w:szCs w:val="22"/>
            <w:lang w:val="it-IT"/>
            <w:rPrChange w:author="Lorenzo Salvi" w:date="2019-01-07T14:27:00Z" w:id="687373419">
              <w:rPr>
                <w:color w:val="000000" w:themeColor="text1"/>
                <w:sz w:val="22"/>
                <w:szCs w:val="22"/>
              </w:rPr>
            </w:rPrChange>
          </w:rPr>
          <w:t xml:space="preserve">prop</w:t>
        </w:r>
        <w:r w:rsidRPr="00634BB8" w:rsidR="1406F9F8">
          <w:rPr>
            <w:color w:val="000000" w:themeColor="text1"/>
            <w:sz w:val="22"/>
            <w:szCs w:val="22"/>
            <w:lang w:val="it-IT"/>
            <w:rPrChange w:author="Lorenzo Salvi" w:date="2019-01-07T14:27:00Z" w:id="856413304">
              <w:rPr>
                <w:color w:val="000000" w:themeColor="text1"/>
                <w:sz w:val="22"/>
                <w:szCs w:val="22"/>
              </w:rPr>
            </w:rPrChange>
          </w:rPr>
          <w:t xml:space="preserve">ria</w:t>
        </w:r>
        <w:r w:rsidRPr="00634BB8" w:rsidR="1406F9F8">
          <w:rPr>
            <w:color w:val="000000" w:themeColor="text1"/>
            <w:sz w:val="22"/>
            <w:szCs w:val="22"/>
            <w:lang w:val="it-IT"/>
            <w:rPrChange w:author="Lorenzo Salvi" w:date="2019-01-07T14:27:00Z" w:id="1942253893">
              <w:rPr>
                <w:color w:val="000000" w:themeColor="text1"/>
                <w:sz w:val="22"/>
                <w:szCs w:val="22"/>
              </w:rPr>
            </w:rPrChange>
          </w:rPr>
          <w:t xml:space="preserve"> </w:t>
        </w:r>
      </w:ins>
      <w:ins w:author="Lorenzo Salvi" w:date="2019-01-15T09:43:15.6107841" w:id="2047047949">
        <w:r w:rsidRPr="00634BB8" w:rsidR="322D8F79">
          <w:rPr>
            <w:color w:val="000000" w:themeColor="text1"/>
            <w:sz w:val="22"/>
            <w:szCs w:val="22"/>
            <w:lang w:val="it-IT"/>
            <w:rPrChange w:author="Lorenzo Salvi" w:date="2019-01-07T14:27:00Z" w:id="1607684264">
              <w:rPr>
                <w:color w:val="000000" w:themeColor="text1"/>
                <w:sz w:val="22"/>
                <w:szCs w:val="22"/>
              </w:rPr>
            </w:rPrChange>
          </w:rPr>
          <w:t xml:space="preserve">schermata</w:t>
        </w:r>
      </w:ins>
      <w:ins w:author="Lorenzo Salvi" w:date="2019-01-15T09:46:11.6682996" w:id="751580627">
        <w:r w:rsidRPr="00634BB8" w:rsidR="1406F9F8">
          <w:rPr>
            <w:color w:val="000000" w:themeColor="text1"/>
            <w:sz w:val="22"/>
            <w:szCs w:val="22"/>
            <w:lang w:val="it-IT"/>
            <w:rPrChange w:author="Lorenzo Salvi" w:date="2019-01-07T14:27:00Z" w:id="96928654">
              <w:rPr>
                <w:color w:val="000000" w:themeColor="text1"/>
                <w:sz w:val="22"/>
                <w:szCs w:val="22"/>
              </w:rPr>
            </w:rPrChange>
          </w:rPr>
          <w:t xml:space="preserve"> ed effettuare nuovamente il</w:t>
        </w:r>
      </w:ins>
      <w:ins w:author="Salvatore Salernitano" w:date="2019-01-15T09:47:12.2241248" w:id="1231321529">
        <w:r w:rsidRPr="00634BB8" w:rsidR="16ACE88A">
          <w:rPr>
            <w:color w:val="000000" w:themeColor="text1"/>
            <w:sz w:val="22"/>
            <w:szCs w:val="22"/>
            <w:lang w:val="it-IT"/>
            <w:rPrChange w:author="Lorenzo Salvi" w:date="2019-01-07T14:27:00Z" w:id="323638127">
              <w:rPr>
                <w:color w:val="000000" w:themeColor="text1"/>
                <w:sz w:val="22"/>
                <w:szCs w:val="22"/>
              </w:rPr>
            </w:rPrChange>
          </w:rPr>
          <w:t xml:space="preserve"> Login. In parole povere, una volta che un Sensore viene ripristinato non compari</w:t>
        </w:r>
      </w:ins>
      <w:ins w:author="Lorenzo Salvi" w:date="2019-01-15T09:48:12.2287935" w:id="1714662362">
        <w:r w:rsidRPr="00634BB8" w:rsidR="56C1877A">
          <w:rPr>
            <w:color w:val="000000" w:themeColor="text1"/>
            <w:sz w:val="22"/>
            <w:szCs w:val="22"/>
            <w:lang w:val="it-IT"/>
            <w:rPrChange w:author="Lorenzo Salvi" w:date="2019-01-07T14:27:00Z" w:id="426783057">
              <w:rPr>
                <w:color w:val="000000" w:themeColor="text1"/>
                <w:sz w:val="22"/>
                <w:szCs w:val="22"/>
              </w:rPr>
            </w:rPrChange>
          </w:rPr>
          <w:t xml:space="preserve">rà più nella lista dei Sensori a rischio.</w:t>
        </w:r>
      </w:ins>
      <w:ins w:author="Lorenzo Salvi" w:date="2019-01-15T09:40:09.4859853" w:id="516751381">
        <w:del w:author="Salvatore Salernitano" w:date="2019-01-15T09:47:12.2241248" w:id="1846414948">
          <w:r w:rsidRPr="00634BB8" w:rsidDel="16ACE88A" w:rsidR="0E21953F">
            <w:rPr>
              <w:color w:val="000000" w:themeColor="text1"/>
              <w:sz w:val="22"/>
              <w:szCs w:val="22"/>
              <w:lang w:val="it-IT"/>
              <w:rPrChange w:author="Lorenzo Salvi" w:date="2019-01-07T14:27:00Z" w:id="129">
                <w:rPr>
                  <w:color w:val="000000" w:themeColor="text1"/>
                  <w:sz w:val="22"/>
                  <w:szCs w:val="22"/>
                </w:rPr>
              </w:rPrChange>
            </w:rPr>
            <w:delText xml:space="preserve"> </w:delText>
          </w:r>
        </w:del>
      </w:ins>
      <w:ins w:author="Lorenzo Salvi" w:date="2019-01-15T09:46:11.6682996" w:id="1910463181">
        <w:del w:author="Salvatore Salernitano" w:date="2019-01-15T09:47:12.2241248" w:id="1319987893">
          <w:r w:rsidRPr="1406F9F8" w:rsidDel="16ACE88A" w:rsidR="1406F9F8">
            <w:rPr>
              <w:lang w:val="it-IT"/>
              <w:rPrChange w:author="Lorenzo Salvi" w:date="2019-01-15T09:46:11.6682996" w:id="1169669571">
                <w:rPr/>
              </w:rPrChange>
            </w:rPr>
            <w:delText xml:space="preserve"> </w:delText>
          </w:r>
        </w:del>
      </w:ins>
    </w:p>
    <w:p w:rsidR="1406F9F8" w:rsidDel="16ACE88A" w:rsidP="1406F9F8" w:rsidRDefault="1406F9F8" w14:paraId="08D9A411" w14:textId="4ACEB3FD">
      <w:pPr>
        <w:pStyle w:val="Normale"/>
        <w:bidi w:val="0"/>
        <w:spacing w:before="0" w:beforeAutospacing="off" w:after="300" w:afterAutospacing="off" w:line="276" w:lineRule="auto"/>
        <w:ind w:left="0" w:right="0"/>
        <w:jc w:val="left"/>
        <w:rPr>
          <w:del w:author="Salvatore Salernitano" w:date="2019-01-15T09:47:12.2241248" w:id="612232329"/>
          <w:lang w:val="it-IT"/>
          <w:rPrChange w:author="Lorenzo Salvi" w:date="2019-01-15T09:46:11.6682996" w:id="514289269">
            <w:rPr/>
          </w:rPrChange>
        </w:rPr>
        <w:pPrChange w:author="Lorenzo Salvi" w:date="2019-01-15T09:46:11.6682996" w:id="1266991269">
          <w:pPr/>
        </w:pPrChange>
      </w:pPr>
    </w:p>
    <w:p w:rsidR="16ACE88A" w:rsidDel="56C1877A" w:rsidP="16ACE88A" w:rsidRDefault="16ACE88A" w14:paraId="79C4BF26" w14:textId="2102581D">
      <w:pPr>
        <w:pStyle w:val="Normale"/>
        <w:spacing w:before="0" w:beforeAutospacing="off" w:after="300" w:afterAutospacing="off" w:line="276" w:lineRule="auto"/>
        <w:ind w:left="0" w:right="0"/>
        <w:jc w:val="left"/>
        <w:rPr>
          <w:del w:author="Lorenzo Salvi" w:date="2019-01-15T09:48:12.2287935" w:id="2097914667"/>
          <w:color w:val="000000" w:themeColor="text1" w:themeTint="FF" w:themeShade="FF"/>
          <w:sz w:val="22"/>
          <w:szCs w:val="22"/>
          <w:lang w:val="it-IT"/>
          <w:rPrChange w:author="Salvatore Salernitano" w:date="2019-01-15T09:47:12.2241248" w:id="2056350297">
            <w:rPr/>
          </w:rPrChange>
        </w:rPr>
        <w:pPrChange w:author="Salvatore Salernitano" w:date="2019-01-15T09:47:12.2241248" w:id="678348656">
          <w:pPr/>
        </w:pPrChange>
      </w:pPr>
    </w:p>
    <w:p w:rsidR="56C1877A" w:rsidP="49DF956D" w:rsidRDefault="56C1877A" w14:paraId="0387FE91" w14:textId="0E440441" w14:noSpellErr="1">
      <w:pPr>
        <w:pStyle w:val="Normale"/>
        <w:spacing w:before="0" w:beforeAutospacing="off" w:after="300" w:afterAutospacing="off" w:line="276" w:lineRule="auto"/>
        <w:ind w:left="0" w:right="0"/>
        <w:jc w:val="left"/>
        <w:rPr>
          <w:color w:val="000000" w:themeColor="text1" w:themeTint="FF" w:themeShade="FF"/>
          <w:sz w:val="22"/>
          <w:szCs w:val="22"/>
          <w:lang w:val="it-IT"/>
          <w:rPrChange w:author="Salvatore Salernitano" w:date="2019-01-18T15:41:39.5762984" w:id="543246231">
            <w:rPr/>
          </w:rPrChange>
        </w:rPr>
        <w:pPrChange w:author="Salvatore Salernitano" w:date="2019-01-18T15:41:39.5762984" w:id="312110297">
          <w:pPr/>
        </w:pPrChange>
      </w:pPr>
    </w:p>
    <w:p xmlns:wp14="http://schemas.microsoft.com/office/word/2010/wordml" w:rsidRPr="00634BB8" w:rsidR="00F30507" w:rsidP="34580F68" w:rsidRDefault="00F30507" w14:paraId="1265074C" wp14:noSpellErr="1" wp14:textId="0AA50C72">
      <w:pPr>
        <w:spacing w:after="300" w:line="276" w:lineRule="auto"/>
        <w:rPr>
          <w:color w:val="000000" w:themeColor="text1" w:themeTint="FF" w:themeShade="FF"/>
          <w:sz w:val="22"/>
          <w:szCs w:val="22"/>
          <w:lang w:val="it-IT"/>
          <w:rPrChange w:author="Lorenzo Salvi" w:date="2019-01-07T15:47:02.9065096" w:id="23285380">
            <w:rPr/>
          </w:rPrChange>
        </w:rPr>
        <w:pPrChange w:author="Lorenzo Salvi" w:date="2019-01-07T15:47:02.9065096" w:id="1662991694">
          <w:pPr/>
        </w:pPrChange>
      </w:pPr>
      <w:r w:rsidRPr="00634BB8">
        <w:rPr>
          <w:b w:val="1"/>
          <w:bCs w:val="1"/>
          <w:color w:val="000000" w:themeColor="text1"/>
          <w:sz w:val="22"/>
          <w:szCs w:val="22"/>
          <w:lang w:val="it-IT"/>
          <w:rPrChange w:author="Lorenzo Salvi" w:date="2019-01-07T14:25:00Z" w:id="1366277376">
            <w:rPr>
              <w:b/>
              <w:bCs/>
              <w:color w:val="000000" w:themeColor="text1"/>
              <w:sz w:val="22"/>
              <w:szCs w:val="22"/>
            </w:rPr>
          </w:rPrChange>
        </w:rPr>
        <w:t xml:space="preserve">SCENARIO </w:t>
      </w:r>
      <w:ins w:author="Lorenzo Salvi" w:date="2019-01-07T15:25:24.6935793" w:id="1107181689">
        <w:r w:rsidRPr="00634BB8" w:rsidR="236CBAD3">
          <w:rPr>
            <w:b w:val="1"/>
            <w:bCs w:val="1"/>
            <w:color w:val="000000" w:themeColor="text1"/>
            <w:sz w:val="22"/>
            <w:szCs w:val="22"/>
            <w:lang w:val="it-IT"/>
            <w:rPrChange w:author="Lorenzo Salvi" w:date="2019-01-07T14:25:00Z" w:id="39355070">
              <w:rPr>
                <w:b/>
                <w:bCs/>
                <w:color w:val="000000" w:themeColor="text1"/>
                <w:sz w:val="22"/>
                <w:szCs w:val="22"/>
              </w:rPr>
            </w:rPrChange>
          </w:rPr>
          <w:t xml:space="preserve">4</w:t>
        </w:r>
      </w:ins>
      <w:del w:author="Lorenzo Salvi" w:date="2019-01-07T15:25:24.6935793" w:id="967684315">
        <w:r w:rsidRPr="00634BB8" w:rsidDel="236CBAD3">
          <w:rPr>
            <w:b/>
            <w:bCs/>
            <w:color w:val="000000" w:themeColor="text1"/>
            <w:sz w:val="22"/>
            <w:szCs w:val="22"/>
            <w:lang w:val="it-IT"/>
            <w:rPrChange w:author="Lorenzo Salvi" w:date="2019-01-07T14:25:00Z" w:id="899153263">
              <w:rPr>
                <w:b/>
                <w:bCs/>
                <w:color w:val="000000" w:themeColor="text1"/>
                <w:sz w:val="22"/>
                <w:szCs w:val="22"/>
              </w:rPr>
            </w:rPrChange>
          </w:rPr>
          <w:delText xml:space="preserve">5</w:delText>
        </w:r>
      </w:del>
      <w:r w:rsidRPr="00634BB8">
        <w:rPr>
          <w:b w:val="1"/>
          <w:bCs w:val="1"/>
          <w:color w:val="000000" w:themeColor="text1"/>
          <w:sz w:val="22"/>
          <w:szCs w:val="22"/>
          <w:lang w:val="it-IT"/>
          <w:rPrChange w:author="Lorenzo Salvi" w:date="2019-01-07T14:25:00Z" w:id="1016940768">
            <w:rPr>
              <w:b/>
              <w:bCs/>
              <w:color w:val="000000" w:themeColor="text1"/>
              <w:sz w:val="22"/>
              <w:szCs w:val="22"/>
            </w:rPr>
          </w:rPrChange>
        </w:rPr>
        <w:t xml:space="preserve">: TICKET: </w:t>
      </w:r>
      <w:ins w:author="Lorenzo Salvi" w:date="2019-01-07T15:45:02.7493402" w:id="1986803369">
        <w:r w:rsidRPr="447F3169" w:rsidR="511574C8">
          <w:rPr>
            <w:b w:val="1"/>
            <w:bCs w:val="1"/>
            <w:i w:val="1"/>
            <w:iCs w:val="1"/>
            <w:color w:val="000000" w:themeColor="text1"/>
            <w:sz w:val="22"/>
            <w:szCs w:val="22"/>
            <w:lang w:val="it-IT"/>
            <w:rPrChange w:author="Salvatore Salernitano" w:date="2019-01-17T11:11:24.7008318" w:id="1903040830">
              <w:rPr>
                <w:b/>
                <w:bCs/>
                <w:color w:val="000000" w:themeColor="text1"/>
                <w:sz w:val="22"/>
                <w:szCs w:val="22"/>
              </w:rPr>
            </w:rPrChange>
          </w:rPr>
          <w:t xml:space="preserve">Sia l’utente Amministratore sia l’utente Gestore dei sensori, presentano </w:t>
        </w:r>
      </w:ins>
      <w:ins w:author="Lorenzo Salvi" w:date="2019-01-07T15:46:02.7447664" w:id="1323103353">
        <w:r w:rsidRPr="447F3169" w:rsidR="381B1757">
          <w:rPr>
            <w:b w:val="1"/>
            <w:bCs w:val="1"/>
            <w:i w:val="1"/>
            <w:iCs w:val="1"/>
            <w:color w:val="000000" w:themeColor="text1"/>
            <w:sz w:val="22"/>
            <w:szCs w:val="22"/>
            <w:lang w:val="it-IT"/>
            <w:rPrChange w:author="Salvatore Salernitano" w:date="2019-01-17T11:11:24.7008318" w:id="1837051522">
              <w:rPr>
                <w:b/>
                <w:bCs/>
                <w:color w:val="000000" w:themeColor="text1"/>
                <w:sz w:val="22"/>
                <w:szCs w:val="22"/>
              </w:rPr>
            </w:rPrChange>
          </w:rPr>
          <w:t xml:space="preserve">un bottone denominato TICKET, che rispettivamente </w:t>
        </w:r>
        <w:r w:rsidRPr="447F3169" w:rsidR="381B1757">
          <w:rPr>
            <w:b w:val="1"/>
            <w:bCs w:val="1"/>
            <w:i w:val="1"/>
            <w:iCs w:val="1"/>
            <w:color w:val="000000" w:themeColor="text1"/>
            <w:sz w:val="22"/>
            <w:szCs w:val="22"/>
            <w:lang w:val="it-IT"/>
            <w:rPrChange w:author="Salvatore Salernitano" w:date="2019-01-17T11:11:24.7008318" w:id="1738149651">
              <w:rPr>
                <w:b/>
                <w:bCs/>
                <w:color w:val="000000" w:themeColor="text1"/>
                <w:sz w:val="22"/>
                <w:szCs w:val="22"/>
              </w:rPr>
            </w:rPrChange>
          </w:rPr>
          <w:t xml:space="preserve">svolger</w:t>
        </w:r>
      </w:ins>
      <w:ins w:author="Lorenzo Salvi" w:date="2019-01-07T15:47:02.9065096" w:id="1208594440">
        <w:r w:rsidRPr="447F3169" w:rsidR="34580F68">
          <w:rPr>
            <w:b w:val="1"/>
            <w:bCs w:val="1"/>
            <w:i w:val="1"/>
            <w:iCs w:val="1"/>
            <w:color w:val="000000" w:themeColor="text1"/>
            <w:sz w:val="22"/>
            <w:szCs w:val="22"/>
            <w:lang w:val="it-IT"/>
            <w:rPrChange w:author="Salvatore Salernitano" w:date="2019-01-17T11:11:24.7008318" w:id="720091339">
              <w:rPr>
                <w:b/>
                <w:bCs/>
                <w:color w:val="000000" w:themeColor="text1"/>
                <w:sz w:val="22"/>
                <w:szCs w:val="22"/>
              </w:rPr>
            </w:rPrChange>
          </w:rPr>
          <w:t xml:space="preserve">à</w:t>
        </w:r>
      </w:ins>
      <w:ins w:author="Lorenzo Salvi" w:date="2019-01-07T15:46:02.7447664" w:id="1751245778">
        <w:r w:rsidRPr="447F3169" w:rsidR="381B1757">
          <w:rPr>
            <w:b w:val="1"/>
            <w:bCs w:val="1"/>
            <w:i w:val="1"/>
            <w:iCs w:val="1"/>
            <w:color w:val="000000" w:themeColor="text1"/>
            <w:sz w:val="22"/>
            <w:szCs w:val="22"/>
            <w:lang w:val="it-IT"/>
            <w:rPrChange w:author="Salvatore Salernitano" w:date="2019-01-17T11:11:24.7008318" w:id="1257303728">
              <w:rPr>
                <w:b/>
                <w:bCs/>
                <w:color w:val="000000" w:themeColor="text1"/>
                <w:sz w:val="22"/>
                <w:szCs w:val="22"/>
              </w:rPr>
            </w:rPrChange>
          </w:rPr>
          <w:t xml:space="preserve"> ruoli differenti.</w:t>
        </w:r>
        <w:r w:rsidRPr="00634BB8" w:rsidR="381B1757">
          <w:rPr>
            <w:b w:val="1"/>
            <w:bCs w:val="1"/>
            <w:color w:val="000000" w:themeColor="text1"/>
            <w:sz w:val="22"/>
            <w:szCs w:val="22"/>
            <w:lang w:val="it-IT"/>
            <w:rPrChange w:author="Lorenzo Salvi" w:date="2019-01-07T14:25:00Z" w:id="131">
              <w:rPr>
                <w:b/>
                <w:bCs/>
                <w:color w:val="000000" w:themeColor="text1"/>
                <w:sz w:val="22"/>
                <w:szCs w:val="22"/>
              </w:rPr>
            </w:rPrChange>
          </w:rPr>
          <w:t xml:space="preserve"> </w:t>
        </w:r>
      </w:ins>
      <w:r w:rsidRPr="00634BB8">
        <w:rPr>
          <w:color w:val="000000" w:themeColor="text1"/>
          <w:sz w:val="22"/>
          <w:szCs w:val="22"/>
          <w:lang w:val="it-IT"/>
          <w:rPrChange w:author="Lorenzo Salvi" w:date="2019-01-07T14:25:00Z" w:id="1271509219">
            <w:rPr>
              <w:color w:val="000000" w:themeColor="text1"/>
              <w:sz w:val="22"/>
              <w:szCs w:val="22"/>
            </w:rPr>
          </w:rPrChange>
        </w:rPr>
        <w:t xml:space="preserve">Il </w:t>
      </w:r>
      <w:ins w:author="Lorenzo Salvi" w:date="2019-01-07T15:27:25.6920964" w:id="1465000888">
        <w:r w:rsidRPr="00634BB8" w:rsidR="0515E2F2">
          <w:rPr>
            <w:color w:val="000000" w:themeColor="text1"/>
            <w:sz w:val="22"/>
            <w:szCs w:val="22"/>
            <w:lang w:val="it-IT"/>
            <w:rPrChange w:author="Lorenzo Salvi" w:date="2019-01-07T14:25:00Z" w:id="1000970966">
              <w:rPr>
                <w:color w:val="000000" w:themeColor="text1"/>
                <w:sz w:val="22"/>
                <w:szCs w:val="22"/>
              </w:rPr>
            </w:rPrChange>
          </w:rPr>
          <w:t xml:space="preserve">G</w:t>
        </w:r>
      </w:ins>
      <w:del w:author="Lorenzo Salvi" w:date="2019-01-07T15:27:25.6920964" w:id="1875165234">
        <w:r w:rsidRPr="00634BB8" w:rsidDel="0515E2F2">
          <w:rPr>
            <w:color w:val="000000" w:themeColor="text1"/>
            <w:sz w:val="22"/>
            <w:szCs w:val="22"/>
            <w:lang w:val="it-IT"/>
            <w:rPrChange w:author="Lorenzo Salvi" w:date="2019-01-07T14:25:00Z" w:id="1738828830">
              <w:rPr>
                <w:color w:val="000000" w:themeColor="text1"/>
                <w:sz w:val="22"/>
                <w:szCs w:val="22"/>
              </w:rPr>
            </w:rPrChange>
          </w:rPr>
          <w:delText xml:space="preserve">g</w:delText>
        </w:r>
      </w:del>
      <w:r w:rsidRPr="00634BB8">
        <w:rPr>
          <w:color w:val="000000" w:themeColor="text1"/>
          <w:sz w:val="22"/>
          <w:szCs w:val="22"/>
          <w:lang w:val="it-IT"/>
          <w:rPrChange w:author="Lorenzo Salvi" w:date="2019-01-07T14:25:00Z" w:id="1701231552">
            <w:rPr>
              <w:color w:val="000000" w:themeColor="text1"/>
              <w:sz w:val="22"/>
              <w:szCs w:val="22"/>
            </w:rPr>
          </w:rPrChange>
        </w:rPr>
        <w:t xml:space="preserve">estore dei </w:t>
      </w:r>
      <w:ins w:author="Lorenzo Salvi" w:date="2019-01-07T15:27:25.6920964" w:id="1918766313">
        <w:r w:rsidRPr="00634BB8" w:rsidR="0515E2F2">
          <w:rPr>
            <w:color w:val="000000" w:themeColor="text1"/>
            <w:sz w:val="22"/>
            <w:szCs w:val="22"/>
            <w:lang w:val="it-IT"/>
            <w:rPrChange w:author="Lorenzo Salvi" w:date="2019-01-07T14:25:00Z" w:id="1776361666">
              <w:rPr>
                <w:color w:val="000000" w:themeColor="text1"/>
                <w:sz w:val="22"/>
                <w:szCs w:val="22"/>
              </w:rPr>
            </w:rPrChange>
          </w:rPr>
          <w:t xml:space="preserve">S</w:t>
        </w:r>
      </w:ins>
      <w:del w:author="Lorenzo Salvi" w:date="2019-01-07T15:27:25.6920964" w:id="566714346">
        <w:r w:rsidRPr="00634BB8" w:rsidDel="0515E2F2">
          <w:rPr>
            <w:color w:val="000000" w:themeColor="text1"/>
            <w:sz w:val="22"/>
            <w:szCs w:val="22"/>
            <w:lang w:val="it-IT"/>
            <w:rPrChange w:author="Lorenzo Salvi" w:date="2019-01-07T14:25:00Z" w:id="2025434811">
              <w:rPr>
                <w:color w:val="000000" w:themeColor="text1"/>
                <w:sz w:val="22"/>
                <w:szCs w:val="22"/>
              </w:rPr>
            </w:rPrChange>
          </w:rPr>
          <w:delText xml:space="preserve">s</w:delText>
        </w:r>
      </w:del>
      <w:r w:rsidRPr="00634BB8">
        <w:rPr>
          <w:color w:val="000000" w:themeColor="text1"/>
          <w:sz w:val="22"/>
          <w:szCs w:val="22"/>
          <w:lang w:val="it-IT"/>
          <w:rPrChange w:author="Lorenzo Salvi" w:date="2019-01-07T14:25:00Z" w:id="698712784">
            <w:rPr>
              <w:color w:val="000000" w:themeColor="text1"/>
              <w:sz w:val="22"/>
              <w:szCs w:val="22"/>
            </w:rPr>
          </w:rPrChange>
        </w:rPr>
        <w:t xml:space="preserve">ensori potrà inviare un Ticket </w:t>
      </w:r>
      <w:ins w:author="Lorenzo Salvi" w:date="2019-01-07T15:33:26.7779998" w:id="1568798764">
        <w:r w:rsidRPr="00634BB8" w:rsidR="087FDE67">
          <w:rPr>
            <w:color w:val="000000" w:themeColor="text1"/>
            <w:sz w:val="22"/>
            <w:szCs w:val="22"/>
            <w:lang w:val="it-IT"/>
            <w:rPrChange w:author="Lorenzo Salvi" w:date="2019-01-07T14:25:00Z" w:id="906721830">
              <w:rPr>
                <w:color w:val="000000" w:themeColor="text1"/>
                <w:sz w:val="22"/>
                <w:szCs w:val="22"/>
              </w:rPr>
            </w:rPrChange>
          </w:rPr>
          <w:t xml:space="preserve">all’Amministratore</w:t>
        </w:r>
      </w:ins>
      <w:ins w:author="Lorenzo Salvi" w:date="2019-01-07T15:34:27.0916633" w:id="252216027">
        <w:r w:rsidRPr="00634BB8" w:rsidR="0CA434AE">
          <w:rPr>
            <w:color w:val="000000" w:themeColor="text1"/>
            <w:sz w:val="22"/>
            <w:szCs w:val="22"/>
            <w:lang w:val="it-IT"/>
            <w:rPrChange w:author="Lorenzo Salvi" w:date="2019-01-07T14:25:00Z" w:id="2075080260">
              <w:rPr>
                <w:color w:val="000000" w:themeColor="text1"/>
                <w:sz w:val="22"/>
                <w:szCs w:val="22"/>
              </w:rPr>
            </w:rPrChange>
          </w:rPr>
          <w:t xml:space="preserve"> </w:t>
        </w:r>
      </w:ins>
      <w:r w:rsidRPr="00634BB8">
        <w:rPr>
          <w:color w:val="000000" w:themeColor="text1"/>
          <w:sz w:val="22"/>
          <w:szCs w:val="22"/>
          <w:lang w:val="it-IT"/>
          <w:rPrChange w:author="Lorenzo Salvi" w:date="2019-01-07T14:25:00Z" w:id="1858029211">
            <w:rPr>
              <w:color w:val="000000" w:themeColor="text1"/>
              <w:sz w:val="22"/>
              <w:szCs w:val="22"/>
            </w:rPr>
          </w:rPrChange>
        </w:rPr>
        <w:t xml:space="preserve">mediante </w:t>
      </w:r>
      <w:ins w:author="Lorenzo Salvi" w:date="2019-01-07T15:25:24.6935793" w:id="1226751006">
        <w:r w:rsidRPr="00634BB8" w:rsidR="236CBAD3">
          <w:rPr>
            <w:color w:val="000000" w:themeColor="text1"/>
            <w:sz w:val="22"/>
            <w:szCs w:val="22"/>
            <w:lang w:val="it-IT"/>
            <w:rPrChange w:author="Lorenzo Salvi" w:date="2019-01-07T14:25:00Z" w:id="1429668047">
              <w:rPr>
                <w:color w:val="000000" w:themeColor="text1"/>
                <w:sz w:val="22"/>
                <w:szCs w:val="22"/>
              </w:rPr>
            </w:rPrChange>
          </w:rPr>
          <w:t>il</w:t>
        </w:r>
      </w:ins>
      <w:del w:author="Lorenzo Salvi" w:date="2019-01-07T15:25:24.6935793" w:id="1924470278">
        <w:r w:rsidRPr="00634BB8" w:rsidDel="236CBAD3">
          <w:rPr>
            <w:color w:val="000000" w:themeColor="text1"/>
            <w:sz w:val="22"/>
            <w:szCs w:val="22"/>
            <w:lang w:val="it-IT"/>
            <w:rPrChange w:author="Lorenzo Salvi" w:date="2019-01-07T14:25:00Z" w:id="749586564">
              <w:rPr>
                <w:color w:val="000000" w:themeColor="text1"/>
                <w:sz w:val="22"/>
                <w:szCs w:val="22"/>
              </w:rPr>
            </w:rPrChange>
          </w:rPr>
          <w:delText xml:space="preserve">SEGNALAZIONE</w:delText>
        </w:r>
      </w:del>
      <w:r w:rsidRPr="00634BB8">
        <w:rPr>
          <w:color w:val="000000" w:themeColor="text1"/>
          <w:sz w:val="22"/>
          <w:szCs w:val="22"/>
          <w:lang w:val="it-IT"/>
          <w:rPrChange w:author="Lorenzo Salvi" w:date="2019-01-07T14:25:00Z" w:id="46385714">
            <w:rPr>
              <w:color w:val="000000" w:themeColor="text1"/>
              <w:sz w:val="22"/>
              <w:szCs w:val="22"/>
            </w:rPr>
          </w:rPrChange>
        </w:rPr>
        <w:t xml:space="preserve"> </w:t>
      </w:r>
      <w:ins w:author="Lorenzo Salvi" w:date="2019-01-07T15:26:24.9811731" w:id="1558723270">
        <w:r w:rsidRPr="00634BB8" w:rsidR="254ACB2F">
          <w:rPr>
            <w:color w:val="000000" w:themeColor="text1"/>
            <w:sz w:val="22"/>
            <w:szCs w:val="22"/>
            <w:lang w:val="it-IT"/>
            <w:rPrChange w:author="Lorenzo Salvi" w:date="2019-01-07T14:25:00Z" w:id="386423225">
              <w:rPr>
                <w:color w:val="000000" w:themeColor="text1"/>
                <w:sz w:val="22"/>
                <w:szCs w:val="22"/>
              </w:rPr>
            </w:rPrChange>
          </w:rPr>
          <w:t xml:space="preserve">bottone </w:t>
        </w:r>
        <w:r w:rsidRPr="00634BB8" w:rsidR="254ACB2F">
          <w:rPr>
            <w:color w:val="000000" w:themeColor="text1"/>
            <w:sz w:val="22"/>
            <w:szCs w:val="22"/>
            <w:lang w:val="it-IT"/>
            <w:rPrChange w:author="Lorenzo Salvi" w:date="2019-01-07T14:25:00Z" w:id="1160248597">
              <w:rPr>
                <w:color w:val="000000" w:themeColor="text1"/>
                <w:sz w:val="22"/>
                <w:szCs w:val="22"/>
              </w:rPr>
            </w:rPrChange>
          </w:rPr>
          <w:t xml:space="preserve">TICKET, </w:t>
        </w:r>
      </w:ins>
      <w:ins w:author="Lorenzo Salvi" w:date="2019-01-07T15:27:25.6920964" w:id="468538833">
        <w:r w:rsidRPr="00634BB8" w:rsidR="0515E2F2">
          <w:rPr>
            <w:color w:val="000000" w:themeColor="text1"/>
            <w:sz w:val="22"/>
            <w:szCs w:val="22"/>
            <w:lang w:val="it-IT"/>
            <w:rPrChange w:author="Lorenzo Salvi" w:date="2019-01-07T14:25:00Z" w:id="715658400">
              <w:rPr>
                <w:color w:val="000000" w:themeColor="text1"/>
                <w:sz w:val="22"/>
                <w:szCs w:val="22"/>
              </w:rPr>
            </w:rPrChange>
          </w:rPr>
          <w:t xml:space="preserve">situato nella sua </w:t>
        </w:r>
        <w:r w:rsidRPr="00634BB8" w:rsidR="0515E2F2">
          <w:rPr>
            <w:color w:val="000000" w:themeColor="text1"/>
            <w:sz w:val="22"/>
            <w:szCs w:val="22"/>
            <w:lang w:val="it-IT"/>
            <w:rPrChange w:author="Lorenzo Salvi" w:date="2019-01-07T14:25:00Z" w:id="1057671437">
              <w:rPr>
                <w:color w:val="000000" w:themeColor="text1"/>
                <w:sz w:val="22"/>
                <w:szCs w:val="22"/>
              </w:rPr>
            </w:rPrChange>
          </w:rPr>
          <w:t xml:space="preserve">Dashboard</w:t>
        </w:r>
      </w:ins>
      <w:ins w:author="Lorenzo Salvi" w:date="2019-01-07T15:28:25.7202222" w:id="2100487154">
        <w:r w:rsidRPr="00634BB8" w:rsidR="6B16177C">
          <w:rPr>
            <w:color w:val="000000" w:themeColor="text1"/>
            <w:sz w:val="22"/>
            <w:szCs w:val="22"/>
            <w:lang w:val="it-IT"/>
            <w:rPrChange w:author="Lorenzo Salvi" w:date="2019-01-07T14:25:00Z" w:id="1343129055">
              <w:rPr>
                <w:color w:val="000000" w:themeColor="text1"/>
                <w:sz w:val="22"/>
                <w:szCs w:val="22"/>
              </w:rPr>
            </w:rPrChange>
          </w:rPr>
          <w:t xml:space="preserve">,</w:t>
        </w:r>
      </w:ins>
      <w:ins w:author="Lorenzo Salvi" w:date="2019-01-07T15:27:25.6920964" w:id="1061273620">
        <w:r w:rsidRPr="00634BB8" w:rsidR="0515E2F2">
          <w:rPr>
            <w:color w:val="000000" w:themeColor="text1"/>
            <w:sz w:val="22"/>
            <w:szCs w:val="22"/>
            <w:lang w:val="it-IT"/>
            <w:rPrChange w:author="Lorenzo Salvi" w:date="2019-01-07T14:25:00Z" w:id="162951943">
              <w:rPr>
                <w:color w:val="000000" w:themeColor="text1"/>
                <w:sz w:val="22"/>
                <w:szCs w:val="22"/>
              </w:rPr>
            </w:rPrChange>
          </w:rPr>
          <w:t xml:space="preserve"> </w:t>
        </w:r>
      </w:ins>
      <w:ins w:author="Lorenzo Salvi" w:date="2019-01-07T15:28:25.7202222" w:id="1530785684">
        <w:r w:rsidRPr="00634BB8" w:rsidR="6B16177C">
          <w:rPr>
            <w:color w:val="000000" w:themeColor="text1"/>
            <w:sz w:val="22"/>
            <w:szCs w:val="22"/>
            <w:lang w:val="it-IT"/>
            <w:rPrChange w:author="Lorenzo Salvi" w:date="2019-01-07T14:25:00Z" w:id="1392210183">
              <w:rPr>
                <w:color w:val="000000" w:themeColor="text1"/>
                <w:sz w:val="22"/>
                <w:szCs w:val="22"/>
              </w:rPr>
            </w:rPrChange>
          </w:rPr>
          <w:t xml:space="preserve">nel</w:t>
        </w:r>
        <w:r w:rsidRPr="00634BB8" w:rsidR="0515E2F2">
          <w:rPr>
            <w:color w:val="000000" w:themeColor="text1"/>
            <w:sz w:val="22"/>
            <w:szCs w:val="22"/>
            <w:lang w:val="it-IT"/>
            <w:rPrChange w:author="Lorenzo Salvi" w:date="2019-01-07T14:25:00Z" w:id="1167612363">
              <w:rPr>
                <w:color w:val="000000" w:themeColor="text1"/>
                <w:sz w:val="22"/>
                <w:szCs w:val="22"/>
              </w:rPr>
            </w:rPrChange>
          </w:rPr>
          <w:t xml:space="preserve"> </w:t>
        </w:r>
        <w:r w:rsidRPr="00634BB8" w:rsidR="6B16177C">
          <w:rPr>
            <w:color w:val="000000" w:themeColor="text1"/>
            <w:sz w:val="22"/>
            <w:szCs w:val="22"/>
            <w:lang w:val="it-IT"/>
            <w:rPrChange w:author="Lorenzo Salvi" w:date="2019-01-07T14:25:00Z" w:id="124029822">
              <w:rPr>
                <w:color w:val="000000" w:themeColor="text1"/>
                <w:sz w:val="22"/>
                <w:szCs w:val="22"/>
              </w:rPr>
            </w:rPrChange>
          </w:rPr>
          <w:t xml:space="preserve">caso in cui esso abbia bisogno di un feed</w:t>
        </w:r>
      </w:ins>
      <w:ins w:author="Lorenzo Salvi" w:date="2019-01-07T15:29:25.6963186" w:id="665829059">
        <w:r w:rsidRPr="00634BB8" w:rsidR="14338289">
          <w:rPr>
            <w:color w:val="000000" w:themeColor="text1"/>
            <w:sz w:val="22"/>
            <w:szCs w:val="22"/>
            <w:lang w:val="it-IT"/>
            <w:rPrChange w:author="Lorenzo Salvi" w:date="2019-01-07T14:25:00Z" w:id="1910394893">
              <w:rPr>
                <w:color w:val="000000" w:themeColor="text1"/>
                <w:sz w:val="22"/>
                <w:szCs w:val="22"/>
              </w:rPr>
            </w:rPrChange>
          </w:rPr>
          <w:t xml:space="preserve">back per </w:t>
        </w:r>
      </w:ins>
      <w:ins w:author="Lorenzo Salvi" w:date="2019-01-07T15:30:25.7672324" w:id="649492590">
        <w:r w:rsidRPr="00634BB8" w:rsidR="669F7E2C">
          <w:rPr>
            <w:color w:val="000000" w:themeColor="text1"/>
            <w:sz w:val="22"/>
            <w:szCs w:val="22"/>
            <w:lang w:val="it-IT"/>
            <w:rPrChange w:author="Lorenzo Salvi" w:date="2019-01-07T14:25:00Z" w:id="2112545530">
              <w:rPr>
                <w:color w:val="000000" w:themeColor="text1"/>
                <w:sz w:val="22"/>
                <w:szCs w:val="22"/>
              </w:rPr>
            </w:rPrChange>
          </w:rPr>
          <w:t xml:space="preserve">risolvere un determinato problema</w:t>
        </w:r>
      </w:ins>
      <w:ins w:author="Lorenzo Salvi" w:date="2019-01-07T15:34:27.0916633" w:id="341160107">
        <w:r w:rsidRPr="00634BB8" w:rsidR="0CA434AE">
          <w:rPr>
            <w:color w:val="000000" w:themeColor="text1"/>
            <w:sz w:val="22"/>
            <w:szCs w:val="22"/>
            <w:lang w:val="it-IT"/>
            <w:rPrChange w:author="Lorenzo Salvi" w:date="2019-01-07T14:25:00Z" w:id="1580155943">
              <w:rPr>
                <w:color w:val="000000" w:themeColor="text1"/>
                <w:sz w:val="22"/>
                <w:szCs w:val="22"/>
              </w:rPr>
            </w:rPrChange>
          </w:rPr>
          <w:t xml:space="preserve">,</w:t>
        </w:r>
      </w:ins>
      <w:ins w:author="Lorenzo Salvi" w:date="2019-01-07T15:30:25.7672324" w:id="313992410">
        <w:r w:rsidRPr="00634BB8" w:rsidR="669F7E2C">
          <w:rPr>
            <w:color w:val="000000" w:themeColor="text1"/>
            <w:sz w:val="22"/>
            <w:szCs w:val="22"/>
            <w:lang w:val="it-IT"/>
            <w:rPrChange w:author="Lorenzo Salvi" w:date="2019-01-07T14:25:00Z" w:id="1802628632">
              <w:rPr>
                <w:color w:val="000000" w:themeColor="text1"/>
                <w:sz w:val="22"/>
                <w:szCs w:val="22"/>
              </w:rPr>
            </w:rPrChange>
          </w:rPr>
          <w:t xml:space="preserve"> ad</w:t>
        </w:r>
      </w:ins>
      <w:ins w:author="Lorenzo Salvi" w:date="2019-01-07T15:31:26.4322587" w:id="1005387324">
        <w:r w:rsidRPr="00634BB8" w:rsidR="195F40D1">
          <w:rPr>
            <w:color w:val="000000" w:themeColor="text1"/>
            <w:sz w:val="22"/>
            <w:szCs w:val="22"/>
            <w:lang w:val="it-IT"/>
            <w:rPrChange w:author="Lorenzo Salvi" w:date="2019-01-07T14:25:00Z" w:id="1166040631">
              <w:rPr>
                <w:color w:val="000000" w:themeColor="text1"/>
                <w:sz w:val="22"/>
                <w:szCs w:val="22"/>
              </w:rPr>
            </w:rPrChange>
          </w:rPr>
          <w:t xml:space="preserve"> esempio: </w:t>
        </w:r>
      </w:ins>
      <w:ins w:author="Lorenzo Salvi" w:date="2019-01-07T15:32:26.6534365" w:id="1713713318">
        <w:r w:rsidRPr="00634BB8" w:rsidR="2D03706F">
          <w:rPr>
            <w:color w:val="000000" w:themeColor="text1"/>
            <w:sz w:val="22"/>
            <w:szCs w:val="22"/>
            <w:lang w:val="it-IT"/>
            <w:rPrChange w:author="Lorenzo Salvi" w:date="2019-01-07T14:25:00Z" w:id="879901504">
              <w:rPr>
                <w:color w:val="000000" w:themeColor="text1"/>
                <w:sz w:val="22"/>
                <w:szCs w:val="22"/>
              </w:rPr>
            </w:rPrChange>
          </w:rPr>
          <w:t xml:space="preserve">l’aggiunta di un nuovo Gestore attinent</w:t>
        </w:r>
      </w:ins>
      <w:ins w:author="Lorenzo Salvi" w:date="2019-01-07T15:34:27.0916633" w:id="967142558">
        <w:r w:rsidRPr="00634BB8" w:rsidR="0CA434AE">
          <w:rPr>
            <w:color w:val="000000" w:themeColor="text1"/>
            <w:sz w:val="22"/>
            <w:szCs w:val="22"/>
            <w:lang w:val="it-IT"/>
            <w:rPrChange w:author="Lorenzo Salvi" w:date="2019-01-07T14:25:00Z" w:id="374240577">
              <w:rPr>
                <w:color w:val="000000" w:themeColor="text1"/>
                <w:sz w:val="22"/>
                <w:szCs w:val="22"/>
              </w:rPr>
            </w:rPrChange>
          </w:rPr>
          <w:t xml:space="preserve">e</w:t>
        </w:r>
      </w:ins>
      <w:ins w:author="Lorenzo Salvi" w:date="2019-01-07T15:32:26.6534365" w:id="1414015967">
        <w:r w:rsidRPr="00634BB8" w:rsidR="2D03706F">
          <w:rPr>
            <w:color w:val="000000" w:themeColor="text1"/>
            <w:sz w:val="22"/>
            <w:szCs w:val="22"/>
            <w:lang w:val="it-IT"/>
            <w:rPrChange w:author="Lorenzo Salvi" w:date="2019-01-07T14:25:00Z" w:id="575732516">
              <w:rPr>
                <w:color w:val="000000" w:themeColor="text1"/>
                <w:sz w:val="22"/>
                <w:szCs w:val="22"/>
              </w:rPr>
            </w:rPrChange>
          </w:rPr>
          <w:t xml:space="preserve"> alla propria area geografica, oppure </w:t>
        </w:r>
        <w:r w:rsidRPr="00634BB8" w:rsidR="2D03706F">
          <w:rPr>
            <w:color w:val="000000" w:themeColor="text1"/>
            <w:sz w:val="22"/>
            <w:szCs w:val="22"/>
            <w:lang w:val="it-IT"/>
            <w:rPrChange w:author="Lorenzo Salvi" w:date="2019-01-07T14:25:00Z" w:id="547581143">
              <w:rPr>
                <w:color w:val="000000" w:themeColor="text1"/>
                <w:sz w:val="22"/>
                <w:szCs w:val="22"/>
              </w:rPr>
            </w:rPrChange>
          </w:rPr>
          <w:t xml:space="preserve">chiarime</w:t>
        </w:r>
      </w:ins>
      <w:ins w:author="Lorenzo Salvi" w:date="2019-01-07T15:33:26.7779998" w:id="2145705791">
        <w:r w:rsidRPr="00634BB8" w:rsidR="087FDE67">
          <w:rPr>
            <w:color w:val="000000" w:themeColor="text1"/>
            <w:sz w:val="22"/>
            <w:szCs w:val="22"/>
            <w:lang w:val="it-IT"/>
            <w:rPrChange w:author="Lorenzo Salvi" w:date="2019-01-07T14:25:00Z" w:id="1958258675">
              <w:rPr>
                <w:color w:val="000000" w:themeColor="text1"/>
                <w:sz w:val="22"/>
                <w:szCs w:val="22"/>
              </w:rPr>
            </w:rPrChange>
          </w:rPr>
          <w:t xml:space="preserve">n</w:t>
        </w:r>
      </w:ins>
      <w:ins w:author="Lorenzo Salvi" w:date="2019-01-07T15:32:26.6534365" w:id="205108313">
        <w:r w:rsidRPr="00634BB8" w:rsidR="2D03706F">
          <w:rPr>
            <w:color w:val="000000" w:themeColor="text1"/>
            <w:sz w:val="22"/>
            <w:szCs w:val="22"/>
            <w:lang w:val="it-IT"/>
            <w:rPrChange w:author="Lorenzo Salvi" w:date="2019-01-07T14:25:00Z" w:id="1910802339">
              <w:rPr>
                <w:color w:val="000000" w:themeColor="text1"/>
                <w:sz w:val="22"/>
                <w:szCs w:val="22"/>
              </w:rPr>
            </w:rPrChange>
          </w:rPr>
          <w:t xml:space="preserve">ti</w:t>
        </w:r>
        <w:r w:rsidRPr="00634BB8" w:rsidR="2D03706F">
          <w:rPr>
            <w:color w:val="000000" w:themeColor="text1"/>
            <w:sz w:val="22"/>
            <w:szCs w:val="22"/>
            <w:lang w:val="it-IT"/>
            <w:rPrChange w:author="Lorenzo Salvi" w:date="2019-01-07T14:25:00Z" w:id="2002433332">
              <w:rPr>
                <w:color w:val="000000" w:themeColor="text1"/>
                <w:sz w:val="22"/>
                <w:szCs w:val="22"/>
              </w:rPr>
            </w:rPrChange>
          </w:rPr>
          <w:t xml:space="preserve"> attinenti all’utili</w:t>
        </w:r>
      </w:ins>
      <w:ins w:author="Lorenzo Salvi" w:date="2019-01-07T15:33:26.7779998" w:id="1889844825">
        <w:r w:rsidRPr="00634BB8" w:rsidR="087FDE67">
          <w:rPr>
            <w:color w:val="000000" w:themeColor="text1"/>
            <w:sz w:val="22"/>
            <w:szCs w:val="22"/>
            <w:lang w:val="it-IT"/>
            <w:rPrChange w:author="Lorenzo Salvi" w:date="2019-01-07T14:25:00Z" w:id="1062414886">
              <w:rPr>
                <w:color w:val="000000" w:themeColor="text1"/>
                <w:sz w:val="22"/>
                <w:szCs w:val="22"/>
              </w:rPr>
            </w:rPrChange>
          </w:rPr>
          <w:t xml:space="preserve">zzo del Software. </w:t>
        </w:r>
      </w:ins>
      <w:ins w:author="Lorenzo Salvi" w:date="2019-01-07T15:34:27.0916633" w:id="487591209">
        <w:r w:rsidRPr="00634BB8" w:rsidR="0CA434AE">
          <w:rPr>
            <w:color w:val="000000" w:themeColor="text1"/>
            <w:sz w:val="22"/>
            <w:szCs w:val="22"/>
            <w:lang w:val="it-IT"/>
            <w:rPrChange w:author="Lorenzo Salvi" w:date="2019-01-07T14:25:00Z" w:id="1371023968">
              <w:rPr>
                <w:color w:val="000000" w:themeColor="text1"/>
                <w:sz w:val="22"/>
                <w:szCs w:val="22"/>
              </w:rPr>
            </w:rPrChange>
          </w:rPr>
          <w:t xml:space="preserve">D</w:t>
        </w:r>
      </w:ins>
      <w:ins w:author="Lorenzo Salvi" w:date="2019-01-07T15:38:29.0593024" w:id="1743034537">
        <w:r w:rsidRPr="00634BB8" w:rsidR="07B3BFE2">
          <w:rPr>
            <w:color w:val="000000" w:themeColor="text1"/>
            <w:sz w:val="22"/>
            <w:szCs w:val="22"/>
            <w:lang w:val="it-IT"/>
            <w:rPrChange w:author="Lorenzo Salvi" w:date="2019-01-07T14:25:00Z" w:id="491321130">
              <w:rPr>
                <w:color w:val="000000" w:themeColor="text1"/>
                <w:sz w:val="22"/>
                <w:szCs w:val="22"/>
              </w:rPr>
            </w:rPrChange>
          </w:rPr>
          <w:t xml:space="preserve">’</w:t>
        </w:r>
      </w:ins>
      <w:ins w:author="Lorenzo Salvi" w:date="2019-01-07T15:34:27.0916633" w:id="1420269182">
        <w:r w:rsidRPr="00634BB8" w:rsidR="0CA434AE">
          <w:rPr>
            <w:color w:val="000000" w:themeColor="text1"/>
            <w:sz w:val="22"/>
            <w:szCs w:val="22"/>
            <w:lang w:val="it-IT"/>
            <w:rPrChange w:author="Lorenzo Salvi" w:date="2019-01-07T14:25:00Z" w:id="873390523">
              <w:rPr>
                <w:color w:val="000000" w:themeColor="text1"/>
                <w:sz w:val="22"/>
                <w:szCs w:val="22"/>
              </w:rPr>
            </w:rPrChange>
          </w:rPr>
          <w:t xml:space="preserve">alt</w:t>
        </w:r>
      </w:ins>
      <w:ins w:author="Lorenzo Salvi" w:date="2019-01-07T15:40:01.3551495" w:id="133259418">
        <w:r w:rsidRPr="00634BB8" w:rsidR="7EAE9473">
          <w:rPr>
            <w:color w:val="000000" w:themeColor="text1"/>
            <w:sz w:val="22"/>
            <w:szCs w:val="22"/>
            <w:lang w:val="it-IT"/>
            <w:rPrChange w:author="Lorenzo Salvi" w:date="2019-01-07T14:25:00Z" w:id="1435836739">
              <w:rPr>
                <w:color w:val="000000" w:themeColor="text1"/>
                <w:sz w:val="22"/>
                <w:szCs w:val="22"/>
              </w:rPr>
            </w:rPrChange>
          </w:rPr>
          <w:t xml:space="preserve">r</w:t>
        </w:r>
      </w:ins>
      <w:ins w:author="Lorenzo Salvi" w:date="2019-01-07T15:34:27.0916633" w:id="135017769">
        <w:r w:rsidRPr="00634BB8" w:rsidR="0CA434AE">
          <w:rPr>
            <w:color w:val="000000" w:themeColor="text1"/>
            <w:sz w:val="22"/>
            <w:szCs w:val="22"/>
            <w:lang w:val="it-IT"/>
            <w:rPrChange w:author="Lorenzo Salvi" w:date="2019-01-07T14:25:00Z" w:id="14278116">
              <w:rPr>
                <w:color w:val="000000" w:themeColor="text1"/>
                <w:sz w:val="22"/>
                <w:szCs w:val="22"/>
              </w:rPr>
            </w:rPrChange>
          </w:rPr>
          <w:t xml:space="preserve">a</w:t>
        </w:r>
        <w:r w:rsidRPr="00634BB8" w:rsidR="0CA434AE">
          <w:rPr>
            <w:color w:val="000000" w:themeColor="text1"/>
            <w:sz w:val="22"/>
            <w:szCs w:val="22"/>
            <w:lang w:val="it-IT"/>
            <w:rPrChange w:author="Lorenzo Salvi" w:date="2019-01-07T14:25:00Z" w:id="1995370101">
              <w:rPr>
                <w:color w:val="000000" w:themeColor="text1"/>
                <w:sz w:val="22"/>
                <w:szCs w:val="22"/>
              </w:rPr>
            </w:rPrChange>
          </w:rPr>
          <w:t xml:space="preserve"> parte, l’Amministratore </w:t>
        </w:r>
        <w:r w:rsidRPr="00634BB8" w:rsidR="0CA434AE">
          <w:rPr>
            <w:color w:val="000000" w:themeColor="text1"/>
            <w:sz w:val="22"/>
            <w:szCs w:val="22"/>
            <w:lang w:val="it-IT"/>
            <w:rPrChange w:author="Lorenzo Salvi" w:date="2019-01-07T14:25:00Z" w:id="1929154384">
              <w:rPr>
                <w:color w:val="000000" w:themeColor="text1"/>
                <w:sz w:val="22"/>
                <w:szCs w:val="22"/>
              </w:rPr>
            </w:rPrChange>
          </w:rPr>
          <w:t xml:space="preserve">visualizzer</w:t>
        </w:r>
      </w:ins>
      <w:ins w:author="Lorenzo Salvi" w:date="2019-01-07T15:47:02.9065096" w:id="2087760748">
        <w:r w:rsidRPr="00634BB8" w:rsidR="34580F68">
          <w:rPr>
            <w:color w:val="000000" w:themeColor="text1"/>
            <w:sz w:val="22"/>
            <w:szCs w:val="22"/>
            <w:lang w:val="it-IT"/>
            <w:rPrChange w:author="Lorenzo Salvi" w:date="2019-01-07T14:25:00Z" w:id="926080409">
              <w:rPr>
                <w:color w:val="000000" w:themeColor="text1"/>
                <w:sz w:val="22"/>
                <w:szCs w:val="22"/>
              </w:rPr>
            </w:rPrChange>
          </w:rPr>
          <w:t xml:space="preserve">à</w:t>
        </w:r>
      </w:ins>
      <w:ins w:author="Lorenzo Salvi" w:date="2019-01-07T15:34:27.0916633" w:id="1136860657">
        <w:r w:rsidRPr="00634BB8" w:rsidR="0CA434AE">
          <w:rPr>
            <w:color w:val="000000" w:themeColor="text1"/>
            <w:sz w:val="22"/>
            <w:szCs w:val="22"/>
            <w:lang w:val="it-IT"/>
            <w:rPrChange w:author="Lorenzo Salvi" w:date="2019-01-07T14:25:00Z" w:id="755492759">
              <w:rPr>
                <w:color w:val="000000" w:themeColor="text1"/>
                <w:sz w:val="22"/>
                <w:szCs w:val="22"/>
              </w:rPr>
            </w:rPrChange>
          </w:rPr>
          <w:t xml:space="preserve"> </w:t>
        </w:r>
      </w:ins>
      <w:del w:author="Lorenzo Salvi" w:date="2019-01-07T15:25:24.6935793" w:id="850291526">
        <w:r w:rsidRPr="00634BB8" w:rsidDel="236CBAD3">
          <w:rPr>
            <w:color w:val="000000" w:themeColor="text1"/>
            <w:sz w:val="22"/>
            <w:szCs w:val="22"/>
            <w:lang w:val="it-IT"/>
            <w:rPrChange w:author="Lorenzo Salvi" w:date="2019-01-07T14:25:00Z" w:id="1414748931">
              <w:rPr>
                <w:color w:val="000000" w:themeColor="text1"/>
                <w:sz w:val="22"/>
                <w:szCs w:val="22"/>
              </w:rPr>
            </w:rPrChange>
          </w:rPr>
          <w:delText xml:space="preserve">ERRORI </w:delText>
        </w:r>
      </w:del>
      <w:del w:author="Lorenzo Salvi" w:date="2019-01-07T15:27:25.6920964" w:id="1458035258">
        <w:r w:rsidRPr="00634BB8" w:rsidDel="0515E2F2">
          <w:rPr>
            <w:color w:val="000000" w:themeColor="text1"/>
            <w:sz w:val="22"/>
            <w:szCs w:val="22"/>
            <w:lang w:val="it-IT"/>
            <w:rPrChange w:author="Lorenzo Salvi" w:date="2019-01-07T14:25:00Z" w:id="1782710446">
              <w:rPr>
                <w:color w:val="000000" w:themeColor="text1"/>
                <w:sz w:val="22"/>
                <w:szCs w:val="22"/>
              </w:rPr>
            </w:rPrChange>
          </w:rPr>
          <w:delText>n</w:delText>
        </w:r>
      </w:del>
      <w:del w:author="Lorenzo Salvi" w:date="2019-01-07T15:28:25.7202222" w:id="642511159">
        <w:r w:rsidRPr="00634BB8" w:rsidDel="6B16177C">
          <w:rPr>
            <w:color w:val="000000" w:themeColor="text1"/>
            <w:sz w:val="22"/>
            <w:szCs w:val="22"/>
            <w:lang w:val="it-IT"/>
            <w:rPrChange w:author="Lorenzo Salvi" w:date="2019-01-07T14:25:00Z" w:id="283991486">
              <w:rPr>
                <w:color w:val="000000" w:themeColor="text1"/>
                <w:sz w:val="22"/>
                <w:szCs w:val="22"/>
              </w:rPr>
            </w:rPrChange>
          </w:rPr>
          <w:delText>el</w:delText>
        </w:r>
        <w:r w:rsidRPr="00634BB8" w:rsidDel="6B16177C">
          <w:rPr>
            <w:color w:val="000000" w:themeColor="text1"/>
            <w:sz w:val="22"/>
            <w:szCs w:val="22"/>
            <w:lang w:val="it-IT"/>
            <w:rPrChange w:author="Lorenzo Salvi" w:date="2019-01-07T14:25:00Z" w:id="132">
              <w:rPr>
                <w:color w:val="000000" w:themeColor="text1"/>
                <w:sz w:val="22"/>
                <w:szCs w:val="22"/>
              </w:rPr>
            </w:rPrChange>
          </w:rPr>
          <w:delText xml:space="preserve"> caso in cui risulta esserci un errore nel sistema software. Il ticket sarà visibile dall’Amministratore del Sistema mediante la sezione MONITORAGGIO SISTEMI.</w:delText>
        </w:r>
      </w:del>
      <w:ins w:author="Lorenzo Salvi" w:date="2019-01-07T15:35:27.1971434" w:id="268506869">
        <w:r w:rsidRPr="73117FC3" w:rsidR="73117FC3">
          <w:rPr>
            <w:color w:val="000000" w:themeColor="text1" w:themeTint="FF" w:themeShade="FF"/>
            <w:sz w:val="22"/>
            <w:szCs w:val="22"/>
            <w:lang w:val="it-IT"/>
            <w:rPrChange w:author="Lorenzo Salvi" w:date="2019-01-07T15:35:27.1971434" w:id="1939137393">
              <w:rPr/>
            </w:rPrChange>
          </w:rPr>
          <w:t xml:space="preserve">i Ticket</w:t>
        </w:r>
      </w:ins>
      <w:ins w:author="Lorenzo Salvi" w:date="2019-01-07T15:36:27.5382898" w:id="565287314">
        <w:r w:rsidRPr="73117FC3" w:rsidR="790AABE7">
          <w:rPr>
            <w:color w:val="000000" w:themeColor="text1" w:themeTint="FF" w:themeShade="FF"/>
            <w:sz w:val="22"/>
            <w:szCs w:val="22"/>
            <w:lang w:val="it-IT"/>
            <w:rPrChange w:author="Lorenzo Salvi" w:date="2019-01-07T15:35:27.1971434" w:id="135699232">
              <w:rPr/>
            </w:rPrChange>
          </w:rPr>
          <w:t xml:space="preserve"> all’interno di una specifica lista</w:t>
        </w:r>
      </w:ins>
      <w:ins w:author="Lorenzo Salvi" w:date="2019-01-07T15:35:27.1971434" w:id="1694724099">
        <w:r w:rsidRPr="73117FC3" w:rsidR="73117FC3">
          <w:rPr>
            <w:color w:val="000000" w:themeColor="text1" w:themeTint="FF" w:themeShade="FF"/>
            <w:sz w:val="22"/>
            <w:szCs w:val="22"/>
            <w:lang w:val="it-IT"/>
            <w:rPrChange w:author="Lorenzo Salvi" w:date="2019-01-07T15:35:27.1971434" w:id="1686342450">
              <w:rPr/>
            </w:rPrChange>
          </w:rPr>
          <w:t xml:space="preserve">, mediante il bottone T</w:t>
        </w:r>
      </w:ins>
      <w:ins w:author="Lorenzo Salvi" w:date="2019-01-07T15:36:27.5382898" w:id="54592994">
        <w:r w:rsidRPr="73117FC3" w:rsidR="790AABE7">
          <w:rPr>
            <w:color w:val="000000" w:themeColor="text1" w:themeTint="FF" w:themeShade="FF"/>
            <w:sz w:val="22"/>
            <w:szCs w:val="22"/>
            <w:lang w:val="it-IT"/>
            <w:rPrChange w:author="Lorenzo Salvi" w:date="2019-01-07T15:35:27.1971434" w:id="171851483">
              <w:rPr/>
            </w:rPrChange>
          </w:rPr>
          <w:t xml:space="preserve">ICKET </w:t>
        </w:r>
      </w:ins>
      <w:ins w:author="Lorenzo Salvi" w:date="2019-01-07T15:35:27.1971434" w:id="380674635">
        <w:r w:rsidRPr="73117FC3" w:rsidR="73117FC3">
          <w:rPr>
            <w:color w:val="000000" w:themeColor="text1" w:themeTint="FF" w:themeShade="FF"/>
            <w:sz w:val="22"/>
            <w:szCs w:val="22"/>
            <w:lang w:val="it-IT"/>
            <w:rPrChange w:author="Lorenzo Salvi" w:date="2019-01-07T15:35:27.1971434" w:id="113606104">
              <w:rPr/>
            </w:rPrChange>
          </w:rPr>
          <w:t xml:space="preserve">situato nella relativa Dashboard, e </w:t>
        </w:r>
      </w:ins>
      <w:ins w:author="Lorenzo Salvi" w:date="2019-01-07T15:35:27.1971434" w:id="2016000927">
        <w:r w:rsidRPr="73117FC3" w:rsidR="73117FC3">
          <w:rPr>
            <w:color w:val="000000" w:themeColor="text1" w:themeTint="FF" w:themeShade="FF"/>
            <w:sz w:val="22"/>
            <w:szCs w:val="22"/>
            <w:lang w:val="it-IT"/>
            <w:rPrChange w:author="Lorenzo Salvi" w:date="2019-01-07T15:35:27.1971434" w:id="798642494">
              <w:rPr/>
            </w:rPrChange>
          </w:rPr>
          <w:t>risponder</w:t>
        </w:r>
      </w:ins>
      <w:ins w:author="Lorenzo Salvi" w:date="2019-01-07T15:47:02.9065096" w:id="1875639871">
        <w:r w:rsidRPr="73117FC3" w:rsidR="34580F68">
          <w:rPr>
            <w:color w:val="000000" w:themeColor="text1" w:themeTint="FF" w:themeShade="FF"/>
            <w:sz w:val="22"/>
            <w:szCs w:val="22"/>
            <w:lang w:val="it-IT"/>
            <w:rPrChange w:author="Lorenzo Salvi" w:date="2019-01-07T15:35:27.1971434" w:id="93580565">
              <w:rPr/>
            </w:rPrChange>
          </w:rPr>
          <w:t>à</w:t>
        </w:r>
      </w:ins>
      <w:ins w:author="Lorenzo Salvi" w:date="2019-01-07T15:35:27.1971434" w:id="947219038">
        <w:r w:rsidRPr="73117FC3" w:rsidR="73117FC3">
          <w:rPr>
            <w:color w:val="000000" w:themeColor="text1" w:themeTint="FF" w:themeShade="FF"/>
            <w:sz w:val="22"/>
            <w:szCs w:val="22"/>
            <w:lang w:val="it-IT"/>
            <w:rPrChange w:author="Lorenzo Salvi" w:date="2019-01-07T15:35:27.1971434" w:id="131086194">
              <w:rPr/>
            </w:rPrChange>
          </w:rPr>
          <w:t xml:space="preserve"> a</w:t>
        </w:r>
      </w:ins>
      <w:ins w:author="Lorenzo Salvi" w:date="2019-01-07T15:36:27.5382898" w:id="1450697796">
        <w:r w:rsidRPr="73117FC3" w:rsidR="790AABE7">
          <w:rPr>
            <w:color w:val="000000" w:themeColor="text1" w:themeTint="FF" w:themeShade="FF"/>
            <w:sz w:val="22"/>
            <w:szCs w:val="22"/>
            <w:lang w:val="it-IT"/>
            <w:rPrChange w:author="Lorenzo Salvi" w:date="2019-01-07T15:35:27.1971434" w:id="342194916">
              <w:rPr/>
            </w:rPrChange>
          </w:rPr>
          <w:t xml:space="preserve">d essi mediante il bottone RISPOS</w:t>
        </w:r>
      </w:ins>
      <w:ins w:author="Lorenzo Salvi" w:date="2019-01-07T15:37:28.1083215" w:id="52400416">
        <w:r w:rsidRPr="73117FC3" w:rsidR="430A1D56">
          <w:rPr>
            <w:color w:val="000000" w:themeColor="text1" w:themeTint="FF" w:themeShade="FF"/>
            <w:sz w:val="22"/>
            <w:szCs w:val="22"/>
            <w:lang w:val="it-IT"/>
            <w:rPrChange w:author="Lorenzo Salvi" w:date="2019-01-07T15:35:27.1971434" w:id="2073757593">
              <w:rPr/>
            </w:rPrChange>
          </w:rPr>
          <w:t xml:space="preserve">TA dove </w:t>
        </w:r>
        <w:r w:rsidRPr="73117FC3" w:rsidR="430A1D56">
          <w:rPr>
            <w:color w:val="000000" w:themeColor="text1" w:themeTint="FF" w:themeShade="FF"/>
            <w:sz w:val="22"/>
            <w:szCs w:val="22"/>
            <w:lang w:val="it-IT"/>
            <w:rPrChange w:author="Lorenzo Salvi" w:date="2019-01-07T15:35:27.1971434" w:id="496425880">
              <w:rPr/>
            </w:rPrChange>
          </w:rPr>
          <w:t xml:space="preserve">modificher</w:t>
        </w:r>
      </w:ins>
      <w:ins w:author="Lorenzo Salvi" w:date="2019-01-07T15:47:02.9065096" w:id="1379876290">
        <w:r w:rsidRPr="73117FC3" w:rsidR="34580F68">
          <w:rPr>
            <w:color w:val="000000" w:themeColor="text1" w:themeTint="FF" w:themeShade="FF"/>
            <w:sz w:val="22"/>
            <w:szCs w:val="22"/>
            <w:lang w:val="it-IT"/>
            <w:rPrChange w:author="Lorenzo Salvi" w:date="2019-01-07T15:35:27.1971434" w:id="1609668566">
              <w:rPr/>
            </w:rPrChange>
          </w:rPr>
          <w:t xml:space="preserve">à</w:t>
        </w:r>
      </w:ins>
      <w:ins w:author="Lorenzo Salvi" w:date="2019-01-07T15:37:28.1083215" w:id="789534495">
        <w:r w:rsidRPr="73117FC3" w:rsidR="430A1D56">
          <w:rPr>
            <w:color w:val="000000" w:themeColor="text1" w:themeTint="FF" w:themeShade="FF"/>
            <w:sz w:val="22"/>
            <w:szCs w:val="22"/>
            <w:lang w:val="it-IT"/>
            <w:rPrChange w:author="Lorenzo Salvi" w:date="2019-01-07T15:35:27.1971434" w:id="866697155">
              <w:rPr/>
            </w:rPrChange>
          </w:rPr>
          <w:t xml:space="preserve"> la </w:t>
        </w:r>
        <w:r w:rsidRPr="73117FC3" w:rsidR="430A1D56">
          <w:rPr>
            <w:color w:val="000000" w:themeColor="text1" w:themeTint="FF" w:themeShade="FF"/>
            <w:sz w:val="22"/>
            <w:szCs w:val="22"/>
            <w:lang w:val="it-IT"/>
            <w:rPrChange w:author="Lorenzo Salvi" w:date="2019-01-07T15:35:27.1971434" w:id="485146764">
              <w:rPr/>
            </w:rPrChange>
          </w:rPr>
          <w:t xml:space="preserve">descrizione dei feedback </w:t>
        </w:r>
      </w:ins>
      <w:ins w:author="Lorenzo Salvi" w:date="2019-01-07T15:38:29.0593024" w:id="52018991">
        <w:r w:rsidRPr="73117FC3" w:rsidR="07B3BFE2">
          <w:rPr>
            <w:color w:val="000000" w:themeColor="text1" w:themeTint="FF" w:themeShade="FF"/>
            <w:sz w:val="22"/>
            <w:szCs w:val="22"/>
            <w:lang w:val="it-IT"/>
            <w:rPrChange w:author="Lorenzo Salvi" w:date="2019-01-07T15:35:27.1971434" w:id="660529782">
              <w:rPr/>
            </w:rPrChange>
          </w:rPr>
          <w:t xml:space="preserve">inviati dai Gestori</w:t>
        </w:r>
      </w:ins>
      <w:ins w:author="Lorenzo Salvi" w:date="2019-01-07T15:37:28.1083215" w:id="1319014693">
        <w:r w:rsidRPr="73117FC3" w:rsidR="430A1D56">
          <w:rPr>
            <w:color w:val="000000" w:themeColor="text1" w:themeTint="FF" w:themeShade="FF"/>
            <w:sz w:val="22"/>
            <w:szCs w:val="22"/>
            <w:lang w:val="it-IT"/>
            <w:rPrChange w:author="Lorenzo Salvi" w:date="2019-01-07T15:35:27.1971434" w:id="255485376">
              <w:rPr/>
            </w:rPrChange>
          </w:rPr>
          <w:t xml:space="preserve">.</w:t>
        </w:r>
      </w:ins>
      <w:ins w:author="Lorenzo Salvi" w:date="2019-01-07T15:38:29.0593024" w:id="966973997">
        <w:r w:rsidRPr="73117FC3" w:rsidR="07B3BFE2">
          <w:rPr>
            <w:color w:val="000000" w:themeColor="text1" w:themeTint="FF" w:themeShade="FF"/>
            <w:sz w:val="22"/>
            <w:szCs w:val="22"/>
            <w:lang w:val="it-IT"/>
            <w:rPrChange w:author="Lorenzo Salvi" w:date="2019-01-07T15:35:27.1971434" w:id="298072848">
              <w:rPr/>
            </w:rPrChange>
          </w:rPr>
          <w:t xml:space="preserve"> Infine, i</w:t>
        </w:r>
      </w:ins>
      <w:ins w:author="Lorenzo Salvi" w:date="2019-01-07T15:41:01.3988049" w:id="1951772726">
        <w:r w:rsidRPr="73117FC3" w:rsidR="69F0C5DE">
          <w:rPr>
            <w:color w:val="000000" w:themeColor="text1" w:themeTint="FF" w:themeShade="FF"/>
            <w:sz w:val="22"/>
            <w:szCs w:val="22"/>
            <w:lang w:val="it-IT"/>
            <w:rPrChange w:author="Lorenzo Salvi" w:date="2019-01-07T15:35:27.1971434" w:id="1562696247">
              <w:rPr/>
            </w:rPrChange>
          </w:rPr>
          <w:t xml:space="preserve">l</w:t>
        </w:r>
      </w:ins>
      <w:ins w:author="Lorenzo Salvi" w:date="2019-01-07T15:38:29.0593024" w:id="1729231859">
        <w:r w:rsidRPr="73117FC3" w:rsidR="07B3BFE2">
          <w:rPr>
            <w:color w:val="000000" w:themeColor="text1" w:themeTint="FF" w:themeShade="FF"/>
            <w:sz w:val="22"/>
            <w:szCs w:val="22"/>
            <w:lang w:val="it-IT"/>
            <w:rPrChange w:author="Lorenzo Salvi" w:date="2019-01-07T15:35:27.1971434" w:id="934902237">
              <w:rPr/>
            </w:rPrChange>
          </w:rPr>
          <w:t xml:space="preserve"> Gestor</w:t>
        </w:r>
      </w:ins>
      <w:ins w:author="Lorenzo Salvi" w:date="2019-01-07T15:41:01.3988049" w:id="254622637">
        <w:r w:rsidRPr="73117FC3" w:rsidR="69F0C5DE">
          <w:rPr>
            <w:color w:val="000000" w:themeColor="text1" w:themeTint="FF" w:themeShade="FF"/>
            <w:sz w:val="22"/>
            <w:szCs w:val="22"/>
            <w:lang w:val="it-IT"/>
            <w:rPrChange w:author="Lorenzo Salvi" w:date="2019-01-07T15:35:27.1971434" w:id="1934868679">
              <w:rPr/>
            </w:rPrChange>
          </w:rPr>
          <w:t xml:space="preserve">e</w:t>
        </w:r>
      </w:ins>
      <w:ins w:author="Lorenzo Salvi" w:date="2019-01-07T15:38:29.0593024" w:id="952910467">
        <w:r w:rsidRPr="73117FC3" w:rsidR="07B3BFE2">
          <w:rPr>
            <w:color w:val="000000" w:themeColor="text1" w:themeTint="FF" w:themeShade="FF"/>
            <w:sz w:val="22"/>
            <w:szCs w:val="22"/>
            <w:lang w:val="it-IT"/>
            <w:rPrChange w:author="Lorenzo Salvi" w:date="2019-01-07T15:35:27.1971434" w:id="1581767491">
              <w:rPr/>
            </w:rPrChange>
          </w:rPr>
          <w:t xml:space="preserve"> dei Sensori</w:t>
        </w:r>
      </w:ins>
      <w:ins w:author="Lorenzo Salvi" w:date="2019-01-07T15:41:01.3988049" w:id="1584088044">
        <w:r w:rsidRPr="73117FC3" w:rsidR="69F0C5DE">
          <w:rPr>
            <w:color w:val="000000" w:themeColor="text1" w:themeTint="FF" w:themeShade="FF"/>
            <w:sz w:val="22"/>
            <w:szCs w:val="22"/>
            <w:lang w:val="it-IT"/>
            <w:rPrChange w:author="Lorenzo Salvi" w:date="2019-01-07T15:35:27.1971434" w:id="1693090062">
              <w:rPr/>
            </w:rPrChange>
          </w:rPr>
          <w:t xml:space="preserve">,</w:t>
        </w:r>
      </w:ins>
      <w:ins w:author="Lorenzo Salvi" w:date="2019-01-07T15:38:29.0593024" w:id="1718790492">
        <w:r w:rsidRPr="73117FC3" w:rsidR="07B3BFE2">
          <w:rPr>
            <w:color w:val="000000" w:themeColor="text1" w:themeTint="FF" w:themeShade="FF"/>
            <w:sz w:val="22"/>
            <w:szCs w:val="22"/>
            <w:lang w:val="it-IT"/>
            <w:rPrChange w:author="Lorenzo Salvi" w:date="2019-01-07T15:35:27.1971434" w:id="1571593111">
              <w:rPr/>
            </w:rPrChange>
          </w:rPr>
          <w:t xml:space="preserve"> </w:t>
        </w:r>
      </w:ins>
      <w:ins w:author="Lorenzo Salvi" w:date="2019-01-07T15:41:01.3988049" w:id="389098665">
        <w:r w:rsidRPr="73117FC3" w:rsidR="69F0C5DE">
          <w:rPr>
            <w:color w:val="000000" w:themeColor="text1" w:themeTint="FF" w:themeShade="FF"/>
            <w:sz w:val="22"/>
            <w:szCs w:val="22"/>
            <w:lang w:val="it-IT"/>
            <w:rPrChange w:author="Lorenzo Salvi" w:date="2019-01-07T15:35:27.1971434" w:id="578173805">
              <w:rPr/>
            </w:rPrChange>
          </w:rPr>
          <w:t xml:space="preserve">potr</w:t>
        </w:r>
      </w:ins>
      <w:ins w:author="Lorenzo Salvi" w:date="2019-01-07T15:47:02.9065096" w:id="2082586408">
        <w:r w:rsidRPr="73117FC3" w:rsidR="34580F68">
          <w:rPr>
            <w:color w:val="000000" w:themeColor="text1" w:themeTint="FF" w:themeShade="FF"/>
            <w:sz w:val="22"/>
            <w:szCs w:val="22"/>
            <w:lang w:val="it-IT"/>
            <w:rPrChange w:author="Lorenzo Salvi" w:date="2019-01-07T15:35:27.1971434" w:id="1153777479">
              <w:rPr/>
            </w:rPrChange>
          </w:rPr>
          <w:t xml:space="preserve">à</w:t>
        </w:r>
      </w:ins>
      <w:ins w:author="Lorenzo Salvi" w:date="2019-01-07T15:41:01.3988049" w:id="578337702">
        <w:r w:rsidRPr="73117FC3" w:rsidR="69F0C5DE">
          <w:rPr>
            <w:color w:val="000000" w:themeColor="text1" w:themeTint="FF" w:themeShade="FF"/>
            <w:sz w:val="22"/>
            <w:szCs w:val="22"/>
            <w:lang w:val="it-IT"/>
            <w:rPrChange w:author="Lorenzo Salvi" w:date="2019-01-07T15:35:27.1971434" w:id="392605767">
              <w:rPr/>
            </w:rPrChange>
          </w:rPr>
          <w:t xml:space="preserve"> constatar</w:t>
        </w:r>
      </w:ins>
      <w:ins w:author="Lorenzo Salvi" w:date="2019-01-07T15:42:01.4480477" w:id="1293573666">
        <w:r w:rsidRPr="73117FC3" w:rsidR="48B7584B">
          <w:rPr>
            <w:color w:val="000000" w:themeColor="text1" w:themeTint="FF" w:themeShade="FF"/>
            <w:sz w:val="22"/>
            <w:szCs w:val="22"/>
            <w:lang w:val="it-IT"/>
            <w:rPrChange w:author="Lorenzo Salvi" w:date="2019-01-07T15:35:27.1971434" w:id="1444891655">
              <w:rPr/>
            </w:rPrChange>
          </w:rPr>
          <w:t xml:space="preserve">e la modifica della descrizione fatta dall’</w:t>
        </w:r>
      </w:ins>
      <w:ins w:author="Lorenzo Salvi" w:date="2019-01-07T15:43:02.167525" w:id="812306017">
        <w:r w:rsidRPr="73117FC3" w:rsidR="3F776C49">
          <w:rPr>
            <w:color w:val="000000" w:themeColor="text1" w:themeTint="FF" w:themeShade="FF"/>
            <w:sz w:val="22"/>
            <w:szCs w:val="22"/>
            <w:lang w:val="it-IT"/>
            <w:rPrChange w:author="Lorenzo Salvi" w:date="2019-01-07T15:35:27.1971434" w:id="1436587628">
              <w:rPr/>
            </w:rPrChange>
          </w:rPr>
          <w:t xml:space="preserve">Admin, </w:t>
        </w:r>
      </w:ins>
      <w:ins w:author="Lorenzo Salvi" w:date="2019-01-07T15:42:01.4480477" w:id="580647421">
        <w:r w:rsidRPr="73117FC3" w:rsidR="48B7584B">
          <w:rPr>
            <w:color w:val="000000" w:themeColor="text1" w:themeTint="FF" w:themeShade="FF"/>
            <w:sz w:val="22"/>
            <w:szCs w:val="22"/>
            <w:lang w:val="it-IT"/>
            <w:rPrChange w:author="Lorenzo Salvi" w:date="2019-01-07T15:35:27.1971434" w:id="415130100">
              <w:rPr/>
            </w:rPrChange>
          </w:rPr>
          <w:t xml:space="preserve">all’interno del</w:t>
        </w:r>
      </w:ins>
      <w:ins w:author="Lorenzo Salvi" w:date="2019-01-07T15:43:02.167525" w:id="510964925">
        <w:r w:rsidRPr="73117FC3" w:rsidR="3F776C49">
          <w:rPr>
            <w:color w:val="000000" w:themeColor="text1" w:themeTint="FF" w:themeShade="FF"/>
            <w:sz w:val="22"/>
            <w:szCs w:val="22"/>
            <w:lang w:val="it-IT"/>
            <w:rPrChange w:author="Lorenzo Salvi" w:date="2019-01-07T15:35:27.1971434" w:id="1590485424">
              <w:rPr/>
            </w:rPrChange>
          </w:rPr>
          <w:t xml:space="preserve">la specifica sezione TICKET</w:t>
        </w:r>
      </w:ins>
      <w:ins w:author="Lorenzo Salvi" w:date="2019-01-07T15:42:01.4480477" w:id="96654505">
        <w:r w:rsidRPr="73117FC3" w:rsidR="48B7584B">
          <w:rPr>
            <w:color w:val="000000" w:themeColor="text1" w:themeTint="FF" w:themeShade="FF"/>
            <w:sz w:val="22"/>
            <w:szCs w:val="22"/>
            <w:lang w:val="it-IT"/>
            <w:rPrChange w:author="Lorenzo Salvi" w:date="2019-01-07T15:35:27.1971434" w:id="41103155">
              <w:rPr/>
            </w:rPrChange>
          </w:rPr>
          <w:t xml:space="preserve">.</w:t>
        </w:r>
      </w:ins>
    </w:p>
    <w:p w:rsidR="447F3169" w:rsidP="2ECD927E" w:rsidRDefault="447F3169" w14:textId="3ECDB652" w14:paraId="44EAFD9C" w14:noSpellErr="1">
      <w:pPr>
        <w:pStyle w:val="Titolo"/>
        <w:spacing w:line="360" w:lineRule="auto"/>
        <w:rPr>
          <w:lang w:val="it-IT"/>
          <w:rPrChange w:author="Salvatore Salernitano" w:date="2019-01-18T15:31:08.6791037" w:id="435112970">
            <w:rPr/>
          </w:rPrChange>
        </w:rPr>
        <w:rPr>
          <w:rStyle w:val="Enfasiintensa"/>
          <w:sz w:val="28"/>
          <w:lang w:val="it-IT"/>
          <w:rPrChange w:author="Lorenzo Salvi" w:date="2019-01-07T14:25:00Z" w:id="133">
            <w:rPr>
              <w:rStyle w:val="Enfasiintensa"/>
              <w:sz w:val="28"/>
            </w:rPr>
          </w:rPrChange>
        </w:rPr>
        <w:pPrChange w:author="Salvatore Salernitano" w:date="2019-01-18T15:31:08.6791037" w:id="1259856976">
          <w:pPr/>
        </w:pPrChange>
      </w:pPr>
      <w:ins w:author="Salvatore Salernitano" w:date="2019-01-18T15:31:08.6791037" w:id="1089178071">
        <w:r w:rsidRPr="2ECD927E" w:rsidR="2ECD927E">
          <w:rPr>
            <w:rStyle w:val="Enfasiintensa"/>
            <w:sz w:val="28"/>
            <w:szCs w:val="28"/>
            <w:rPrChange w:author="Salvatore Salernitano" w:date="2019-01-18T15:31:08.6791037" w:id="986408406">
              <w:rPr/>
            </w:rPrChange>
          </w:rPr>
          <w:t xml:space="preserve">A.1 Functional </w:t>
        </w:r>
        <w:r w:rsidRPr="2ECD927E" w:rsidR="2ECD927E">
          <w:rPr>
            <w:rStyle w:val="Enfasiintensa"/>
            <w:sz w:val="28"/>
            <w:szCs w:val="28"/>
            <w:rPrChange w:author="Salvatore Salernitano" w:date="2019-01-18T15:31:08.6791037" w:id="962682211">
              <w:rPr/>
            </w:rPrChange>
          </w:rPr>
          <w:t>Requirements</w:t>
        </w:r>
      </w:ins>
    </w:p>
    <w:p xmlns:wp14="http://schemas.microsoft.com/office/word/2010/wordml" w:rsidRPr="00634BB8" w:rsidR="00F30507" w:rsidDel="56F281D4" w:rsidP="00195514" w:rsidRDefault="00F30507" w14:paraId="4B94D5A5" wp14:textId="77777777">
      <w:pPr>
        <w:pStyle w:val="Titolo"/>
        <w:spacing w:line="360" w:lineRule="auto"/>
        <w:rPr>
          <w:del w:author="Salvatore Salernitano" w:date="2019-01-08T09:21:15.0994576" w:id="990057921"/>
          <w:rStyle w:val="Enfasiintensa"/>
          <w:sz w:val="28"/>
          <w:lang w:val="it-IT"/>
          <w:rPrChange w:author="Lorenzo Salvi" w:date="2019-01-07T14:25:00Z" w:id="134">
            <w:rPr>
              <w:rStyle w:val="Enfasiintensa"/>
              <w:sz w:val="28"/>
            </w:rPr>
          </w:rPrChange>
        </w:rPr>
      </w:pPr>
    </w:p>
    <w:p xmlns:wp14="http://schemas.microsoft.com/office/word/2010/wordml" w:rsidRPr="00195514" w:rsidR="00C37CA0" w:rsidDel="62816083" w:rsidP="16722F21" w:rsidRDefault="0047226A" w14:paraId="302A619D" wp14:textId="77777777">
      <w:pPr>
        <w:pStyle w:val="Titolo"/>
        <w:spacing w:line="360" w:lineRule="auto"/>
        <w:rPr>
          <w:del w:author="Lorenzo Salvi" w:date="2019-01-17T11:09:24.352148" w:id="754343994"/>
          <w:b w:val="1"/>
          <w:bCs w:val="1"/>
          <w:i w:val="1"/>
          <w:iCs w:val="1"/>
          <w:color w:val="4F81BD" w:themeColor="accent1" w:themeTint="FF" w:themeShade="FF"/>
          <w:sz w:val="28"/>
          <w:szCs w:val="28"/>
          <w:rPrChange w:author="Salvatore Salernitano" w:date="2019-01-08T09:22:15.9398263" w:id="1948409806">
            <w:rPr/>
          </w:rPrChange>
        </w:rPr>
        <w:pPrChange w:author="Salvatore Salernitano" w:date="2019-01-08T09:22:15.9398263" w:id="1298735137">
          <w:pPr>
            <w:pStyle w:val="Titolo"/>
          </w:pPr>
        </w:pPrChange>
      </w:pPr>
      <w:del w:author="Salvatore Salernitano" w:date="2019-01-18T15:31:08.6791037" w:id="376570221">
        <w:r w:rsidRPr="56F281D4" w:rsidDel="2ECD927E">
          <w:rPr>
            <w:rStyle w:val="Enfasiintensa"/>
            <w:sz w:val="28"/>
            <w:szCs w:val="28"/>
            <w:rPrChange w:author="Salvatore Salernitano" w:date="2019-01-08T09:21:15.0994576" w:id="51847842">
              <w:rPr>
                <w:rStyle w:val="Enfasiintensa"/>
                <w:sz w:val="28"/>
              </w:rPr>
            </w:rPrChange>
          </w:rPr>
          <w:lastRenderedPageBreak/>
          <w:delText xml:space="preserve">A.1 Functional </w:delText>
        </w:r>
        <w:r w:rsidRPr="56F281D4" w:rsidDel="2ECD927E">
          <w:rPr>
            <w:rStyle w:val="Enfasiintensa"/>
            <w:sz w:val="28"/>
            <w:szCs w:val="28"/>
            <w:rPrChange w:author="Salvatore Salernitano" w:date="2019-01-08T09:21:15.0994576" w:id="1445414207">
              <w:rPr>
                <w:rStyle w:val="Enfasiintensa"/>
                <w:sz w:val="28"/>
              </w:rPr>
            </w:rPrChange>
          </w:rPr>
          <w:delText>Requirements</w:delText>
        </w:r>
      </w:del>
    </w:p>
    <w:p xmlns:wp14="http://schemas.microsoft.com/office/word/2010/wordml" w:rsidRPr="00634BB8" w:rsidR="00F30507" w:rsidDel="2ECD927E" w:rsidP="5FF987E4" w:rsidRDefault="00F30507" wp14:textId="77777777" wp14:noSpellErr="1" w14:paraId="63382A3C">
      <w:pPr>
        <w:pStyle w:val="Titolo"/>
        <w:spacing w:line="360" w:lineRule="auto"/>
        <w:rPr>
          <w:del w:author="Salvatore Salernitano" w:date="2019-01-18T15:31:08.6791037" w:id="1873755051"/>
          <w:lang w:val="it-IT"/>
          <w:rPrChange w:author="Salvatore Salernitano" w:date="2019-01-17T11:10:24.9439985" w:id="2082190812">
            <w:rPr/>
          </w:rPrChange>
        </w:rPr>
        <w:pPrChange w:author="Salvatore Salernitano" w:date="2019-01-17T11:10:24.9439985" w:id="198774985">
          <w:pPr/>
        </w:pPrChange>
      </w:pPr>
    </w:p>
    <w:p xmlns:wp14="http://schemas.microsoft.com/office/word/2010/wordml" w:rsidRPr="00634BB8" w:rsidR="00F30507" w:rsidDel="5FF987E4" w:rsidP="62816083" w:rsidRDefault="00F30507" w14:paraId="08C32BA1" wp14:textId="77777777" wp14:noSpellErr="1">
      <w:pPr>
        <w:pStyle w:val="Titolo"/>
        <w:spacing w:line="360" w:lineRule="auto"/>
        <w:rPr>
          <w:del w:author="Salvatore Salernitano" w:date="2019-01-17T11:10:24.9439985" w:id="2136627136"/>
          <w:lang w:val="it-IT"/>
          <w:rPrChange w:author="Lorenzo Salvi" w:date="2019-01-07T14:25:00Z" w:id="135">
            <w:rPr/>
          </w:rPrChange>
        </w:rPr>
        <w:pPrChange w:author="Lorenzo Salvi" w:date="2019-01-17T11:09:24.352148" w:id="198774985">
          <w:pPr/>
        </w:pPrChange>
      </w:pPr>
      <w:r w:rsidRPr="5FF987E4">
        <w:rPr>
          <w:rFonts w:ascii="Times New Roman" w:hAnsi="Times New Roman" w:eastAsia="Times New Roman" w:cs="Times New Roman"/>
          <w:color w:val="000000" w:themeColor="text1"/>
          <w:sz w:val="22"/>
          <w:szCs w:val="22"/>
          <w:lang w:val="it-IT"/>
          <w:rPrChange w:author="Salvatore Salernitano" w:date="2019-01-17T11:10:24.9439985" w:id="136">
            <w:rPr>
              <w:color w:val="000000" w:themeColor="text1"/>
              <w:sz w:val="22"/>
              <w:szCs w:val="22"/>
            </w:rPr>
          </w:rPrChange>
        </w:rPr>
        <w:t xml:space="preserve">Per modellare la complessità del nostro Sistema, il team ha optato per la </w:t>
      </w:r>
      <w:r w:rsidRPr="5FF987E4">
        <w:rPr>
          <w:rFonts w:ascii="Times New Roman" w:hAnsi="Times New Roman" w:eastAsia="Times New Roman" w:cs="Times New Roman"/>
          <w:b w:val="1"/>
          <w:bCs w:val="1"/>
          <w:color w:val="FF0000"/>
          <w:sz w:val="22"/>
          <w:szCs w:val="22"/>
          <w:lang w:val="it-IT"/>
          <w:rPrChange w:author="Salvatore Salernitano" w:date="2019-01-17T11:10:24.9439985" w:id="137">
            <w:rPr>
              <w:b/>
              <w:bCs/>
              <w:color w:val="FF0000"/>
              <w:sz w:val="22"/>
              <w:szCs w:val="22"/>
            </w:rPr>
          </w:rPrChange>
        </w:rPr>
        <w:t xml:space="preserve">decomposizione funzionale </w:t>
      </w:r>
      <w:r w:rsidRPr="5FF987E4">
        <w:rPr>
          <w:rFonts w:ascii="Times New Roman" w:hAnsi="Times New Roman" w:eastAsia="Times New Roman" w:cs="Times New Roman"/>
          <w:color w:val="000000" w:themeColor="text1"/>
          <w:sz w:val="22"/>
          <w:szCs w:val="22"/>
          <w:lang w:val="it-IT"/>
          <w:rPrChange w:author="Salvatore Salernitano" w:date="2019-01-17T11:10:24.9439985" w:id="138">
            <w:rPr>
              <w:color w:val="000000" w:themeColor="text1"/>
              <w:sz w:val="22"/>
              <w:szCs w:val="22"/>
            </w:rPr>
          </w:rPrChange>
        </w:rPr>
        <w:t>che consiste nel suddividere il Sistema in base alle sue funzionalità:</w:t>
      </w:r>
    </w:p>
    <w:p xmlns:wp14="http://schemas.microsoft.com/office/word/2010/wordml" w:rsidRPr="00634BB8" w:rsidR="00F30507" w:rsidP="5FF987E4" w:rsidRDefault="00F30507" w14:paraId="29D6B04F" wp14:textId="77777777" wp14:noSpellErr="1">
      <w:pPr>
        <w:pStyle w:val="Titolo"/>
        <w:spacing w:line="360" w:lineRule="auto"/>
        <w:rPr>
          <w:rFonts w:ascii="Times New Roman" w:hAnsi="Times New Roman" w:eastAsia="Times New Roman" w:cs="Times New Roman"/>
          <w:lang w:val="it-IT"/>
          <w:rPrChange w:author="Salvatore Salernitano" w:date="2019-01-17T11:10:24.9439985" w:id="139">
            <w:rPr/>
          </w:rPrChange>
        </w:rPr>
        <w:pPrChange w:author="Salvatore Salernitano" w:date="2019-01-17T11:10:24.9439985" w:id="163717814">
          <w:pPr/>
        </w:pPrChange>
      </w:pPr>
      <w:del w:author="Salvatore Salernitano" w:date="2019-01-17T11:10:24.9439985" w:id="1997809747">
        <w:r w:rsidRPr="00634BB8" w:rsidDel="5FF987E4">
          <w:rPr>
            <w:color w:val="000000" w:themeColor="text1"/>
            <w:sz w:val="22"/>
            <w:szCs w:val="22"/>
            <w:lang w:val="it-IT"/>
            <w:rPrChange w:author="Lorenzo Salvi" w:date="2019-01-07T14:25:00Z" w:id="140">
              <w:rPr>
                <w:color w:val="000000" w:themeColor="text1"/>
                <w:sz w:val="22"/>
                <w:szCs w:val="22"/>
              </w:rPr>
            </w:rPrChange>
          </w:rPr>
          <w:delText xml:space="preserve"> </w:delText>
        </w:r>
      </w:del>
    </w:p>
    <w:p xmlns:wp14="http://schemas.microsoft.com/office/word/2010/wordml" w:rsidRPr="00634BB8" w:rsidR="00F30507" w:rsidDel="2E579D29" w:rsidP="06ACDB8C" w:rsidRDefault="00F30507" w14:paraId="6940A6BA" wp14:textId="22BF1C8A" wp14:noSpellErr="1">
      <w:pPr>
        <w:pStyle w:val="Paragrafoelenco"/>
        <w:numPr>
          <w:ilvl w:val="0"/>
          <w:numId w:val="3"/>
        </w:numPr>
        <w:rPr>
          <w:del w:author="Salvatore Salernitano" w:date="2019-01-08T09:40:23.4885899" w:id="262049625"/>
          <w:lang w:val="it-IT"/>
          <w:rPrChange w:author="Salvatore Salernitano" w:date="2019-01-08T09:33:20.4219389" w:id="2042055017">
            <w:rPr/>
          </w:rPrChange>
        </w:rPr>
        <w:pPrChange w:author="Salvatore Salernitano" w:date="2019-01-08T09:33:20.4219389" w:id="142">
          <w:pPr>
            <w:pStyle w:val="Paragrafoelenco"/>
            <w:numPr>
              <w:numId w:val="22"/>
            </w:numPr>
            <w:tabs>
              <w:tab w:val="num" w:pos="360"/>
              <w:tab w:val="num" w:pos="720"/>
            </w:tabs>
            <w:ind w:hanging="720"/>
          </w:pPr>
        </w:pPrChange>
      </w:pPr>
      <w:r w:rsidRPr="00634BB8">
        <w:rPr>
          <w:rFonts w:ascii="-webkit-standard" w:hAnsi="-webkit-standard" w:eastAsia="-webkit-standard" w:cs="-webkit-standard"/>
          <w:b w:val="1"/>
          <w:bCs w:val="1"/>
          <w:color w:val="000000" w:themeColor="text1"/>
          <w:lang w:val="it-IT"/>
          <w:rPrChange w:author="Lorenzo Salvi" w:date="2019-01-07T14:26:00Z" w:id="143">
            <w:rPr>
              <w:rFonts w:ascii="-webkit-standard" w:hAnsi="-webkit-standard" w:eastAsia="-webkit-standard" w:cs="-webkit-standard"/>
              <w:b/>
              <w:bCs/>
              <w:color w:val="000000" w:themeColor="text1"/>
            </w:rPr>
          </w:rPrChange>
        </w:rPr>
        <w:t>Dashboard</w:t>
      </w:r>
      <w:r w:rsidRPr="00634BB8">
        <w:rPr>
          <w:rFonts w:ascii="-webkit-standard" w:hAnsi="-webkit-standard" w:eastAsia="-webkit-standard" w:cs="-webkit-standard"/>
          <w:color w:val="000000" w:themeColor="text1"/>
          <w:lang w:val="it-IT"/>
          <w:rPrChange w:author="Lorenzo Salvi" w:date="2019-01-07T14:26:00Z" w:id="1006796675">
            <w:rPr>
              <w:rFonts w:ascii="-webkit-standard" w:hAnsi="-webkit-standard" w:eastAsia="-webkit-standard" w:cs="-webkit-standard"/>
              <w:color w:val="000000" w:themeColor="text1"/>
            </w:rPr>
          </w:rPrChange>
        </w:rPr>
        <w:t xml:space="preserve">: interfaccia </w:t>
      </w:r>
      <w:ins w:author="Salvatore Salernitano" w:date="2019-01-08T09:24:18.6053879" w:id="274258200">
        <w:r w:rsidRPr="00634BB8" w:rsidR="25F9B79A">
          <w:rPr>
            <w:rFonts w:ascii="-webkit-standard" w:hAnsi="-webkit-standard" w:eastAsia="-webkit-standard" w:cs="-webkit-standard"/>
            <w:color w:val="000000" w:themeColor="text1"/>
            <w:lang w:val="it-IT"/>
            <w:rPrChange w:author="Lorenzo Salvi" w:date="2019-01-07T14:26:00Z" w:id="1339052897">
              <w:rPr>
                <w:rFonts w:ascii="-webkit-standard" w:hAnsi="-webkit-standard" w:eastAsia="-webkit-standard" w:cs="-webkit-standard"/>
                <w:color w:val="000000" w:themeColor="text1"/>
              </w:rPr>
            </w:rPrChange>
          </w:rPr>
          <w:t xml:space="preserve">grafica</w:t>
        </w:r>
      </w:ins>
      <w:ins w:author="Salvatore Salernitano" w:date="2019-01-08T09:23:18.5628429" w:id="1287729579">
        <w:r w:rsidRPr="00634BB8" w:rsidR="714DC8B6">
          <w:rPr>
            <w:rFonts w:ascii="-webkit-standard" w:hAnsi="-webkit-standard" w:eastAsia="-webkit-standard" w:cs="-webkit-standard"/>
            <w:color w:val="000000" w:themeColor="text1"/>
            <w:lang w:val="it-IT"/>
            <w:rPrChange w:author="Lorenzo Salvi" w:date="2019-01-07T14:26:00Z" w:id="2092943284">
              <w:rPr>
                <w:rFonts w:ascii="-webkit-standard" w:hAnsi="-webkit-standard" w:eastAsia="-webkit-standard" w:cs="-webkit-standard"/>
                <w:color w:val="000000" w:themeColor="text1"/>
              </w:rPr>
            </w:rPrChange>
          </w:rPr>
          <w:t xml:space="preserve"> </w:t>
        </w:r>
      </w:ins>
      <w:r w:rsidRPr="00634BB8">
        <w:rPr>
          <w:rFonts w:ascii="-webkit-standard" w:hAnsi="-webkit-standard" w:eastAsia="-webkit-standard" w:cs="-webkit-standard"/>
          <w:color w:val="000000" w:themeColor="text1"/>
          <w:lang w:val="it-IT"/>
          <w:rPrChange w:author="Lorenzo Salvi" w:date="2019-01-07T14:26:00Z" w:id="755052498">
            <w:rPr>
              <w:rFonts w:ascii="-webkit-standard" w:hAnsi="-webkit-standard" w:eastAsia="-webkit-standard" w:cs="-webkit-standard"/>
              <w:color w:val="000000" w:themeColor="text1"/>
            </w:rPr>
          </w:rPrChange>
        </w:rPr>
        <w:t>utilizzata dai gestori dei sensori e dall’Amministratore del Sistema per avere una panoramica dettagliata dell’intero funziona</w:t>
      </w:r>
      <w:ins w:author="Salvatore Salernitano" w:date="2019-01-08T09:24:18.6053879" w:id="566120844">
        <w:r w:rsidRPr="00634BB8" w:rsidR="25F9B79A">
          <w:rPr>
            <w:rFonts w:ascii="-webkit-standard" w:hAnsi="-webkit-standard" w:eastAsia="-webkit-standard" w:cs="-webkit-standard"/>
            <w:color w:val="000000" w:themeColor="text1"/>
            <w:lang w:val="it-IT"/>
            <w:rPrChange w:author="Lorenzo Salvi" w:date="2019-01-07T14:26:00Z" w:id="942673006">
              <w:rPr>
                <w:rFonts w:ascii="-webkit-standard" w:hAnsi="-webkit-standard" w:eastAsia="-webkit-standard" w:cs="-webkit-standard"/>
                <w:color w:val="000000" w:themeColor="text1"/>
              </w:rPr>
            </w:rPrChange>
          </w:rPr>
          <w:t xml:space="preserve">mento del Sistema. Sono presenti du</w:t>
        </w:r>
      </w:ins>
      <w:ins w:author="Salvatore Salernitano" w:date="2019-01-08T09:25:18.7724433" w:id="870592338">
        <w:r w:rsidRPr="00634BB8" w:rsidR="3DD36446">
          <w:rPr>
            <w:rFonts w:ascii="-webkit-standard" w:hAnsi="-webkit-standard" w:eastAsia="-webkit-standard" w:cs="-webkit-standard"/>
            <w:color w:val="000000" w:themeColor="text1"/>
            <w:lang w:val="it-IT"/>
            <w:rPrChange w:author="Lorenzo Salvi" w:date="2019-01-07T14:26:00Z" w:id="2068049954">
              <w:rPr>
                <w:rFonts w:ascii="-webkit-standard" w:hAnsi="-webkit-standard" w:eastAsia="-webkit-standard" w:cs="-webkit-standard"/>
                <w:color w:val="000000" w:themeColor="text1"/>
              </w:rPr>
            </w:rPrChange>
          </w:rPr>
          <w:t xml:space="preserve">e tipologi</w:t>
        </w:r>
      </w:ins>
      <w:ins w:author="Salvatore Salernitano" w:date="2019-01-08T09:24:18.6053879" w:id="4890076">
        <w:r w:rsidRPr="00634BB8" w:rsidR="25F9B79A">
          <w:rPr>
            <w:rFonts w:ascii="-webkit-standard" w:hAnsi="-webkit-standard" w:eastAsia="-webkit-standard" w:cs="-webkit-standard"/>
            <w:color w:val="000000" w:themeColor="text1"/>
            <w:lang w:val="it-IT"/>
            <w:rPrChange w:author="Lorenzo Salvi" w:date="2019-01-07T14:26:00Z" w:id="383537913">
              <w:rPr>
                <w:rFonts w:ascii="-webkit-standard" w:hAnsi="-webkit-standard" w:eastAsia="-webkit-standard" w:cs="-webkit-standard"/>
                <w:color w:val="000000" w:themeColor="text1"/>
              </w:rPr>
            </w:rPrChange>
          </w:rPr>
          <w:t xml:space="preserve">e </w:t>
        </w:r>
      </w:ins>
      <w:ins w:author="Salvatore Salernitano" w:date="2019-01-08T09:25:18.7724433" w:id="1983932182">
        <w:r w:rsidRPr="00634BB8" w:rsidR="3DD36446">
          <w:rPr>
            <w:rFonts w:ascii="-webkit-standard" w:hAnsi="-webkit-standard" w:eastAsia="-webkit-standard" w:cs="-webkit-standard"/>
            <w:color w:val="000000" w:themeColor="text1"/>
            <w:lang w:val="it-IT"/>
            <w:rPrChange w:author="Lorenzo Salvi" w:date="2019-01-07T14:26:00Z" w:id="729559588">
              <w:rPr>
                <w:rFonts w:ascii="-webkit-standard" w:hAnsi="-webkit-standard" w:eastAsia="-webkit-standard" w:cs="-webkit-standard"/>
                <w:color w:val="000000" w:themeColor="text1"/>
              </w:rPr>
            </w:rPrChange>
          </w:rPr>
          <w:t xml:space="preserve">di Dashboard: </w:t>
        </w:r>
        <w:r w:rsidRPr="2E579D29" w:rsidR="3DD36446">
          <w:rPr>
            <w:rFonts w:ascii="-webkit-standard" w:hAnsi="-webkit-standard" w:eastAsia="-webkit-standard" w:cs="-webkit-standard"/>
            <w:b w:val="1"/>
            <w:bCs w:val="1"/>
            <w:i w:val="1"/>
            <w:iCs w:val="1"/>
            <w:color w:val="000000" w:themeColor="text1"/>
            <w:lang w:val="it-IT"/>
            <w:rPrChange w:author="Salvatore Salernitano" w:date="2019-01-08T09:40:23.4885899" w:id="527494053">
              <w:rPr>
                <w:rFonts w:ascii="-webkit-standard" w:hAnsi="-webkit-standard" w:eastAsia="-webkit-standard" w:cs="-webkit-standard"/>
                <w:color w:val="000000" w:themeColor="text1"/>
              </w:rPr>
            </w:rPrChange>
          </w:rPr>
          <w:t xml:space="preserve">Dashboard Admin</w:t>
        </w:r>
        <w:r w:rsidRPr="00634BB8" w:rsidR="3DD36446">
          <w:rPr>
            <w:rFonts w:ascii="-webkit-standard" w:hAnsi="-webkit-standard" w:eastAsia="-webkit-standard" w:cs="-webkit-standard"/>
            <w:color w:val="000000" w:themeColor="text1"/>
            <w:lang w:val="it-IT"/>
            <w:rPrChange w:author="Lorenzo Salvi" w:date="2019-01-07T14:26:00Z" w:id="1217566425">
              <w:rPr>
                <w:rFonts w:ascii="-webkit-standard" w:hAnsi="-webkit-standard" w:eastAsia="-webkit-standard" w:cs="-webkit-standard"/>
                <w:color w:val="000000" w:themeColor="text1"/>
              </w:rPr>
            </w:rPrChange>
          </w:rPr>
          <w:t xml:space="preserve"> dove l’Amministratore potrà </w:t>
        </w:r>
      </w:ins>
      <w:ins w:author="Salvatore Salernitano" w:date="2019-01-08T09:26:18.7866377" w:id="1467524269">
        <w:r w:rsidRPr="00634BB8" w:rsidR="0142D11E">
          <w:rPr>
            <w:rFonts w:ascii="-webkit-standard" w:hAnsi="-webkit-standard" w:eastAsia="-webkit-standard" w:cs="-webkit-standard"/>
            <w:color w:val="000000" w:themeColor="text1"/>
            <w:lang w:val="it-IT"/>
            <w:rPrChange w:author="Lorenzo Salvi" w:date="2019-01-07T14:26:00Z" w:id="2047549027">
              <w:rPr>
                <w:rFonts w:ascii="-webkit-standard" w:hAnsi="-webkit-standard" w:eastAsia="-webkit-standard" w:cs="-webkit-standard"/>
                <w:color w:val="000000" w:themeColor="text1"/>
              </w:rPr>
            </w:rPrChange>
          </w:rPr>
          <w:t xml:space="preserve">interagire con i Gestori (tramite Ticket) </w:t>
        </w:r>
      </w:ins>
      <w:ins w:author="Salvatore Salernitano" w:date="2019-01-08T09:27:18.9187873" w:id="2094262519">
        <w:r w:rsidRPr="00634BB8" w:rsidR="01361E3B">
          <w:rPr>
            <w:rFonts w:ascii="-webkit-standard" w:hAnsi="-webkit-standard" w:eastAsia="-webkit-standard" w:cs="-webkit-standard"/>
            <w:color w:val="000000" w:themeColor="text1"/>
            <w:lang w:val="it-IT"/>
            <w:rPrChange w:author="Lorenzo Salvi" w:date="2019-01-07T14:26:00Z" w:id="713400861">
              <w:rPr>
                <w:rFonts w:ascii="-webkit-standard" w:hAnsi="-webkit-standard" w:eastAsia="-webkit-standard" w:cs="-webkit-standard"/>
                <w:color w:val="000000" w:themeColor="text1"/>
              </w:rPr>
            </w:rPrChange>
          </w:rPr>
          <w:t xml:space="preserve">e si occuperà del corretto funzionamento, ad esempio, permette l’aggiunta di nuov</w:t>
        </w:r>
      </w:ins>
      <w:ins w:author="Salvatore Salernitano" w:date="2019-01-08T09:28:18.9451747" w:id="1403044424">
        <w:r w:rsidRPr="00634BB8" w:rsidR="1499B542">
          <w:rPr>
            <w:rFonts w:ascii="-webkit-standard" w:hAnsi="-webkit-standard" w:eastAsia="-webkit-standard" w:cs="-webkit-standard"/>
            <w:color w:val="000000" w:themeColor="text1"/>
            <w:lang w:val="it-IT"/>
            <w:rPrChange w:author="Lorenzo Salvi" w:date="2019-01-07T14:26:00Z" w:id="1174911928">
              <w:rPr>
                <w:rFonts w:ascii="-webkit-standard" w:hAnsi="-webkit-standard" w:eastAsia="-webkit-standard" w:cs="-webkit-standard"/>
                <w:color w:val="000000" w:themeColor="text1"/>
              </w:rPr>
            </w:rPrChange>
          </w:rPr>
          <w:t xml:space="preserve">e</w:t>
        </w:r>
      </w:ins>
      <w:ins w:author="Salvatore Salernitano" w:date="2019-01-08T09:27:18.9187873" w:id="595104865">
        <w:r w:rsidRPr="00634BB8" w:rsidR="01361E3B">
          <w:rPr>
            <w:rFonts w:ascii="-webkit-standard" w:hAnsi="-webkit-standard" w:eastAsia="-webkit-standard" w:cs="-webkit-standard"/>
            <w:color w:val="000000" w:themeColor="text1"/>
            <w:lang w:val="it-IT"/>
            <w:rPrChange w:author="Lorenzo Salvi" w:date="2019-01-07T14:26:00Z" w:id="847769796">
              <w:rPr>
                <w:rFonts w:ascii="-webkit-standard" w:hAnsi="-webkit-standard" w:eastAsia="-webkit-standard" w:cs="-webkit-standard"/>
                <w:color w:val="000000" w:themeColor="text1"/>
              </w:rPr>
            </w:rPrChange>
          </w:rPr>
          <w:t xml:space="preserve"> </w:t>
        </w:r>
      </w:ins>
      <w:ins w:author="Salvatore Salernitano" w:date="2019-01-08T09:28:18.9451747" w:id="247219761">
        <w:r w:rsidRPr="00634BB8" w:rsidR="1499B542">
          <w:rPr>
            <w:rFonts w:ascii="-webkit-standard" w:hAnsi="-webkit-standard" w:eastAsia="-webkit-standard" w:cs="-webkit-standard"/>
            <w:color w:val="000000" w:themeColor="text1"/>
            <w:lang w:val="it-IT"/>
            <w:rPrChange w:author="Lorenzo Salvi" w:date="2019-01-07T14:26:00Z" w:id="1026226648">
              <w:rPr>
                <w:rFonts w:ascii="-webkit-standard" w:hAnsi="-webkit-standard" w:eastAsia="-webkit-standard" w:cs="-webkit-standard"/>
                <w:color w:val="000000" w:themeColor="text1"/>
              </w:rPr>
            </w:rPrChange>
          </w:rPr>
          <w:t xml:space="preserve">figure tecniche come </w:t>
        </w:r>
      </w:ins>
      <w:ins w:author="Salvatore Salernitano" w:date="2019-01-08T09:29:18.9841546" w:id="1034103981">
        <w:r w:rsidRPr="00634BB8" w:rsidR="7B772626">
          <w:rPr>
            <w:rFonts w:ascii="-webkit-standard" w:hAnsi="-webkit-standard" w:eastAsia="-webkit-standard" w:cs="-webkit-standard"/>
            <w:color w:val="000000" w:themeColor="text1"/>
            <w:lang w:val="it-IT"/>
            <w:rPrChange w:author="Lorenzo Salvi" w:date="2019-01-07T14:26:00Z" w:id="1423171632">
              <w:rPr>
                <w:rFonts w:ascii="-webkit-standard" w:hAnsi="-webkit-standard" w:eastAsia="-webkit-standard" w:cs="-webkit-standard"/>
                <w:color w:val="000000" w:themeColor="text1"/>
              </w:rPr>
            </w:rPrChange>
          </w:rPr>
          <w:t xml:space="preserve">Gestori o gli stessi Admin; </w:t>
        </w:r>
        <w:r w:rsidRPr="2E579D29" w:rsidR="7B772626">
          <w:rPr>
            <w:rFonts w:ascii="-webkit-standard" w:hAnsi="-webkit-standard" w:eastAsia="-webkit-standard" w:cs="-webkit-standard"/>
            <w:b w:val="1"/>
            <w:bCs w:val="1"/>
            <w:i w:val="1"/>
            <w:iCs w:val="1"/>
            <w:color w:val="000000" w:themeColor="text1"/>
            <w:lang w:val="it-IT"/>
            <w:rPrChange w:author="Salvatore Salernitano" w:date="2019-01-08T09:40:23.4885899" w:id="1559776281">
              <w:rPr>
                <w:rFonts w:ascii="-webkit-standard" w:hAnsi="-webkit-standard" w:eastAsia="-webkit-standard" w:cs="-webkit-standard"/>
                <w:color w:val="000000" w:themeColor="text1"/>
              </w:rPr>
            </w:rPrChange>
          </w:rPr>
          <w:t xml:space="preserve">Dashboard Gestore </w:t>
        </w:r>
        <w:r w:rsidRPr="00634BB8" w:rsidR="7B772626">
          <w:rPr>
            <w:rFonts w:ascii="-webkit-standard" w:hAnsi="-webkit-standard" w:eastAsia="-webkit-standard" w:cs="-webkit-standard"/>
            <w:color w:val="000000" w:themeColor="text1"/>
            <w:lang w:val="it-IT"/>
            <w:rPrChange w:author="Lorenzo Salvi" w:date="2019-01-07T14:26:00Z" w:id="2066829296">
              <w:rPr>
                <w:rFonts w:ascii="-webkit-standard" w:hAnsi="-webkit-standard" w:eastAsia="-webkit-standard" w:cs="-webkit-standard"/>
                <w:color w:val="000000" w:themeColor="text1"/>
              </w:rPr>
            </w:rPrChange>
          </w:rPr>
          <w:t xml:space="preserve">dove il Gestore potrà </w:t>
        </w:r>
      </w:ins>
      <w:ins w:author="Salvatore Salernitano" w:date="2019-01-08T09:31:19.1046828" w:id="2106689328">
        <w:r w:rsidRPr="00634BB8" w:rsidR="741E3CA2">
          <w:rPr>
            <w:rFonts w:ascii="-webkit-standard" w:hAnsi="-webkit-standard" w:eastAsia="-webkit-standard" w:cs="-webkit-standard"/>
            <w:color w:val="000000" w:themeColor="text1"/>
            <w:lang w:val="it-IT"/>
            <w:rPrChange w:author="Lorenzo Salvi" w:date="2019-01-07T14:26:00Z" w:id="858290180">
              <w:rPr>
                <w:rFonts w:ascii="-webkit-standard" w:hAnsi="-webkit-standard" w:eastAsia="-webkit-standard" w:cs="-webkit-standard"/>
                <w:color w:val="000000" w:themeColor="text1"/>
              </w:rPr>
            </w:rPrChange>
          </w:rPr>
          <w:t xml:space="preserve">controllare</w:t>
        </w:r>
      </w:ins>
      <w:ins w:author="Salvatore Salernitano" w:date="2019-01-08T09:30:18.9988417" w:id="55466435">
        <w:r w:rsidRPr="00634BB8" w:rsidR="4350C843">
          <w:rPr>
            <w:rFonts w:ascii="-webkit-standard" w:hAnsi="-webkit-standard" w:eastAsia="-webkit-standard" w:cs="-webkit-standard"/>
            <w:color w:val="000000" w:themeColor="text1"/>
            <w:lang w:val="it-IT"/>
            <w:rPrChange w:author="Lorenzo Salvi" w:date="2019-01-07T14:26:00Z" w:id="1825805165">
              <w:rPr>
                <w:rFonts w:ascii="-webkit-standard" w:hAnsi="-webkit-standard" w:eastAsia="-webkit-standard" w:cs="-webkit-standard"/>
                <w:color w:val="000000" w:themeColor="text1"/>
              </w:rPr>
            </w:rPrChange>
          </w:rPr>
          <w:t xml:space="preserve"> l’operato dei sensori </w:t>
        </w:r>
      </w:ins>
      <w:ins w:author="Salvatore Salernitano" w:date="2019-01-08T09:31:19.1046828" w:id="448873164">
        <w:r w:rsidRPr="00634BB8" w:rsidR="741E3CA2">
          <w:rPr>
            <w:rFonts w:ascii="-webkit-standard" w:hAnsi="-webkit-standard" w:eastAsia="-webkit-standard" w:cs="-webkit-standard"/>
            <w:color w:val="000000" w:themeColor="text1"/>
            <w:lang w:val="it-IT"/>
            <w:rPrChange w:author="Lorenzo Salvi" w:date="2019-01-07T14:26:00Z" w:id="1054588524">
              <w:rPr>
                <w:rFonts w:ascii="-webkit-standard" w:hAnsi="-webkit-standard" w:eastAsia="-webkit-standard" w:cs="-webkit-standard"/>
                <w:color w:val="000000" w:themeColor="text1"/>
              </w:rPr>
            </w:rPrChange>
          </w:rPr>
          <w:t xml:space="preserve">(nel caso in cui i loro valori risultino </w:t>
        </w:r>
        <w:r w:rsidRPr="00634BB8" w:rsidR="741E3CA2">
          <w:rPr>
            <w:rFonts w:ascii="-webkit-standard" w:hAnsi="-webkit-standard" w:eastAsia="-webkit-standard" w:cs="-webkit-standard"/>
            <w:color w:val="000000" w:themeColor="text1"/>
            <w:lang w:val="it-IT"/>
            <w:rPrChange w:author="Lorenzo Salvi" w:date="2019-01-07T14:26:00Z" w:id="1213459189">
              <w:rPr>
                <w:rFonts w:ascii="-webkit-standard" w:hAnsi="-webkit-standard" w:eastAsia="-webkit-standard" w:cs="-webkit-standard"/>
                <w:color w:val="000000" w:themeColor="text1"/>
              </w:rPr>
            </w:rPrChange>
          </w:rPr>
          <w:t xml:space="preserve">fuori soglia o meno)</w:t>
        </w:r>
        <w:r w:rsidRPr="00634BB8" w:rsidR="741E3CA2">
          <w:rPr>
            <w:rFonts w:ascii="-webkit-standard" w:hAnsi="-webkit-standard" w:eastAsia="-webkit-standard" w:cs="-webkit-standard"/>
            <w:color w:val="000000" w:themeColor="text1"/>
            <w:lang w:val="it-IT"/>
            <w:rPrChange w:author="Lorenzo Salvi" w:date="2019-01-07T14:26:00Z" w:id="526461279">
              <w:rPr>
                <w:rFonts w:ascii="-webkit-standard" w:hAnsi="-webkit-standard" w:eastAsia="-webkit-standard" w:cs="-webkit-standard"/>
                <w:color w:val="000000" w:themeColor="text1"/>
              </w:rPr>
            </w:rPrChange>
          </w:rPr>
          <w:t xml:space="preserve"> </w:t>
        </w:r>
      </w:ins>
      <w:ins w:author="Salvatore Salernitano" w:date="2019-01-08T09:30:18.9988417" w:id="619568429">
        <w:r w:rsidRPr="00634BB8" w:rsidR="4350C843">
          <w:rPr>
            <w:rFonts w:ascii="-webkit-standard" w:hAnsi="-webkit-standard" w:eastAsia="-webkit-standard" w:cs="-webkit-standard"/>
            <w:color w:val="000000" w:themeColor="text1"/>
            <w:lang w:val="it-IT"/>
            <w:rPrChange w:author="Lorenzo Salvi" w:date="2019-01-07T14:26:00Z" w:id="2130511945">
              <w:rPr>
                <w:rFonts w:ascii="-webkit-standard" w:hAnsi="-webkit-standard" w:eastAsia="-webkit-standard" w:cs="-webkit-standard"/>
                <w:color w:val="000000" w:themeColor="text1"/>
              </w:rPr>
            </w:rPrChange>
          </w:rPr>
          <w:t xml:space="preserve">attinenti alle loro aree geografiche e, in più si occuperà di ripristinare e </w:t>
        </w:r>
      </w:ins>
      <w:ins w:author="Salvatore Salernitano" w:date="2019-01-08T09:32:19.7879998" w:id="700641783">
        <w:r w:rsidRPr="00634BB8" w:rsidR="16DDFB11">
          <w:rPr>
            <w:rFonts w:ascii="-webkit-standard" w:hAnsi="-webkit-standard" w:eastAsia="-webkit-standard" w:cs="-webkit-standard"/>
            <w:color w:val="000000" w:themeColor="text1"/>
            <w:lang w:val="it-IT"/>
            <w:rPrChange w:author="Lorenzo Salvi" w:date="2019-01-07T14:26:00Z" w:id="1746765140">
              <w:rPr>
                <w:rFonts w:ascii="-webkit-standard" w:hAnsi="-webkit-standard" w:eastAsia="-webkit-standard" w:cs="-webkit-standard"/>
                <w:color w:val="000000" w:themeColor="text1"/>
              </w:rPr>
            </w:rPrChange>
          </w:rPr>
          <w:t xml:space="preserve">salvare nel database</w:t>
        </w:r>
      </w:ins>
      <w:ins w:author="Salvatore Salernitano" w:date="2019-01-08T09:31:19.1046828" w:id="1138771659">
        <w:r w:rsidRPr="00634BB8" w:rsidR="741E3CA2">
          <w:rPr>
            <w:rFonts w:ascii="-webkit-standard" w:hAnsi="-webkit-standard" w:eastAsia="-webkit-standard" w:cs="-webkit-standard"/>
            <w:color w:val="000000" w:themeColor="text1"/>
            <w:lang w:val="it-IT"/>
            <w:rPrChange w:author="Lorenzo Salvi" w:date="2019-01-07T14:26:00Z" w:id="2085092115">
              <w:rPr>
                <w:rFonts w:ascii="-webkit-standard" w:hAnsi="-webkit-standard" w:eastAsia="-webkit-standard" w:cs="-webkit-standard"/>
                <w:color w:val="000000" w:themeColor="text1"/>
              </w:rPr>
            </w:rPrChange>
          </w:rPr>
          <w:t xml:space="preserve"> i valori del sensore selezionato;</w:t>
        </w:r>
      </w:ins>
    </w:p>
    <w:p xmlns:wp14="http://schemas.microsoft.com/office/word/2010/wordml" w:rsidRPr="00634BB8" w:rsidR="00F30507" w:rsidP="2E579D29" w:rsidRDefault="00F30507" w14:paraId="3DEEC669" wp14:textId="77777777" wp14:noSpellErr="1">
      <w:pPr>
        <w:pStyle w:val="Paragrafoelenco"/>
        <w:numPr>
          <w:ilvl w:val="0"/>
          <w:numId w:val="3"/>
        </w:numPr>
        <w:ind/>
        <w:rPr>
          <w:lang w:val="it-IT"/>
          <w:rPrChange w:author="Lorenzo Salvi" w:date="2019-01-07T14:26:00Z" w:id="145">
            <w:rPr/>
          </w:rPrChange>
        </w:rPr>
        <w:pPrChange w:author="Salvatore Salernitano" w:date="2019-01-08T09:40:23.4885899" w:id="503257392">
          <w:pPr>
            <w:ind w:firstLine="60"/>
          </w:pPr>
        </w:pPrChange>
      </w:pPr>
    </w:p>
    <w:p xmlns:wp14="http://schemas.microsoft.com/office/word/2010/wordml" w:rsidRPr="00634BB8" w:rsidR="00F30507" w:rsidDel="2E579D29" w:rsidP="2BE1EA6D" w:rsidRDefault="00F30507" w14:paraId="5698ECFA" wp14:textId="423AD128" wp14:noSpellErr="1">
      <w:pPr>
        <w:pStyle w:val="Paragrafoelenco"/>
        <w:numPr>
          <w:ilvl w:val="0"/>
          <w:numId w:val="3"/>
        </w:numPr>
        <w:rPr>
          <w:del w:author="Salvatore Salernitano" w:date="2019-01-08T09:40:23.4885899" w:id="1944896912"/>
          <w:lang w:val="it-IT"/>
          <w:rPrChange w:author="Salvatore Salernitano" w:date="2019-01-08T09:39:22.9096572" w:id="1353741680">
            <w:rPr/>
          </w:rPrChange>
        </w:rPr>
        <w:pPrChange w:author="Salvatore Salernitano" w:date="2019-01-08T09:39:22.9096572" w:id="147">
          <w:pPr>
            <w:pStyle w:val="Paragrafoelenco"/>
            <w:numPr>
              <w:numId w:val="22"/>
            </w:numPr>
            <w:tabs>
              <w:tab w:val="num" w:pos="360"/>
              <w:tab w:val="num" w:pos="720"/>
            </w:tabs>
            <w:ind w:hanging="720"/>
          </w:pPr>
        </w:pPrChange>
      </w:pPr>
      <w:r w:rsidRPr="00634BB8">
        <w:rPr>
          <w:rFonts w:ascii="-webkit-standard" w:hAnsi="-webkit-standard" w:eastAsia="-webkit-standard" w:cs="-webkit-standard"/>
          <w:b w:val="1"/>
          <w:bCs w:val="1"/>
          <w:color w:val="000000" w:themeColor="text1"/>
          <w:lang w:val="it-IT"/>
          <w:rPrChange w:author="Lorenzo Salvi" w:date="2019-01-07T14:27:00Z" w:id="148">
            <w:rPr>
              <w:rFonts w:ascii="-webkit-standard" w:hAnsi="-webkit-standard" w:eastAsia="-webkit-standard" w:cs="-webkit-standard"/>
              <w:b/>
              <w:bCs/>
              <w:color w:val="000000" w:themeColor="text1"/>
            </w:rPr>
          </w:rPrChange>
        </w:rPr>
        <w:t>Invio Segnali</w:t>
      </w:r>
      <w:r w:rsidRPr="00634BB8">
        <w:rPr>
          <w:rFonts w:ascii="-webkit-standard" w:hAnsi="-webkit-standard" w:eastAsia="-webkit-standard" w:cs="-webkit-standard"/>
          <w:color w:val="000000" w:themeColor="text1"/>
          <w:lang w:val="it-IT"/>
          <w:rPrChange w:author="Lorenzo Salvi" w:date="2019-01-07T14:27:00Z" w:id="1949467676">
            <w:rPr>
              <w:rFonts w:ascii="-webkit-standard" w:hAnsi="-webkit-standard" w:eastAsia="-webkit-standard" w:cs="-webkit-standard"/>
              <w:color w:val="000000" w:themeColor="text1"/>
            </w:rPr>
          </w:rPrChange>
        </w:rPr>
        <w:t xml:space="preserve">: il nostro Sistema deve permettere ai sensori di </w:t>
      </w:r>
      <w:r w:rsidRPr="00634BB8">
        <w:rPr>
          <w:rFonts w:ascii="-webkit-standard" w:hAnsi="-webkit-standard" w:eastAsia="-webkit-standard" w:cs="-webkit-standard"/>
          <w:color w:val="000000" w:themeColor="text1"/>
          <w:lang w:val="it-IT"/>
          <w:rPrChange w:author="Lorenzo Salvi" w:date="2019-01-07T14:27:00Z" w:id="319919594">
            <w:rPr>
              <w:rFonts w:ascii="-webkit-standard" w:hAnsi="-webkit-standard" w:eastAsia="-webkit-standard" w:cs="-webkit-standard"/>
              <w:color w:val="000000" w:themeColor="text1"/>
            </w:rPr>
          </w:rPrChange>
        </w:rPr>
        <w:t>in</w:t>
      </w:r>
      <w:ins w:author="Lorenzo Salvi" w:date="2019-01-07T13:46:23.2752754" w:id="1734422305">
        <w:r w:rsidRPr="00634BB8" w:rsidR="5F4101A9">
          <w:rPr>
            <w:rFonts w:ascii="-webkit-standard" w:hAnsi="-webkit-standard" w:eastAsia="-webkit-standard" w:cs="-webkit-standard"/>
            <w:color w:val="000000" w:themeColor="text1"/>
            <w:lang w:val="it-IT"/>
            <w:rPrChange w:author="Lorenzo Salvi" w:date="2019-01-07T14:27:00Z" w:id="972658418">
              <w:rPr>
                <w:rFonts w:ascii="-webkit-standard" w:hAnsi="-webkit-standard" w:eastAsia="-webkit-standard" w:cs="-webkit-standard"/>
                <w:color w:val="000000" w:themeColor="text1"/>
              </w:rPr>
            </w:rPrChange>
          </w:rPr>
          <w:t>v</w:t>
        </w:r>
      </w:ins>
      <w:ins w:author="Lorenzo Salvi" w:date="2019-01-07T13:47:23.7242942" w:id="180793212">
        <w:r w:rsidRPr="00634BB8" w:rsidR="39F996F2">
          <w:rPr>
            <w:rFonts w:ascii="-webkit-standard" w:hAnsi="-webkit-standard" w:eastAsia="-webkit-standard" w:cs="-webkit-standard"/>
            <w:color w:val="000000" w:themeColor="text1"/>
            <w:lang w:val="it-IT"/>
            <w:rPrChange w:author="Lorenzo Salvi" w:date="2019-01-07T14:27:00Z" w:id="2103638817">
              <w:rPr>
                <w:rFonts w:ascii="-webkit-standard" w:hAnsi="-webkit-standard" w:eastAsia="-webkit-standard" w:cs="-webkit-standard"/>
                <w:color w:val="000000" w:themeColor="text1"/>
              </w:rPr>
            </w:rPrChange>
          </w:rPr>
          <w:t>iare</w:t>
        </w:r>
      </w:ins>
      <w:del w:author="Lorenzo Salvi" w:date="2019-01-07T13:47:23.7242942" w:id="1286114265">
        <w:r w:rsidRPr="00634BB8" w:rsidDel="39F996F2">
          <w:rPr>
            <w:rFonts w:ascii="-webkit-standard" w:hAnsi="-webkit-standard" w:eastAsia="-webkit-standard" w:cs="-webkit-standard"/>
            <w:color w:val="000000" w:themeColor="text1"/>
            <w:lang w:val="it-IT"/>
            <w:rPrChange w:author="Lorenzo Salvi" w:date="2019-01-07T14:27:00Z" w:id="685549179">
              <w:rPr>
                <w:rFonts w:ascii="-webkit-standard" w:hAnsi="-webkit-standard" w:eastAsia="-webkit-standard" w:cs="-webkit-standard"/>
                <w:color w:val="000000" w:themeColor="text1"/>
              </w:rPr>
            </w:rPrChange>
          </w:rPr>
          <w:delText>re</w:delText>
        </w:r>
      </w:del>
      <w:r w:rsidRPr="00634BB8">
        <w:rPr>
          <w:rFonts w:ascii="-webkit-standard" w:hAnsi="-webkit-standard" w:eastAsia="-webkit-standard" w:cs="-webkit-standard"/>
          <w:color w:val="000000" w:themeColor="text1"/>
          <w:lang w:val="it-IT"/>
          <w:rPrChange w:author="Lorenzo Salvi" w:date="2019-01-07T14:27:00Z" w:id="1530302091">
            <w:rPr>
              <w:rFonts w:ascii="-webkit-standard" w:hAnsi="-webkit-standard" w:eastAsia="-webkit-standard" w:cs="-webkit-standard"/>
              <w:color w:val="000000" w:themeColor="text1"/>
            </w:rPr>
          </w:rPrChange>
        </w:rPr>
        <w:t xml:space="preserve"> periodicamente tutte le loro informazioni ambientali compreso lo stato di funziona</w:t>
      </w:r>
      <w:r w:rsidRPr="00634BB8">
        <w:rPr>
          <w:rFonts w:ascii="-webkit-standard" w:hAnsi="-webkit-standard" w:eastAsia="-webkit-standard" w:cs="-webkit-standard"/>
          <w:color w:val="000000" w:themeColor="text1"/>
          <w:lang w:val="it-IT"/>
          <w:rPrChange w:author="Lorenzo Salvi" w:date="2019-01-07T14:27:00Z" w:id="1083984581">
            <w:rPr>
              <w:rFonts w:ascii="-webkit-standard" w:hAnsi="-webkit-standard" w:eastAsia="-webkit-standard" w:cs="-webkit-standard"/>
              <w:color w:val="000000" w:themeColor="text1"/>
            </w:rPr>
          </w:rPrChange>
        </w:rPr>
        <w:t xml:space="preserve">mento</w:t>
      </w:r>
      <w:ins w:author="Salvatore Salernitano" w:date="2019-01-08T09:33:20.4219389" w:id="643671912">
        <w:r w:rsidRPr="00634BB8" w:rsidR="06ACDB8C">
          <w:rPr>
            <w:rFonts w:ascii="-webkit-standard" w:hAnsi="-webkit-standard" w:eastAsia="-webkit-standard" w:cs="-webkit-standard"/>
            <w:color w:val="000000" w:themeColor="text1"/>
            <w:lang w:val="it-IT"/>
            <w:rPrChange w:author="Lorenzo Salvi" w:date="2019-01-07T14:27:00Z" w:id="1434141595">
              <w:rPr>
                <w:rFonts w:ascii="-webkit-standard" w:hAnsi="-webkit-standard" w:eastAsia="-webkit-standard" w:cs="-webkit-standard"/>
                <w:color w:val="000000" w:themeColor="text1"/>
              </w:rPr>
            </w:rPrChange>
          </w:rPr>
          <w:t xml:space="preserve">. Nello specifico queste informazioni saranno visualizzate nella Dashboard Gestore dei Sensori a</w:t>
        </w:r>
      </w:ins>
      <w:ins w:author="Salvatore Salernitano" w:date="2019-01-08T09:34:20.5889802" w:id="1904665092">
        <w:r w:rsidRPr="00634BB8" w:rsidR="0E396B9C">
          <w:rPr>
            <w:rFonts w:ascii="-webkit-standard" w:hAnsi="-webkit-standard" w:eastAsia="-webkit-standard" w:cs="-webkit-standard"/>
            <w:color w:val="000000" w:themeColor="text1"/>
            <w:lang w:val="it-IT"/>
            <w:rPrChange w:author="Lorenzo Salvi" w:date="2019-01-07T14:27:00Z" w:id="1959473140">
              <w:rPr>
                <w:rFonts w:ascii="-webkit-standard" w:hAnsi="-webkit-standard" w:eastAsia="-webkit-standard" w:cs="-webkit-standard"/>
                <w:color w:val="000000" w:themeColor="text1"/>
              </w:rPr>
            </w:rPrChange>
          </w:rPr>
          <w:t xml:space="preserve">ttinente al Gestore di sua competenza.</w:t>
        </w:r>
        <w:r w:rsidRPr="2BE1EA6D" w:rsidR="0E396B9C">
          <w:rPr>
            <w:rFonts w:ascii="-webkit-standard" w:hAnsi="-webkit-standard" w:eastAsia="-webkit-standard" w:cs="-webkit-standard"/>
            <w:color w:val="000000" w:themeColor="text1" w:themeTint="FF" w:themeShade="FF"/>
            <w:lang w:val="it-IT"/>
            <w:rPrChange w:author="Salvatore Salernitano" w:date="2019-01-08T09:39:22.9096572" w:id="693612141">
              <w:rPr>
                <w:rFonts w:ascii="-webkit-standard" w:hAnsi="-webkit-standard" w:eastAsia="-webkit-standard" w:cs="-webkit-standard"/>
                <w:color w:val="000000" w:themeColor="text1"/>
              </w:rPr>
            </w:rPrChange>
          </w:rPr>
          <w:t xml:space="preserve"> </w:t>
        </w:r>
      </w:ins>
      <w:ins w:author="Salvatore Salernitano" w:date="2019-01-08T09:35:21.0659832" w:id="1401401986">
        <w:r w:rsidRPr="7A70388A" w:rsidR="76FFC5E6">
          <w:rPr>
            <w:rFonts w:ascii="-webkit-standard" w:hAnsi="-webkit-standard" w:eastAsia="-webkit-standard" w:cs="-webkit-standard"/>
            <w:b w:val="1"/>
            <w:bCs w:val="1"/>
            <w:i w:val="1"/>
            <w:iCs w:val="1"/>
            <w:color w:val="000000" w:themeColor="text1" w:themeTint="FF" w:themeShade="FF"/>
            <w:lang w:val="it-IT"/>
            <w:rPrChange w:author="Salvatore Salernitano" w:date="2019-01-16T09:23:17.8351316" w:id="575492286">
              <w:rPr>
                <w:rFonts w:ascii="-webkit-standard" w:hAnsi="-webkit-standard" w:eastAsia="-webkit-standard" w:cs="-webkit-standard"/>
                <w:color w:val="000000" w:themeColor="text1"/>
              </w:rPr>
            </w:rPrChange>
          </w:rPr>
          <w:t xml:space="preserve">Nel dettaglio vedere lo Scenario 2</w:t>
        </w:r>
      </w:ins>
      <w:ins w:author="Salvatore Salernitano" w:date="2019-01-08T09:36:21.5846392" w:id="1630140408">
        <w:r w:rsidRPr="7A70388A" w:rsidR="6A5923A6">
          <w:rPr>
            <w:rFonts w:ascii="-webkit-standard" w:hAnsi="-webkit-standard" w:eastAsia="-webkit-standard" w:cs="-webkit-standard"/>
            <w:b w:val="1"/>
            <w:bCs w:val="1"/>
            <w:i w:val="1"/>
            <w:iCs w:val="1"/>
            <w:color w:val="000000" w:themeColor="text1" w:themeTint="FF" w:themeShade="FF"/>
            <w:lang w:val="it-IT"/>
            <w:rPrChange w:author="Salvatore Salernitano" w:date="2019-01-16T09:23:17.8351316" w:id="149">
              <w:rPr>
                <w:rFonts w:ascii="-webkit-standard" w:hAnsi="-webkit-standard" w:eastAsia="-webkit-standard" w:cs="-webkit-standard"/>
                <w:color w:val="000000" w:themeColor="text1"/>
              </w:rPr>
            </w:rPrChange>
          </w:rPr>
          <w:t xml:space="preserve">;</w:t>
        </w:r>
      </w:ins>
    </w:p>
    <w:p xmlns:wp14="http://schemas.microsoft.com/office/word/2010/wordml" w:rsidRPr="00634BB8" w:rsidR="00F30507" w:rsidDel="7A70388A" w:rsidP="2E579D29" w:rsidRDefault="00F30507" w14:paraId="3656B9AB" wp14:textId="77777777" wp14:noSpellErr="1">
      <w:pPr>
        <w:pStyle w:val="Paragrafoelenco"/>
        <w:numPr>
          <w:ilvl w:val="0"/>
          <w:numId w:val="3"/>
        </w:numPr>
        <w:ind/>
        <w:rPr>
          <w:del w:author="Salvatore Salernitano" w:date="2019-01-16T09:23:17.8351316" w:id="1330753247"/>
          <w:lang w:val="it-IT"/>
          <w:rPrChange w:author="Lorenzo Salvi" w:date="2019-01-07T14:27:00Z" w:id="150">
            <w:rPr/>
          </w:rPrChange>
        </w:rPr>
        <w:pPrChange w:author="Salvatore Salernitano" w:date="2019-01-08T09:40:23.4885899" w:id="1646933288">
          <w:pPr>
            <w:ind w:firstLine="60"/>
          </w:pPr>
        </w:pPrChange>
      </w:pPr>
    </w:p>
    <w:p xmlns:wp14="http://schemas.microsoft.com/office/word/2010/wordml" w:rsidRPr="00634BB8" w:rsidR="00F30507" w:rsidDel="2E579D29" w:rsidP="7A70388A" w:rsidRDefault="00F30507" wp14:textId="4EE0E147" wp14:noSpellErr="1" w14:paraId="4474D688">
      <w:pPr>
        <w:pStyle w:val="Paragrafoelenco"/>
        <w:numPr>
          <w:ilvl w:val="0"/>
          <w:numId w:val="3"/>
        </w:numPr>
        <w:rPr>
          <w:ins w:author="Salvatore Salernitano" w:date="2019-01-16T09:23:17.8351316" w:id="600465496"/>
          <w:lang w:val="it-IT"/>
          <w:rPrChange w:author="Salvatore Salernitano" w:date="2019-01-16T09:23:17.8351316" w:id="985041373">
            <w:rPr/>
          </w:rPrChange>
        </w:rPr>
        <w:pPrChange w:author="Salvatore Salernitano" w:date="2019-01-16T09:23:17.8351316" w:id="152">
          <w:pPr>
            <w:pStyle w:val="Paragrafoelenco"/>
            <w:numPr>
              <w:numId w:val="22"/>
            </w:numPr>
            <w:tabs>
              <w:tab w:val="num" w:pos="360"/>
              <w:tab w:val="num" w:pos="720"/>
            </w:tabs>
            <w:ind w:hanging="720"/>
          </w:pPr>
        </w:pPrChange>
      </w:pPr>
    </w:p>
    <w:p xmlns:wp14="http://schemas.microsoft.com/office/word/2010/wordml" w:rsidRPr="00634BB8" w:rsidR="00F30507" w:rsidDel="2E579D29" w:rsidP="2BE1EA6D" w:rsidRDefault="00F30507" w14:paraId="58375DC9" wp14:noSpellErr="1" wp14:textId="4EE0E147">
      <w:pPr>
        <w:pStyle w:val="Paragrafoelenco"/>
        <w:numPr>
          <w:ilvl w:val="0"/>
          <w:numId w:val="3"/>
        </w:numPr>
        <w:rPr>
          <w:del w:author="Salvatore Salernitano" w:date="2019-01-08T09:40:23.4885899" w:id="795173017"/>
          <w:lang w:val="it-IT"/>
          <w:rPrChange w:author="Salvatore Salernitano" w:date="2019-01-08T09:39:22.9096572" w:id="1672607098">
            <w:rPr/>
          </w:rPrChange>
        </w:rPr>
        <w:pPrChange w:author="Salvatore Salernitano" w:date="2019-01-08T09:39:22.9096572" w:id="152">
          <w:pPr>
            <w:pStyle w:val="Paragrafoelenco"/>
            <w:numPr>
              <w:numId w:val="22"/>
            </w:numPr>
            <w:tabs>
              <w:tab w:val="num" w:pos="360"/>
              <w:tab w:val="num" w:pos="720"/>
            </w:tabs>
            <w:ind w:hanging="720"/>
          </w:pPr>
        </w:pPrChange>
      </w:pPr>
      <w:r w:rsidRPr="00634BB8">
        <w:rPr>
          <w:rFonts w:ascii="-webkit-standard" w:hAnsi="-webkit-standard" w:eastAsia="-webkit-standard" w:cs="-webkit-standard"/>
          <w:b w:val="1"/>
          <w:bCs w:val="1"/>
          <w:color w:val="000000" w:themeColor="text1"/>
          <w:lang w:val="it-IT"/>
          <w:rPrChange w:author="Lorenzo Salvi" w:date="2019-01-07T14:27:00Z" w:id="153">
            <w:rPr>
              <w:rFonts w:ascii="-webkit-standard" w:hAnsi="-webkit-standard" w:eastAsia="-webkit-standard" w:cs="-webkit-standard"/>
              <w:b/>
              <w:bCs/>
              <w:color w:val="000000" w:themeColor="text1"/>
            </w:rPr>
          </w:rPrChange>
        </w:rPr>
        <w:t>Ripristino parametri sensore</w:t>
      </w:r>
      <w:r w:rsidRPr="00634BB8">
        <w:rPr>
          <w:rFonts w:ascii="-webkit-standard" w:hAnsi="-webkit-standard" w:eastAsia="-webkit-standard" w:cs="-webkit-standard"/>
          <w:color w:val="000000" w:themeColor="text1"/>
          <w:lang w:val="it-IT"/>
          <w:rPrChange w:author="Lorenzo Salvi" w:date="2019-01-07T14:27:00Z" w:id="1061453225">
            <w:rPr>
              <w:rFonts w:ascii="-webkit-standard" w:hAnsi="-webkit-standard" w:eastAsia="-webkit-standard" w:cs="-webkit-standard"/>
              <w:color w:val="000000" w:themeColor="text1"/>
            </w:rPr>
          </w:rPrChange>
        </w:rPr>
        <w:t>: il Sistema deve garantire al Gestore dei Sensori di ripristinare i parametri dei sensori in caso in cui si riscontrano dei valori fuori soglia</w:t>
      </w:r>
      <w:ins w:author="Salvatore Salernitano" w:date="2019-01-08T09:37:21.7583254" w:id="81672191">
        <w:r w:rsidRPr="00634BB8" w:rsidR="6446AAA1">
          <w:rPr>
            <w:rFonts w:ascii="-webkit-standard" w:hAnsi="-webkit-standard" w:eastAsia="-webkit-standard" w:cs="-webkit-standard"/>
            <w:color w:val="000000" w:themeColor="text1"/>
            <w:lang w:val="it-IT"/>
            <w:rPrChange w:author="Lorenzo Salvi" w:date="2019-01-07T14:27:00Z" w:id="2079191375">
              <w:rPr>
                <w:rFonts w:ascii="-webkit-standard" w:hAnsi="-webkit-standard" w:eastAsia="-webkit-standard" w:cs="-webkit-standard"/>
                <w:color w:val="000000" w:themeColor="text1"/>
              </w:rPr>
            </w:rPrChange>
          </w:rPr>
          <w:t xml:space="preserve"> </w:t>
        </w:r>
        <w:r w:rsidRPr="00634BB8" w:rsidR="6446AAA1">
          <w:rPr>
            <w:rFonts w:ascii="-webkit-standard" w:hAnsi="-webkit-standard" w:eastAsia="-webkit-standard" w:cs="-webkit-standard"/>
            <w:color w:val="000000" w:themeColor="text1"/>
            <w:lang w:val="it-IT"/>
            <w:rPrChange w:author="Lorenzo Salvi" w:date="2019-01-07T14:27:00Z" w:id="1352569430">
              <w:rPr>
                <w:rFonts w:ascii="-webkit-standard" w:hAnsi="-webkit-standard" w:eastAsia="-webkit-standard" w:cs="-webkit-standard"/>
                <w:color w:val="000000" w:themeColor="text1"/>
              </w:rPr>
            </w:rPrChange>
          </w:rPr>
          <w:t xml:space="preserve">o i sensori risulti </w:t>
        </w:r>
        <w:r w:rsidRPr="00634BB8" w:rsidR="6446AAA1">
          <w:rPr>
            <w:rFonts w:ascii="-webkit-standard" w:hAnsi="-webkit-standard" w:eastAsia="-webkit-standard" w:cs="-webkit-standard"/>
            <w:color w:val="000000" w:themeColor="text1"/>
            <w:lang w:val="it-IT"/>
            <w:rPrChange w:author="Lorenzo Salvi" w:date="2019-01-07T14:27:00Z" w:id="2031459197">
              <w:rPr>
                <w:rFonts w:ascii="-webkit-standard" w:hAnsi="-webkit-standard" w:eastAsia="-webkit-standard" w:cs="-webkit-standard"/>
                <w:color w:val="000000" w:themeColor="text1"/>
              </w:rPr>
            </w:rPrChange>
          </w:rPr>
          <w:t xml:space="preserve">essere </w:t>
        </w:r>
      </w:ins>
      <w:ins w:author="Salvatore Salernitano" w:date="2019-01-08T09:38:22.0920649" w:id="414283353">
        <w:r w:rsidRPr="00634BB8" w:rsidR="602F1F6A">
          <w:rPr>
            <w:rFonts w:ascii="-webkit-standard" w:hAnsi="-webkit-standard" w:eastAsia="-webkit-standard" w:cs="-webkit-standard"/>
            <w:color w:val="000000" w:themeColor="text1"/>
            <w:lang w:val="it-IT"/>
            <w:rPrChange w:author="Lorenzo Salvi" w:date="2019-01-07T14:27:00Z" w:id="272243260">
              <w:rPr>
                <w:rFonts w:ascii="-webkit-standard" w:hAnsi="-webkit-standard" w:eastAsia="-webkit-standard" w:cs="-webkit-standard"/>
                <w:color w:val="000000" w:themeColor="text1"/>
              </w:rPr>
            </w:rPrChange>
          </w:rPr>
          <w:t xml:space="preserve">malfunzionanti. Nello specifico, cliccando sul sensore che si vuole ripristinare, si potrà effettuare l’operazione sopra indicata</w:t>
        </w:r>
      </w:ins>
      <w:ins w:author="Salvatore Salernitano" w:date="2019-01-08T09:39:22.9096572" w:id="582652949">
        <w:r w:rsidRPr="00634BB8" w:rsidR="2BE1EA6D">
          <w:rPr>
            <w:rFonts w:ascii="-webkit-standard" w:hAnsi="-webkit-standard" w:eastAsia="-webkit-standard" w:cs="-webkit-standard"/>
            <w:color w:val="000000" w:themeColor="text1"/>
            <w:lang w:val="it-IT"/>
            <w:rPrChange w:author="Lorenzo Salvi" w:date="2019-01-07T14:27:00Z" w:id="2075981786">
              <w:rPr>
                <w:rFonts w:ascii="-webkit-standard" w:hAnsi="-webkit-standard" w:eastAsia="-webkit-standard" w:cs="-webkit-standard"/>
                <w:color w:val="000000" w:themeColor="text1"/>
              </w:rPr>
            </w:rPrChange>
          </w:rPr>
          <w:t xml:space="preserve">. </w:t>
        </w:r>
        <w:r w:rsidRPr="7A70388A" w:rsidR="2BE1EA6D">
          <w:rPr>
            <w:rFonts w:ascii="-webkit-standard" w:hAnsi="-webkit-standard" w:eastAsia="-webkit-standard" w:cs="-webkit-standard"/>
            <w:b w:val="1"/>
            <w:bCs w:val="1"/>
            <w:i w:val="1"/>
            <w:iCs w:val="1"/>
            <w:color w:val="000000" w:themeColor="text1" w:themeTint="FF" w:themeShade="FF"/>
            <w:lang w:val="it-IT"/>
            <w:rPrChange w:author="Salvatore Salernitano" w:date="2019-01-16T09:23:17.8351316" w:id="670312345">
              <w:rPr>
                <w:rFonts w:ascii="-webkit-standard" w:hAnsi="-webkit-standard" w:eastAsia="-webkit-standard" w:cs="-webkit-standard"/>
                <w:color w:val="000000" w:themeColor="text1"/>
              </w:rPr>
            </w:rPrChange>
          </w:rPr>
          <w:t xml:space="preserve">Nel dettaglio vedere lo Scenario 3</w:t>
        </w:r>
        <w:r w:rsidRPr="00634BB8" w:rsidR="2BE1EA6D">
          <w:rPr>
            <w:rFonts w:ascii="-webkit-standard" w:hAnsi="-webkit-standard" w:eastAsia="-webkit-standard" w:cs="-webkit-standard"/>
            <w:color w:val="000000" w:themeColor="text1"/>
            <w:lang w:val="it-IT"/>
            <w:rPrChange w:author="Lorenzo Salvi" w:date="2019-01-07T14:27:00Z" w:id="1468534194">
              <w:rPr>
                <w:rFonts w:ascii="-webkit-standard" w:hAnsi="-webkit-standard" w:eastAsia="-webkit-standard" w:cs="-webkit-standard"/>
                <w:color w:val="000000" w:themeColor="text1"/>
              </w:rPr>
            </w:rPrChange>
          </w:rPr>
          <w:t xml:space="preserve">;</w:t>
        </w:r>
      </w:ins>
      <w:del w:author="Salvatore Salernitano" w:date="2019-01-08T09:38:22.0920649" w:id="419223491">
        <w:r w:rsidRPr="00634BB8" w:rsidDel="602F1F6A">
          <w:rPr>
            <w:rFonts w:ascii="-webkit-standard" w:hAnsi="-webkit-standard" w:eastAsia="-webkit-standard" w:cs="-webkit-standard"/>
            <w:color w:val="000000" w:themeColor="text1"/>
            <w:lang w:val="it-IT"/>
            <w:rPrChange w:author="Lorenzo Salvi" w:date="2019-01-07T14:27:00Z" w:id="154">
              <w:rPr>
                <w:rFonts w:ascii="-webkit-standard" w:hAnsi="-webkit-standard" w:eastAsia="-webkit-standard" w:cs="-webkit-standard"/>
                <w:color w:val="000000" w:themeColor="text1"/>
              </w:rPr>
            </w:rPrChange>
          </w:rPr>
          <w:delText>;</w:delText>
        </w:r>
      </w:del>
    </w:p>
    <w:p xmlns:wp14="http://schemas.microsoft.com/office/word/2010/wordml" w:rsidRPr="00634BB8" w:rsidR="00F30507" w:rsidP="7A70388A" w:rsidRDefault="00F30507" w14:paraId="45FB0818" wp14:textId="77777777" wp14:noSpellErr="1">
      <w:pPr>
        <w:pStyle w:val="Paragrafoelenco"/>
        <w:numPr>
          <w:ilvl w:val="0"/>
          <w:numId w:val="3"/>
        </w:numPr>
        <w:ind/>
        <w:rPr>
          <w:lang w:val="it-IT"/>
          <w:rPrChange w:author="Salvatore Salernitano" w:date="2019-01-16T09:23:17.8351316" w:id="1077930220">
            <w:rPr/>
          </w:rPrChange>
        </w:rPr>
        <w:pPrChange w:author="Salvatore Salernitano" w:date="2019-01-16T09:23:17.8351316" w:id="1005943495">
          <w:pPr>
            <w:ind w:firstLine="60"/>
          </w:pPr>
        </w:pPrChange>
      </w:pPr>
    </w:p>
    <w:p xmlns:wp14="http://schemas.microsoft.com/office/word/2010/wordml" w:rsidRPr="00634BB8" w:rsidR="00F30507" w:rsidDel="47E6284B" w:rsidP="691910F0" w:rsidRDefault="00F30507" w14:paraId="022203C1" wp14:textId="7C4D4FFD">
      <w:pPr>
        <w:pStyle w:val="Paragrafoelenco"/>
        <w:numPr>
          <w:ilvl w:val="0"/>
          <w:numId w:val="3"/>
        </w:numPr>
        <w:rPr>
          <w:del w:author="Salvatore Salernitano" w:date="2019-01-08T09:43:25.2968987" w:id="107458874"/>
          <w:lang w:val="it-IT"/>
          <w:rPrChange w:author="Salvatore Salernitano" w:date="2019-01-08T09:42:25.1117582" w:id="1835694881">
            <w:rPr/>
          </w:rPrChange>
        </w:rPr>
        <w:pPrChange w:author="Salvatore Salernitano" w:date="2019-01-08T09:42:25.1117582" w:id="157">
          <w:pPr>
            <w:pStyle w:val="Paragrafoelenco"/>
            <w:numPr>
              <w:numId w:val="22"/>
            </w:numPr>
            <w:tabs>
              <w:tab w:val="num" w:pos="360"/>
              <w:tab w:val="num" w:pos="720"/>
            </w:tabs>
            <w:ind w:hanging="720"/>
          </w:pPr>
        </w:pPrChange>
      </w:pPr>
      <w:ins w:author="Salvatore Salernitano" w:date="2019-01-12T14:41:28.7847157" w:id="1108313286">
        <w:r w:rsidRPr="00634BB8" w:rsidR="1529F8C0">
          <w:rPr>
            <w:rFonts w:ascii="-webkit-standard" w:hAnsi="-webkit-standard" w:eastAsia="-webkit-standard" w:cs="-webkit-standard"/>
            <w:b w:val="1"/>
            <w:bCs w:val="1"/>
            <w:color w:val="000000" w:themeColor="text1"/>
            <w:lang w:val="it-IT"/>
            <w:rPrChange w:author="Lorenzo Salvi" w:date="2019-01-07T14:27:00Z" w:id="1639875987">
              <w:rPr>
                <w:rFonts w:ascii="-webkit-standard" w:hAnsi="-webkit-standard" w:eastAsia="-webkit-standard" w:cs="-webkit-standard"/>
                <w:b/>
                <w:bCs/>
                <w:color w:val="000000" w:themeColor="text1"/>
              </w:rPr>
            </w:rPrChange>
          </w:rPr>
          <w:t>A</w:t>
        </w:r>
      </w:ins>
      <w:ins w:author="Salvatore Salernitano" w:date="2019-01-12T14:42:29.5312324" w:id="899627907">
        <w:r w:rsidRPr="00634BB8" w:rsidR="4802F2D2">
          <w:rPr>
            <w:rFonts w:ascii="-webkit-standard" w:hAnsi="-webkit-standard" w:eastAsia="-webkit-standard" w:cs="-webkit-standard"/>
            <w:b w:val="1"/>
            <w:bCs w:val="1"/>
            <w:color w:val="000000" w:themeColor="text1"/>
            <w:lang w:val="it-IT"/>
            <w:rPrChange w:author="Lorenzo Salvi" w:date="2019-01-07T14:27:00Z" w:id="1695112799">
              <w:rPr>
                <w:rFonts w:ascii="-webkit-standard" w:hAnsi="-webkit-standard" w:eastAsia="-webkit-standard" w:cs="-webkit-standard"/>
                <w:b/>
                <w:bCs/>
                <w:color w:val="000000" w:themeColor="text1"/>
              </w:rPr>
            </w:rPrChange>
          </w:rPr>
          <w:t>ggiunta del Sensore e b</w:t>
        </w:r>
      </w:ins>
      <w:del w:author="Salvatore Salernitano" w:date="2019-01-12T14:42:29.5312324" w:id="1107092699">
        <w:r w:rsidRPr="00634BB8" w:rsidDel="4802F2D2">
          <w:rPr>
            <w:rFonts w:ascii="-webkit-standard" w:hAnsi="-webkit-standard" w:eastAsia="-webkit-standard" w:cs="-webkit-standard"/>
            <w:b w:val="1"/>
            <w:bCs w:val="1"/>
            <w:color w:val="000000" w:themeColor="text1"/>
            <w:lang w:val="it-IT"/>
            <w:rPrChange w:author="Lorenzo Salvi" w:date="2019-01-07T14:27:00Z" w:id="1314855425">
              <w:rPr>
                <w:rFonts w:ascii="-webkit-standard" w:hAnsi="-webkit-standard" w:eastAsia="-webkit-standard" w:cs="-webkit-standard"/>
                <w:b/>
                <w:bCs/>
                <w:color w:val="000000" w:themeColor="text1"/>
              </w:rPr>
            </w:rPrChange>
          </w:rPr>
          <w:delText>B</w:delText>
        </w:r>
      </w:del>
      <w:r w:rsidRPr="00634BB8">
        <w:rPr>
          <w:rFonts w:ascii="-webkit-standard" w:hAnsi="-webkit-standard" w:eastAsia="-webkit-standard" w:cs="-webkit-standard"/>
          <w:b w:val="1"/>
          <w:bCs w:val="1"/>
          <w:color w:val="000000" w:themeColor="text1"/>
          <w:lang w:val="it-IT"/>
          <w:rPrChange w:author="Lorenzo Salvi" w:date="2019-01-07T14:27:00Z" w:id="329434900">
            <w:rPr>
              <w:rFonts w:ascii="-webkit-standard" w:hAnsi="-webkit-standard" w:eastAsia="-webkit-standard" w:cs="-webkit-standard"/>
              <w:b/>
              <w:bCs/>
              <w:color w:val="000000" w:themeColor="text1"/>
            </w:rPr>
          </w:rPrChange>
        </w:rPr>
        <w:t>ackup</w:t>
      </w:r>
      <w:r w:rsidRPr="00634BB8">
        <w:rPr>
          <w:rFonts w:ascii="-webkit-standard" w:hAnsi="-webkit-standard" w:eastAsia="-webkit-standard" w:cs="-webkit-standard"/>
          <w:b w:val="1"/>
          <w:bCs w:val="1"/>
          <w:color w:val="000000" w:themeColor="text1"/>
          <w:lang w:val="it-IT"/>
          <w:rPrChange w:author="Lorenzo Salvi" w:date="2019-01-07T14:27:00Z" w:id="945309741">
            <w:rPr>
              <w:rFonts w:ascii="-webkit-standard" w:hAnsi="-webkit-standard" w:eastAsia="-webkit-standard" w:cs="-webkit-standard"/>
              <w:b/>
              <w:bCs/>
              <w:color w:val="000000" w:themeColor="text1"/>
            </w:rPr>
          </w:rPrChange>
        </w:rPr>
        <w:t xml:space="preserve"> </w:t>
      </w:r>
      <w:ins w:author="Salvatore Salernitano" w:date="2019-01-12T14:42:29.5312324" w:id="158080266">
        <w:r w:rsidRPr="00634BB8" w:rsidR="4802F2D2">
          <w:rPr>
            <w:rFonts w:ascii="-webkit-standard" w:hAnsi="-webkit-standard" w:eastAsia="-webkit-standard" w:cs="-webkit-standard"/>
            <w:b w:val="1"/>
            <w:bCs w:val="1"/>
            <w:color w:val="000000" w:themeColor="text1"/>
            <w:lang w:val="it-IT"/>
            <w:rPrChange w:author="Lorenzo Salvi" w:date="2019-01-07T14:27:00Z" w:id="158">
              <w:rPr>
                <w:rFonts w:ascii="-webkit-standard" w:hAnsi="-webkit-standard" w:eastAsia="-webkit-standard" w:cs="-webkit-standard"/>
                <w:b/>
                <w:bCs/>
                <w:color w:val="000000" w:themeColor="text1"/>
              </w:rPr>
            </w:rPrChange>
          </w:rPr>
          <w:t>valori ambientali</w:t>
        </w:r>
      </w:ins>
      <w:r w:rsidRPr="00634BB8">
        <w:rPr>
          <w:rFonts w:ascii="-webkit-standard" w:hAnsi="-webkit-standard" w:eastAsia="-webkit-standard" w:cs="-webkit-standard"/>
          <w:color w:val="000000" w:themeColor="text1"/>
          <w:lang w:val="it-IT"/>
          <w:rPrChange w:author="Lorenzo Salvi" w:date="2019-01-07T14:27:00Z" w:id="714915957">
            <w:rPr>
              <w:rFonts w:ascii="-webkit-standard" w:hAnsi="-webkit-standard" w:eastAsia="-webkit-standard" w:cs="-webkit-standard"/>
              <w:color w:val="000000" w:themeColor="text1"/>
            </w:rPr>
          </w:rPrChange>
        </w:rPr>
        <w:t>: I</w:t>
      </w:r>
      <w:ins w:author="Salvatore Salernitano" w:date="2019-01-08T09:40:23.4885899" w:id="551337430">
        <w:r w:rsidRPr="00634BB8" w:rsidR="2E579D29">
          <w:rPr>
            <w:rFonts w:ascii="-webkit-standard" w:hAnsi="-webkit-standard" w:eastAsia="-webkit-standard" w:cs="-webkit-standard"/>
            <w:color w:val="000000" w:themeColor="text1"/>
            <w:lang w:val="it-IT"/>
            <w:rPrChange w:author="Lorenzo Salvi" w:date="2019-01-07T14:27:00Z" w:id="313494841">
              <w:rPr>
                <w:rFonts w:ascii="-webkit-standard" w:hAnsi="-webkit-standard" w:eastAsia="-webkit-standard" w:cs="-webkit-standard"/>
                <w:color w:val="000000" w:themeColor="text1"/>
              </w:rPr>
            </w:rPrChange>
          </w:rPr>
          <w:t>l Gestore dei Sensori</w:t>
        </w:r>
      </w:ins>
      <w:del w:author="Salvatore Salernitano" w:date="2019-01-08T09:40:23.4885899" w:id="1364347763">
        <w:r w:rsidRPr="00634BB8" w:rsidDel="2E579D29">
          <w:rPr>
            <w:rFonts w:ascii="-webkit-standard" w:hAnsi="-webkit-standard" w:eastAsia="-webkit-standard" w:cs="-webkit-standard"/>
            <w:color w:val="000000" w:themeColor="text1"/>
            <w:lang w:val="it-IT"/>
            <w:rPrChange w:author="Lorenzo Salvi" w:date="2019-01-07T14:27:00Z" w:id="1073252580">
              <w:rPr>
                <w:rFonts w:ascii="-webkit-standard" w:hAnsi="-webkit-standard" w:eastAsia="-webkit-standard" w:cs="-webkit-standard"/>
                <w:color w:val="000000" w:themeColor="text1"/>
              </w:rPr>
            </w:rPrChange>
          </w:rPr>
          <w:delText xml:space="preserve"> sensori devono</w:delText>
        </w:r>
      </w:del>
      <w:r w:rsidRPr="00634BB8">
        <w:rPr>
          <w:rFonts w:ascii="-webkit-standard" w:hAnsi="-webkit-standard" w:eastAsia="-webkit-standard" w:cs="-webkit-standard"/>
          <w:color w:val="000000" w:themeColor="text1"/>
          <w:lang w:val="it-IT"/>
          <w:rPrChange w:author="Lorenzo Salvi" w:date="2019-01-07T14:27:00Z" w:id="4900540">
            <w:rPr>
              <w:rFonts w:ascii="-webkit-standard" w:hAnsi="-webkit-standard" w:eastAsia="-webkit-standard" w:cs="-webkit-standard"/>
              <w:color w:val="000000" w:themeColor="text1"/>
            </w:rPr>
          </w:rPrChange>
        </w:rPr>
        <w:t xml:space="preserve"> </w:t>
      </w:r>
      <w:ins w:author="Salvatore Salernitano" w:date="2019-01-08T09:41:24.0330872" w:id="243041040">
        <w:r w:rsidRPr="00634BB8" w:rsidR="4F75B131">
          <w:rPr>
            <w:rFonts w:ascii="-webkit-standard" w:hAnsi="-webkit-standard" w:eastAsia="-webkit-standard" w:cs="-webkit-standard"/>
            <w:color w:val="000000" w:themeColor="text1"/>
            <w:lang w:val="it-IT"/>
            <w:rPrChange w:author="Lorenzo Salvi" w:date="2019-01-07T14:27:00Z" w:id="135849168">
              <w:rPr>
                <w:rFonts w:ascii="-webkit-standard" w:hAnsi="-webkit-standard" w:eastAsia="-webkit-standard" w:cs="-webkit-standard"/>
                <w:color w:val="000000" w:themeColor="text1"/>
              </w:rPr>
            </w:rPrChange>
          </w:rPr>
          <w:t xml:space="preserve">deve</w:t>
        </w:r>
        <w:r w:rsidRPr="00634BB8">
          <w:rPr>
            <w:rFonts w:ascii="-webkit-standard" w:hAnsi="-webkit-standard" w:eastAsia="-webkit-standard" w:cs="-webkit-standard"/>
            <w:color w:val="000000" w:themeColor="text1"/>
            <w:lang w:val="it-IT"/>
            <w:rPrChange w:author="Lorenzo Salvi" w:date="2019-01-07T14:27:00Z" w:id="79213957">
              <w:rPr>
                <w:rFonts w:ascii="-webkit-standard" w:hAnsi="-webkit-standard" w:eastAsia="-webkit-standard" w:cs="-webkit-standard"/>
                <w:color w:val="000000" w:themeColor="text1"/>
              </w:rPr>
            </w:rPrChange>
          </w:rPr>
          <w:t xml:space="preserve"> essere in grado di effettuare</w:t>
        </w:r>
        <w:r w:rsidRPr="00634BB8" w:rsidR="4F75B131">
          <w:rPr>
            <w:rFonts w:ascii="-webkit-standard" w:hAnsi="-webkit-standard" w:eastAsia="-webkit-standard" w:cs="-webkit-standard"/>
            <w:color w:val="000000" w:themeColor="text1"/>
            <w:lang w:val="it-IT"/>
            <w:rPrChange w:author="Lorenzo Salvi" w:date="2019-01-07T14:27:00Z" w:id="860720731">
              <w:rPr>
                <w:rFonts w:ascii="-webkit-standard" w:hAnsi="-webkit-standard" w:eastAsia="-webkit-standard" w:cs="-webkit-standard"/>
                <w:color w:val="000000" w:themeColor="text1"/>
              </w:rPr>
            </w:rPrChange>
          </w:rPr>
          <w:t xml:space="preserve"> il </w:t>
        </w:r>
        <w:r w:rsidRPr="00634BB8">
          <w:rPr>
            <w:rFonts w:ascii="-webkit-standard" w:hAnsi="-webkit-standard" w:eastAsia="-webkit-standard" w:cs="-webkit-standard"/>
            <w:color w:val="000000" w:themeColor="text1"/>
            <w:lang w:val="it-IT"/>
            <w:rPrChange w:author="Lorenzo Salvi" w:date="2019-01-07T14:27:00Z" w:id="1261546438">
              <w:rPr>
                <w:rFonts w:ascii="-webkit-standard" w:hAnsi="-webkit-standard" w:eastAsia="-webkit-standard" w:cs="-webkit-standard"/>
                <w:color w:val="000000" w:themeColor="text1"/>
              </w:rPr>
            </w:rPrChange>
          </w:rPr>
          <w:t xml:space="preserve">backup dei parametri</w:t>
        </w:r>
        <w:r w:rsidRPr="00634BB8" w:rsidR="4F75B131">
          <w:rPr>
            <w:rFonts w:ascii="-webkit-standard" w:hAnsi="-webkit-standard" w:eastAsia="-webkit-standard" w:cs="-webkit-standard"/>
            <w:color w:val="000000" w:themeColor="text1"/>
            <w:lang w:val="it-IT"/>
            <w:rPrChange w:author="Lorenzo Salvi" w:date="2019-01-07T14:27:00Z" w:id="757752359">
              <w:rPr>
                <w:rFonts w:ascii="-webkit-standard" w:hAnsi="-webkit-standard" w:eastAsia="-webkit-standard" w:cs="-webkit-standard"/>
                <w:color w:val="000000" w:themeColor="text1"/>
              </w:rPr>
            </w:rPrChange>
          </w:rPr>
          <w:t xml:space="preserve"> del sensore nel momento in cui si aggiunge e si </w:t>
        </w:r>
        <w:r w:rsidRPr="00634BB8" w:rsidR="4F75B131">
          <w:rPr>
            <w:rFonts w:ascii="-webkit-standard" w:hAnsi="-webkit-standard" w:eastAsia="-webkit-standard" w:cs="-webkit-standard"/>
            <w:color w:val="000000" w:themeColor="text1"/>
            <w:lang w:val="it-IT"/>
            <w:rPrChange w:author="Lorenzo Salvi" w:date="2019-01-07T14:27:00Z" w:id="667689457">
              <w:rPr>
                <w:rFonts w:ascii="-webkit-standard" w:hAnsi="-webkit-standard" w:eastAsia="-webkit-standard" w:cs="-webkit-standard"/>
                <w:color w:val="000000" w:themeColor="text1"/>
              </w:rPr>
            </w:rPrChange>
          </w:rPr>
          <w:t xml:space="preserve">configura </w:t>
        </w:r>
      </w:ins>
      <w:ins w:author="Salvatore Salernitano" w:date="2019-01-08T09:43:25.2968987" w:id="1982581213">
        <w:r w:rsidRPr="00634BB8" w:rsidR="47E6284B">
          <w:rPr>
            <w:rFonts w:ascii="-webkit-standard" w:hAnsi="-webkit-standard" w:eastAsia="-webkit-standard" w:cs="-webkit-standard"/>
            <w:color w:val="000000" w:themeColor="text1"/>
            <w:lang w:val="it-IT"/>
            <w:rPrChange w:author="Lorenzo Salvi" w:date="2019-01-07T14:27:00Z" w:id="634725789">
              <w:rPr>
                <w:rFonts w:ascii="-webkit-standard" w:hAnsi="-webkit-standard" w:eastAsia="-webkit-standard" w:cs="-webkit-standard"/>
                <w:color w:val="000000" w:themeColor="text1"/>
              </w:rPr>
            </w:rPrChange>
          </w:rPr>
          <w:t xml:space="preserve">lo stesso</w:t>
        </w:r>
      </w:ins>
      <w:del w:author="Salvatore Salernitano" w:date="2019-01-08T09:41:24.0330872" w:id="516021892">
        <w:r w:rsidRPr="00634BB8" w:rsidDel="4F75B131">
          <w:rPr>
            <w:rFonts w:ascii="-webkit-standard" w:hAnsi="-webkit-standard" w:eastAsia="-webkit-standard" w:cs="-webkit-standard"/>
            <w:color w:val="000000" w:themeColor="text1"/>
            <w:lang w:val="it-IT"/>
            <w:rPrChange w:author="Lorenzo Salvi" w:date="2019-01-07T14:27:00Z" w:id="399512557">
              <w:rPr>
                <w:rFonts w:ascii="-webkit-standard" w:hAnsi="-webkit-standard" w:eastAsia="-webkit-standard" w:cs="-webkit-standard"/>
                <w:color w:val="000000" w:themeColor="text1"/>
              </w:rPr>
            </w:rPrChange>
          </w:rPr>
          <w:delText xml:space="preserve">essere in grado di effettuare periodicamente ed automaticamente i backup dei loro parametri</w:delText>
        </w:r>
      </w:del>
      <w:r w:rsidRPr="00634BB8">
        <w:rPr>
          <w:rFonts w:ascii="-webkit-standard" w:hAnsi="-webkit-standard" w:eastAsia="-webkit-standard" w:cs="-webkit-standard"/>
          <w:color w:val="000000" w:themeColor="text1"/>
          <w:lang w:val="it-IT"/>
          <w:rPrChange w:author="Lorenzo Salvi" w:date="2019-01-07T14:27:00Z" w:id="159">
            <w:rPr>
              <w:rFonts w:ascii="-webkit-standard" w:hAnsi="-webkit-standard" w:eastAsia="-webkit-standard" w:cs="-webkit-standard"/>
              <w:color w:val="000000" w:themeColor="text1"/>
            </w:rPr>
          </w:rPrChange>
        </w:rPr>
        <w:t xml:space="preserve">;</w:t>
      </w:r>
    </w:p>
    <w:p xmlns:wp14="http://schemas.microsoft.com/office/word/2010/wordml" w:rsidRPr="00634BB8" w:rsidR="00F30507" w:rsidP="49DF956D" w:rsidRDefault="00F30507" w14:paraId="049F31CB" wp14:textId="6FF28515" wp14:noSpellErr="1">
      <w:pPr>
        <w:pStyle w:val="Paragrafoelenco"/>
        <w:numPr>
          <w:ilvl w:val="0"/>
          <w:numId w:val="3"/>
        </w:numPr>
        <w:ind/>
        <w:rPr>
          <w:lang w:val="it-IT"/>
          <w:rPrChange w:author="Salvatore Salernitano" w:date="2019-01-18T15:41:39.5762984" w:id="324413842">
            <w:rPr/>
          </w:rPrChange>
        </w:rPr>
        <w:pPrChange w:author="Salvatore Salernitano" w:date="2019-01-18T15:41:39.5762984" w:id="1004752392">
          <w:pPr>
            <w:ind w:firstLine="60"/>
          </w:pPr>
        </w:pPrChange>
      </w:pPr>
    </w:p>
    <w:p xmlns:wp14="http://schemas.microsoft.com/office/word/2010/wordml" w:rsidRPr="00634BB8" w:rsidR="00F30507" w:rsidDel="09632D5A" w:rsidP="5D8387E5" w:rsidRDefault="00F30507" w14:paraId="300DDE99" wp14:textId="2775D3C8">
      <w:pPr>
        <w:pStyle w:val="Paragrafoelenco"/>
        <w:numPr>
          <w:ilvl w:val="0"/>
          <w:numId w:val="3"/>
        </w:numPr>
        <w:rPr>
          <w:del w:author="Salvatore Salernitano" w:date="2019-01-08T09:47:26.0999831" w:id="980731058"/>
          <w:lang w:val="it-IT"/>
          <w:rPrChange w:author="Salvatore Salernitano" w:date="2019-01-08T09:46:26.0017642" w:id="832469427">
            <w:rPr/>
          </w:rPrChange>
        </w:rPr>
        <w:pPrChange w:author="Salvatore Salernitano" w:date="2019-01-08T09:46:26.0017642" w:id="162">
          <w:pPr>
            <w:pStyle w:val="Paragrafoelenco"/>
            <w:numPr>
              <w:numId w:val="22"/>
            </w:numPr>
            <w:tabs>
              <w:tab w:val="num" w:pos="360"/>
              <w:tab w:val="num" w:pos="720"/>
            </w:tabs>
            <w:ind w:hanging="720"/>
          </w:pPr>
        </w:pPrChange>
      </w:pPr>
      <w:r w:rsidRPr="00634BB8">
        <w:rPr>
          <w:rFonts w:ascii="-webkit-standard" w:hAnsi="-webkit-standard" w:eastAsia="-webkit-standard" w:cs="-webkit-standard"/>
          <w:b w:val="1"/>
          <w:bCs w:val="1"/>
          <w:color w:val="000000" w:themeColor="text1"/>
          <w:lang w:val="it-IT"/>
          <w:rPrChange w:author="Lorenzo Salvi" w:date="2019-01-07T14:27:00Z" w:id="163">
            <w:rPr>
              <w:rFonts w:ascii="-webkit-standard" w:hAnsi="-webkit-standard" w:eastAsia="-webkit-standard" w:cs="-webkit-standard"/>
              <w:b/>
              <w:bCs/>
              <w:color w:val="000000" w:themeColor="text1"/>
            </w:rPr>
          </w:rPrChange>
        </w:rPr>
        <w:t>Interazione</w:t>
      </w:r>
      <w:r w:rsidRPr="00634BB8">
        <w:rPr>
          <w:rFonts w:ascii="-webkit-standard" w:hAnsi="-webkit-standard" w:eastAsia="-webkit-standard" w:cs="-webkit-standard"/>
          <w:color w:val="000000" w:themeColor="text1"/>
          <w:lang w:val="it-IT"/>
          <w:rPrChange w:author="Lorenzo Salvi" w:date="2019-01-07T14:27:00Z" w:id="642977303">
            <w:rPr>
              <w:rFonts w:ascii="-webkit-standard" w:hAnsi="-webkit-standard" w:eastAsia="-webkit-standard" w:cs="-webkit-standard"/>
              <w:color w:val="000000" w:themeColor="text1"/>
            </w:rPr>
          </w:rPrChange>
        </w:rPr>
        <w:t>: l’Amministratore del Sistema e i Gestori dei Sensori devono interagire tra loro (es: mediante utilizzo dei ticket)</w:t>
      </w:r>
      <w:ins w:author="Salvatore Salernitano" w:date="2019-01-08T09:44:25.3554887" w:id="1213191381">
        <w:r w:rsidRPr="00634BB8" w:rsidR="2FE0319C">
          <w:rPr>
            <w:rFonts w:ascii="-webkit-standard" w:hAnsi="-webkit-standard" w:eastAsia="-webkit-standard" w:cs="-webkit-standard"/>
            <w:color w:val="000000" w:themeColor="text1"/>
            <w:lang w:val="it-IT"/>
            <w:rPrChange w:author="Lorenzo Salvi" w:date="2019-01-07T14:27:00Z" w:id="1396413335">
              <w:rPr>
                <w:rFonts w:ascii="-webkit-standard" w:hAnsi="-webkit-standard" w:eastAsia="-webkit-standard" w:cs="-webkit-standard"/>
                <w:color w:val="000000" w:themeColor="text1"/>
              </w:rPr>
            </w:rPrChange>
          </w:rPr>
          <w:t>. In dettaglio, l’interazione prevede: da una parte il Gestore dei Sensori crea ed invia un ticket all’Amministratore, da</w:t>
        </w:r>
      </w:ins>
      <w:ins w:author="Salvatore Salernitano" w:date="2019-01-08T09:45:25.7317685" w:id="788759922">
        <w:r w:rsidRPr="00634BB8" w:rsidR="44D98B0E">
          <w:rPr>
            <w:rFonts w:ascii="-webkit-standard" w:hAnsi="-webkit-standard" w:eastAsia="-webkit-standard" w:cs="-webkit-standard"/>
            <w:color w:val="000000" w:themeColor="text1"/>
            <w:lang w:val="it-IT"/>
            <w:rPrChange w:author="Lorenzo Salvi" w:date="2019-01-07T14:27:00Z" w:id="1595893631">
              <w:rPr>
                <w:rFonts w:ascii="-webkit-standard" w:hAnsi="-webkit-standard" w:eastAsia="-webkit-standard" w:cs="-webkit-standard"/>
                <w:color w:val="000000" w:themeColor="text1"/>
              </w:rPr>
            </w:rPrChange>
          </w:rPr>
          <w:t>ll’altra parte l’</w:t>
        </w:r>
        <w:r w:rsidRPr="00634BB8" w:rsidR="44D98B0E">
          <w:rPr>
            <w:rFonts w:ascii="-webkit-standard" w:hAnsi="-webkit-standard" w:eastAsia="-webkit-standard" w:cs="-webkit-standard"/>
            <w:color w:val="000000" w:themeColor="text1"/>
            <w:lang w:val="it-IT"/>
            <w:rPrChange w:author="Lorenzo Salvi" w:date="2019-01-07T14:27:00Z" w:id="1981968907">
              <w:rPr>
                <w:rFonts w:ascii="-webkit-standard" w:hAnsi="-webkit-standard" w:eastAsia="-webkit-standard" w:cs="-webkit-standard"/>
                <w:color w:val="000000" w:themeColor="text1"/>
              </w:rPr>
            </w:rPrChange>
          </w:rPr>
          <w:t xml:space="preserve">Amministratore visualizzerà il ticket che gli è stato inviato dal Gestore e risponder</w:t>
        </w:r>
      </w:ins>
      <w:ins w:author="Salvatore Salernitano" w:date="2019-01-08T09:46:26.0017642" w:id="1478747878">
        <w:r w:rsidRPr="00634BB8" w:rsidR="5D8387E5">
          <w:rPr>
            <w:rFonts w:ascii="-webkit-standard" w:hAnsi="-webkit-standard" w:eastAsia="-webkit-standard" w:cs="-webkit-standard"/>
            <w:color w:val="000000" w:themeColor="text1"/>
            <w:lang w:val="it-IT"/>
            <w:rPrChange w:author="Lorenzo Salvi" w:date="2019-01-07T14:27:00Z" w:id="2067612584">
              <w:rPr>
                <w:rFonts w:ascii="-webkit-standard" w:hAnsi="-webkit-standard" w:eastAsia="-webkit-standard" w:cs="-webkit-standard"/>
                <w:color w:val="000000" w:themeColor="text1"/>
              </w:rPr>
            </w:rPrChange>
          </w:rPr>
          <w:t xml:space="preserve">à</w:t>
        </w:r>
      </w:ins>
      <w:ins w:author="Salvatore Salernitano" w:date="2019-01-08T09:45:25.7317685" w:id="614501263">
        <w:r w:rsidRPr="00634BB8" w:rsidR="44D98B0E">
          <w:rPr>
            <w:rFonts w:ascii="-webkit-standard" w:hAnsi="-webkit-standard" w:eastAsia="-webkit-standard" w:cs="-webkit-standard"/>
            <w:color w:val="000000" w:themeColor="text1"/>
            <w:lang w:val="it-IT"/>
            <w:rPrChange w:author="Lorenzo Salvi" w:date="2019-01-07T14:27:00Z" w:id="1301966294">
              <w:rPr>
                <w:rFonts w:ascii="-webkit-standard" w:hAnsi="-webkit-standard" w:eastAsia="-webkit-standard" w:cs="-webkit-standard"/>
                <w:color w:val="000000" w:themeColor="text1"/>
              </w:rPr>
            </w:rPrChange>
          </w:rPr>
          <w:t xml:space="preserve"> modificando </w:t>
        </w:r>
      </w:ins>
      <w:ins w:author="Salvatore Salernitano" w:date="2019-01-08T09:46:26.0017642" w:id="1700499223">
        <w:r w:rsidRPr="00634BB8" w:rsidR="5D8387E5">
          <w:rPr>
            <w:rFonts w:ascii="-webkit-standard" w:hAnsi="-webkit-standard" w:eastAsia="-webkit-standard" w:cs="-webkit-standard"/>
            <w:color w:val="000000" w:themeColor="text1"/>
            <w:lang w:val="it-IT"/>
            <w:rPrChange w:author="Lorenzo Salvi" w:date="2019-01-07T14:27:00Z" w:id="164">
              <w:rPr>
                <w:rFonts w:ascii="-webkit-standard" w:hAnsi="-webkit-standard" w:eastAsia="-webkit-standard" w:cs="-webkit-standard"/>
                <w:color w:val="000000" w:themeColor="text1"/>
              </w:rPr>
            </w:rPrChange>
          </w:rPr>
          <w:t xml:space="preserve">la descrizione del ticket st</w:t>
        </w:r>
      </w:ins>
    </w:p>
    <w:p xmlns:wp14="http://schemas.microsoft.com/office/word/2010/wordml" w:rsidRPr="00634BB8" w:rsidR="00F30507" w:rsidP="49DF956D" w:rsidRDefault="00F30507" w14:paraId="53128261" wp14:textId="77777777" wp14:noSpellErr="1">
      <w:pPr>
        <w:pStyle w:val="Paragrafoelenco"/>
        <w:numPr>
          <w:ilvl w:val="0"/>
          <w:numId w:val="3"/>
        </w:numPr>
        <w:ind/>
        <w:rPr>
          <w:lang w:val="it-IT"/>
          <w:rPrChange w:author="Salvatore Salernitano" w:date="2019-01-18T15:41:39.5762984" w:id="992949005">
            <w:rPr/>
          </w:rPrChange>
        </w:rPr>
        <w:pPrChange w:author="Salvatore Salernitano" w:date="2019-01-18T15:41:39.5762984" w:id="1878334398">
          <w:pPr>
            <w:ind w:firstLine="60"/>
          </w:pPr>
        </w:pPrChange>
      </w:pPr>
      <w:ins w:author="Salvatore Salernitano" w:date="2019-01-08T09:47:26.0999831" w:id="467942975">
        <w:r w:rsidRPr="09632D5A" w:rsidR="09632D5A">
          <w:rPr>
            <w:rFonts w:ascii="-webkit-standard" w:hAnsi="-webkit-standard" w:eastAsia="-webkit-standard" w:cs="-webkit-standard"/>
            <w:color w:val="000000" w:themeColor="text1" w:themeTint="FF" w:themeShade="FF"/>
            <w:lang w:val="it-IT"/>
            <w:rPrChange w:author="Salvatore Salernitano" w:date="2019-01-08T09:47:26.0999831" w:id="449110258">
              <w:rPr/>
            </w:rPrChange>
          </w:rPr>
          <w:t>esso;</w:t>
        </w:r>
      </w:ins>
    </w:p>
    <w:p xmlns:wp14="http://schemas.microsoft.com/office/word/2010/wordml" w:rsidRPr="00634BB8" w:rsidR="00F30507" w:rsidDel="12005FEA" w:rsidP="7AAABBDF" w:rsidRDefault="00F30507" w14:paraId="20400FE2" wp14:noSpellErr="1" wp14:textId="0E2D03C1">
      <w:pPr>
        <w:pStyle w:val="Paragrafoelenco"/>
        <w:numPr>
          <w:ilvl w:val="0"/>
          <w:numId w:val="3"/>
        </w:numPr>
        <w:rPr>
          <w:del w:author="Marco Poscente" w:date="2019-01-09T09:17:05.0370027" w:id="209252179"/>
          <w:lang w:val="it-IT"/>
          <w:rPrChange w:author="Salvatore Salernitano" w:date="2019-01-08T09:48:26.6118688" w:id="159940413">
            <w:rPr/>
          </w:rPrChange>
        </w:rPr>
        <w:pPrChange w:author="Salvatore Salernitano" w:date="2019-01-08T09:48:26.6118688" w:id="167">
          <w:pPr>
            <w:pStyle w:val="Paragrafoelenco"/>
            <w:numPr>
              <w:numId w:val="22"/>
            </w:numPr>
            <w:tabs>
              <w:tab w:val="num" w:pos="360"/>
              <w:tab w:val="num" w:pos="720"/>
            </w:tabs>
            <w:ind w:hanging="720"/>
          </w:pPr>
        </w:pPrChange>
      </w:pPr>
      <w:r w:rsidRPr="00634BB8">
        <w:rPr>
          <w:rFonts w:ascii="-webkit-standard" w:hAnsi="-webkit-standard" w:eastAsia="-webkit-standard" w:cs="-webkit-standard"/>
          <w:b w:val="1"/>
          <w:bCs w:val="1"/>
          <w:color w:val="000000" w:themeColor="text1"/>
          <w:lang w:val="it-IT"/>
          <w:rPrChange w:author="Lorenzo Salvi" w:date="2019-01-07T14:27:00Z" w:id="1695067867">
            <w:rPr>
              <w:rFonts w:ascii="-webkit-standard" w:hAnsi="-webkit-standard" w:eastAsia="-webkit-standard" w:cs="-webkit-standard"/>
              <w:b/>
              <w:bCs/>
              <w:color w:val="000000" w:themeColor="text1"/>
            </w:rPr>
          </w:rPrChange>
        </w:rPr>
        <w:t>Registrazione Gestore Sensori</w:t>
      </w:r>
      <w:ins w:author="Salvatore Salernitano" w:date="2019-01-08T09:47:26.0999831" w:id="1130259196">
        <w:r w:rsidRPr="00634BB8" w:rsidR="09632D5A">
          <w:rPr>
            <w:rFonts w:ascii="-webkit-standard" w:hAnsi="-webkit-standard" w:eastAsia="-webkit-standard" w:cs="-webkit-standard"/>
            <w:b w:val="1"/>
            <w:bCs w:val="1"/>
            <w:color w:val="000000" w:themeColor="text1"/>
            <w:lang w:val="it-IT"/>
            <w:rPrChange w:author="Lorenzo Salvi" w:date="2019-01-07T14:27:00Z" w:id="168">
              <w:rPr>
                <w:rFonts w:ascii="-webkit-standard" w:hAnsi="-webkit-standard" w:eastAsia="-webkit-standard" w:cs="-webkit-standard"/>
                <w:b/>
                <w:bCs/>
                <w:color w:val="000000" w:themeColor="text1"/>
              </w:rPr>
            </w:rPrChange>
          </w:rPr>
          <w:t xml:space="preserve"> e Amministratore</w:t>
        </w:r>
      </w:ins>
      <w:r w:rsidRPr="00634BB8">
        <w:rPr>
          <w:rFonts w:ascii="-webkit-standard" w:hAnsi="-webkit-standard" w:eastAsia="-webkit-standard" w:cs="-webkit-standard"/>
          <w:color w:val="000000" w:themeColor="text1"/>
          <w:lang w:val="it-IT"/>
          <w:rPrChange w:author="Lorenzo Salvi" w:date="2019-01-07T14:27:00Z" w:id="1271408859">
            <w:rPr>
              <w:rFonts w:ascii="-webkit-standard" w:hAnsi="-webkit-standard" w:eastAsia="-webkit-standard" w:cs="-webkit-standard"/>
              <w:color w:val="000000" w:themeColor="text1"/>
            </w:rPr>
          </w:rPrChange>
        </w:rPr>
        <w:t xml:space="preserve">: L’Amministratore del Sistema può inserire un nuovo Gestore dei Sensori </w:t>
      </w:r>
      <w:ins w:author="Salvatore Salernitano" w:date="2019-01-08T09:47:26.0999831" w:id="572988779">
        <w:r w:rsidRPr="00634BB8" w:rsidR="09632D5A">
          <w:rPr>
            <w:rFonts w:ascii="-webkit-standard" w:hAnsi="-webkit-standard" w:eastAsia="-webkit-standard" w:cs="-webkit-standard"/>
            <w:color w:val="000000" w:themeColor="text1"/>
            <w:lang w:val="it-IT"/>
            <w:rPrChange w:author="Lorenzo Salvi" w:date="2019-01-07T14:27:00Z" w:id="1896530066">
              <w:rPr>
                <w:rFonts w:ascii="-webkit-standard" w:hAnsi="-webkit-standard" w:eastAsia="-webkit-standard" w:cs="-webkit-standard"/>
                <w:color w:val="000000" w:themeColor="text1"/>
              </w:rPr>
            </w:rPrChange>
          </w:rPr>
          <w:t xml:space="preserve">ed un nuovo Amministratore </w:t>
        </w:r>
      </w:ins>
      <w:r w:rsidRPr="00634BB8">
        <w:rPr>
          <w:rFonts w:ascii="-webkit-standard" w:hAnsi="-webkit-standard" w:eastAsia="-webkit-standard" w:cs="-webkit-standard"/>
          <w:color w:val="000000" w:themeColor="text1"/>
          <w:lang w:val="it-IT"/>
          <w:rPrChange w:author="Lorenzo Salvi" w:date="2019-01-07T14:27:00Z" w:id="1382130561">
            <w:rPr>
              <w:rFonts w:ascii="-webkit-standard" w:hAnsi="-webkit-standard" w:eastAsia="-webkit-standard" w:cs="-webkit-standard"/>
              <w:color w:val="000000" w:themeColor="text1"/>
            </w:rPr>
          </w:rPrChange>
        </w:rPr>
        <w:t>assegnandogli delle credenziali d’accesso</w:t>
      </w:r>
      <w:ins w:author="Salvatore Salernitano" w:date="2019-01-08T09:47:26.0999831" w:id="301443998">
        <w:r w:rsidRPr="00634BB8" w:rsidR="09632D5A">
          <w:rPr>
            <w:rFonts w:ascii="-webkit-standard" w:hAnsi="-webkit-standard" w:eastAsia="-webkit-standard" w:cs="-webkit-standard"/>
            <w:color w:val="000000" w:themeColor="text1"/>
            <w:lang w:val="it-IT"/>
            <w:rPrChange w:author="Lorenzo Salvi" w:date="2019-01-07T14:27:00Z" w:id="1621178019">
              <w:rPr>
                <w:rFonts w:ascii="-webkit-standard" w:hAnsi="-webkit-standard" w:eastAsia="-webkit-standard" w:cs="-webkit-standard"/>
                <w:color w:val="000000" w:themeColor="text1"/>
              </w:rPr>
            </w:rPrChange>
          </w:rPr>
          <w:t xml:space="preserve"> </w:t>
        </w:r>
      </w:ins>
      <w:ins w:author="Salvatore Salernitano" w:date="2019-01-08T09:48:26.6118688" w:id="933258951">
        <w:r w:rsidRPr="00634BB8" w:rsidR="7AAABBDF">
          <w:rPr>
            <w:rFonts w:ascii="-webkit-standard" w:hAnsi="-webkit-standard" w:eastAsia="-webkit-standard" w:cs="-webkit-standard"/>
            <w:color w:val="000000" w:themeColor="text1"/>
            <w:lang w:val="it-IT"/>
            <w:rPrChange w:author="Lorenzo Salvi" w:date="2019-01-07T14:27:00Z" w:id="80155932">
              <w:rPr>
                <w:rFonts w:ascii="-webkit-standard" w:hAnsi="-webkit-standard" w:eastAsia="-webkit-standard" w:cs="-webkit-standard"/>
                <w:color w:val="000000" w:themeColor="text1"/>
              </w:rPr>
            </w:rPrChange>
          </w:rPr>
          <w:t xml:space="preserve">(U</w:t>
        </w:r>
        <w:r w:rsidRPr="7AAABBDF" w:rsidR="7AAABBDF">
          <w:rPr>
            <w:rFonts w:ascii="-webkit-standard" w:hAnsi="-webkit-standard" w:eastAsia="-webkit-standard" w:cs="-webkit-standard"/>
            <w:color w:val="000000" w:themeColor="text1" w:themeTint="FF" w:themeShade="FF"/>
            <w:lang w:val="it-IT"/>
            <w:rPrChange w:author="Salvatore Salernitano" w:date="2019-01-08T09:48:26.6118688" w:id="375484155">
              <w:rPr/>
            </w:rPrChange>
          </w:rPr>
          <w:t>sername e Password)</w:t>
        </w:r>
      </w:ins>
      <w:r w:rsidRPr="00634BB8">
        <w:rPr>
          <w:rFonts w:ascii="-webkit-standard" w:hAnsi="-webkit-standard" w:eastAsia="-webkit-standard" w:cs="-webkit-standard"/>
          <w:color w:val="000000" w:themeColor="text1"/>
          <w:lang w:val="it-IT"/>
          <w:rPrChange w:author="Lorenzo Salvi" w:date="2019-01-07T14:27:00Z" w:id="169">
            <w:rPr>
              <w:rFonts w:ascii="-webkit-standard" w:hAnsi="-webkit-standard" w:eastAsia="-webkit-standard" w:cs="-webkit-standard"/>
              <w:color w:val="000000" w:themeColor="text1"/>
            </w:rPr>
          </w:rPrChange>
        </w:rPr>
        <w:t>;</w:t>
      </w:r>
    </w:p>
    <w:p xmlns:wp14="http://schemas.microsoft.com/office/word/2010/wordml" w:rsidRPr="00634BB8" w:rsidR="00F30507" w:rsidDel="12005FEA" w:rsidP="00F30507" w:rsidRDefault="00F30507" w14:paraId="62486C05" wp14:textId="77777777">
      <w:pPr>
        <w:rPr>
          <w:del w:author="Marco Poscente" w:date="2019-01-09T09:17:05.0370027" w:id="1296799006"/>
          <w:b/>
          <w:bCs/>
          <w:i/>
          <w:iCs/>
          <w:color w:val="4F81BD"/>
          <w:lang w:val="it-IT"/>
          <w:rPrChange w:author="Lorenzo Salvi" w:date="2019-01-07T14:27:00Z" w:id="170">
            <w:rPr>
              <w:b/>
              <w:bCs/>
              <w:i/>
              <w:iCs/>
              <w:color w:val="4F81BD"/>
            </w:rPr>
          </w:rPrChange>
        </w:rPr>
      </w:pPr>
    </w:p>
    <w:p xmlns:wp14="http://schemas.microsoft.com/office/word/2010/wordml" w:rsidRPr="00634BB8" w:rsidR="00F30507" w:rsidDel="12005FEA" w:rsidP="00F30507" w:rsidRDefault="00F30507" w14:paraId="4101652C" wp14:textId="77777777">
      <w:pPr>
        <w:rPr>
          <w:del w:author="Marco Poscente" w:date="2019-01-09T09:17:05.0370027" w:id="676992540"/>
          <w:b/>
          <w:bCs/>
          <w:i/>
          <w:iCs/>
          <w:color w:val="4F81BD"/>
          <w:lang w:val="it-IT"/>
          <w:rPrChange w:author="Lorenzo Salvi" w:date="2019-01-07T14:27:00Z" w:id="171">
            <w:rPr>
              <w:b/>
              <w:bCs/>
              <w:i/>
              <w:iCs/>
              <w:color w:val="4F81BD"/>
            </w:rPr>
          </w:rPrChange>
        </w:rPr>
      </w:pPr>
    </w:p>
    <w:p xmlns:wp14="http://schemas.microsoft.com/office/word/2010/wordml" w:rsidRPr="00634BB8" w:rsidR="00F30507" w:rsidDel="12005FEA" w:rsidP="0D8AB245" w:rsidRDefault="00F30507" wp14:textId="12C5208A" w14:paraId="2B5B0F63">
      <w:pPr>
        <w:pStyle w:val="Normale"/>
        <w:rPr>
          <w:del w:author="Marco Poscente" w:date="2019-01-09T09:17:05.0370027" w:id="252004628"/>
        </w:rPr>
        <w:pPrChange w:author="Marco Poscente" w:date="2019-01-09T09:13:40.3714724" w:id="313172012">
          <w:pPr/>
        </w:pPrChange>
        <w:rPr>
          <w:b w:val="1"/>
          <w:bCs w:val="1"/>
          <w:i w:val="1"/>
          <w:iCs w:val="1"/>
          <w:color w:val="4F81BD" w:themeColor="accent1" w:themeTint="FF" w:themeShade="FF"/>
          <w:lang w:val="it-IT"/>
          <w:rPrChange w:author="Marco Poscente" w:date="2019-01-09T09:13:40.3714724" w:id="775513523">
            <w:rPr/>
          </w:rPrChange>
        </w:rPr>
      </w:pPr>
    </w:p>
    <w:p xmlns:wp14="http://schemas.microsoft.com/office/word/2010/wordml" w:rsidRPr="00634BB8" w:rsidR="00F30507" w:rsidDel="12005FEA" w:rsidP="0D8AB245" w:rsidRDefault="00F30507" wp14:textId="4724ED67" w14:paraId="40D17F40">
      <w:pPr>
        <w:pStyle w:val="Normale"/>
        <w:rPr>
          <w:del w:author="Marco Poscente" w:date="2019-01-09T09:17:05.0370027" w:id="1542994742"/>
        </w:rPr>
        <w:pPrChange w:author="Marco Poscente" w:date="2019-01-09T09:13:40.3714724" w:id="798410655">
          <w:pPr/>
        </w:pPrChange>
        <w:rPr>
          <w:b w:val="1"/>
          <w:bCs w:val="1"/>
          <w:i w:val="1"/>
          <w:iCs w:val="1"/>
          <w:color w:val="4F80BD"/>
          <w:lang w:val="it-IT"/>
          <w:rPrChange w:author="Marco Poscente" w:date="2019-01-09T09:16:04.6105039" w:id="207096634">
            <w:rPr/>
          </w:rPrChange>
        </w:rPr>
      </w:pPr>
    </w:p>
    <w:p xmlns:wp14="http://schemas.microsoft.com/office/word/2010/wordml" w:rsidRPr="00634BB8" w:rsidR="00F30507" w:rsidDel="0D8AB245" w:rsidP="00F30507" w:rsidRDefault="00F30507" w14:paraId="4B99056E" wp14:textId="77777777">
      <w:pPr>
        <w:rPr>
          <w:del w:author="Marco Poscente" w:date="2019-01-09T09:13:40.3714724" w:id="1112063142"/>
          <w:b/>
          <w:bCs/>
          <w:i/>
          <w:iCs/>
          <w:color w:val="4F81BD"/>
          <w:lang w:val="it-IT"/>
          <w:rPrChange w:author="Lorenzo Salvi" w:date="2019-01-07T14:27:00Z" w:id="172">
            <w:rPr>
              <w:b/>
              <w:bCs/>
              <w:i/>
              <w:iCs/>
              <w:color w:val="4F81BD"/>
            </w:rPr>
          </w:rPrChange>
        </w:rPr>
      </w:pPr>
    </w:p>
    <w:p xmlns:wp14="http://schemas.microsoft.com/office/word/2010/wordml" w:rsidRPr="00634BB8" w:rsidR="00F30507" w:rsidDel="0D8AB245" w:rsidP="00F30507" w:rsidRDefault="00F30507" w14:paraId="1299C43A" wp14:textId="77777777">
      <w:pPr>
        <w:rPr>
          <w:del w:author="Marco Poscente" w:date="2019-01-09T09:13:40.3714724" w:id="483029553"/>
          <w:b/>
          <w:bCs/>
          <w:i/>
          <w:iCs/>
          <w:color w:val="4F81BD"/>
          <w:lang w:val="it-IT"/>
          <w:rPrChange w:author="Lorenzo Salvi" w:date="2019-01-07T14:27:00Z" w:id="173">
            <w:rPr>
              <w:b/>
              <w:bCs/>
              <w:i/>
              <w:iCs/>
              <w:color w:val="4F81BD"/>
            </w:rPr>
          </w:rPrChange>
        </w:rPr>
      </w:pPr>
    </w:p>
    <w:p xmlns:wp14="http://schemas.microsoft.com/office/word/2010/wordml" w:rsidRPr="00634BB8" w:rsidR="00F30507" w:rsidDel="3A1B61FA" w:rsidP="00F30507" w:rsidRDefault="00F30507" w14:paraId="4DDBEF00" wp14:textId="77777777">
      <w:pPr>
        <w:rPr>
          <w:del w:author="Marco Poscente" w:date="2019-01-08T14:08:42.4975146" w:id="844493711"/>
          <w:b/>
          <w:bCs/>
          <w:i/>
          <w:iCs/>
          <w:color w:val="4F81BD"/>
          <w:lang w:val="it-IT"/>
          <w:rPrChange w:author="Lorenzo Salvi" w:date="2019-01-07T14:27:00Z" w:id="174">
            <w:rPr>
              <w:b/>
              <w:bCs/>
              <w:i/>
              <w:iCs/>
              <w:color w:val="4F81BD"/>
            </w:rPr>
          </w:rPrChange>
        </w:rPr>
      </w:pPr>
    </w:p>
    <w:p xmlns:wp14="http://schemas.microsoft.com/office/word/2010/wordml" w:rsidRPr="00634BB8" w:rsidR="00F30507" w:rsidDel="0D8AB245" w:rsidP="3A1B61FA" w:rsidRDefault="00F30507" w14:paraId="3461D779" wp14:textId="77777777">
      <w:pPr>
        <w:pStyle w:val="Normale"/>
        <w:rPr>
          <w:del w:author="Marco Poscente" w:date="2019-01-09T09:13:40.3714724" w:id="1825815498"/>
          <w:b w:val="1"/>
          <w:bCs w:val="1"/>
          <w:i w:val="1"/>
          <w:iCs w:val="1"/>
          <w:color w:val="4F81BD"/>
          <w:lang w:val="it-IT"/>
          <w:rPrChange w:author="Marco Poscente" w:date="2019-01-08T14:08:42.4975146" w:id="175">
            <w:rPr>
              <w:b/>
              <w:bCs/>
              <w:i/>
              <w:iCs/>
              <w:color w:val="4F81BD"/>
            </w:rPr>
          </w:rPrChange>
        </w:rPr>
        <w:pPrChange w:author="Marco Poscente" w:date="2019-01-08T14:08:42.4975146" w:id="1272745040">
          <w:pPr/>
        </w:pPrChange>
      </w:pPr>
    </w:p>
    <w:p w:rsidR="0D8AB245" w:rsidDel="12005FEA" w:rsidP="0D8AB245" w:rsidRDefault="0D8AB245" w14:paraId="44763500">
      <w:pPr>
        <w:pStyle w:val="Normale"/>
        <w:rPr>
          <w:del w:author="Marco Poscente" w:date="2019-01-09T09:17:05.0370027" w:id="685444150"/>
          <w:b w:val="1"/>
          <w:bCs w:val="1"/>
          <w:i w:val="1"/>
          <w:iCs w:val="1"/>
          <w:color w:val="4F81BD" w:themeColor="accent1" w:themeTint="FF" w:themeShade="FF"/>
          <w:lang w:val="it-IT"/>
          <w:rPrChange w:author="Marco Poscente" w:date="2019-01-09T09:13:40.3714724" w:id="1016669219">
            <w:rPr/>
          </w:rPrChange>
        </w:rPr>
        <w:pPrChange w:author="Marco Poscente" w:date="2019-01-09T09:13:40.3714724" w:id="1327360357">
          <w:pPr/>
        </w:pPrChange>
      </w:pPr>
    </w:p>
    <w:p w:rsidR="12005FEA" w:rsidP="12005FEA" w:rsidRDefault="12005FEA" w14:noSpellErr="1" w14:paraId="2A2AD70D">
      <w:pPr>
        <w:pStyle w:val="Paragrafoelenco"/>
        <w:numPr>
          <w:ilvl w:val="0"/>
          <w:numId w:val="3"/>
        </w:numPr>
        <w:rPr>
          <w:lang w:val="it-IT"/>
          <w:rPrChange w:author="Marco Poscente" w:date="2019-01-09T09:17:05.0370027" w:id="1001837329">
            <w:rPr/>
          </w:rPrChange>
        </w:rPr>
        <w:pPrChange w:author="Marco Poscente" w:date="2019-01-09T09:17:05.0370027" w:id="1771196226">
          <w:pPr/>
        </w:pPrChange>
      </w:pPr>
    </w:p>
    <w:p w:rsidR="12005FEA" w:rsidP="12005FEA" w:rsidRDefault="12005FEA" w14:noSpellErr="1" w14:paraId="0F136647" w14:textId="5C43F00C">
      <w:pPr>
        <w:pStyle w:val="Normale"/>
        <w:rPr>
          <w:ins w:author="Marco Poscente" w:date="2019-01-09T09:17:05.0370027" w:id="1753084788"/>
          <w:b w:val="1"/>
          <w:bCs w:val="1"/>
          <w:i w:val="1"/>
          <w:iCs w:val="1"/>
          <w:color w:val="4F81BD" w:themeColor="accent1" w:themeTint="FF" w:themeShade="FF"/>
          <w:rPrChange w:author="Marco Poscente" w:date="2019-01-09T09:17:05.0370027" w:id="1382192677">
            <w:rPr/>
          </w:rPrChange>
        </w:rPr>
        <w:pPrChange w:author="Marco Poscente" w:date="2019-01-09T09:17:05.0370027" w:id="240178261">
          <w:pPr/>
        </w:pPrChange>
      </w:pPr>
    </w:p>
    <w:p w:rsidR="12005FEA" w:rsidP="12005FEA" w:rsidRDefault="12005FEA" w14:noSpellErr="1" w14:paraId="1EAA2753" w14:textId="061C3B8B">
      <w:pPr>
        <w:pStyle w:val="Normale"/>
        <w:rPr>
          <w:ins w:author="Marco Poscente" w:date="2019-01-09T09:17:05.0370027" w:id="1521050090"/>
          <w:b w:val="1"/>
          <w:bCs w:val="1"/>
          <w:i w:val="1"/>
          <w:iCs w:val="1"/>
          <w:color w:val="4F81BD" w:themeColor="accent1" w:themeTint="FF" w:themeShade="FF"/>
          <w:rPrChange w:author="Marco Poscente" w:date="2019-01-09T09:17:05.0370027" w:id="1348232306">
            <w:rPr/>
          </w:rPrChange>
        </w:rPr>
        <w:pPrChange w:author="Marco Poscente" w:date="2019-01-09T09:17:05.0370027" w:id="1161961976">
          <w:pPr/>
        </w:pPrChange>
      </w:pPr>
    </w:p>
    <w:p w:rsidR="12005FEA" w:rsidP="12005FEA" w:rsidRDefault="12005FEA" w14:noSpellErr="1" w14:paraId="14F7D36C" w14:textId="31B468B3">
      <w:pPr>
        <w:pStyle w:val="Normale"/>
        <w:rPr>
          <w:ins w:author="Marco Poscente" w:date="2019-01-09T09:17:05.0370027" w:id="1089270449"/>
          <w:b w:val="1"/>
          <w:bCs w:val="1"/>
          <w:i w:val="1"/>
          <w:iCs w:val="1"/>
          <w:color w:val="4F81BD" w:themeColor="accent1" w:themeTint="FF" w:themeShade="FF"/>
          <w:rPrChange w:author="Marco Poscente" w:date="2019-01-09T09:17:05.0370027" w:id="1751475951">
            <w:rPr/>
          </w:rPrChange>
        </w:rPr>
        <w:pPrChange w:author="Marco Poscente" w:date="2019-01-09T09:17:05.0370027" w:id="930525580">
          <w:pPr/>
        </w:pPrChange>
      </w:pPr>
    </w:p>
    <w:p w:rsidR="12005FEA" w:rsidP="12005FEA" w:rsidRDefault="12005FEA" w14:noSpellErr="1" w14:paraId="4B2E4314" w14:textId="7B4DD918">
      <w:pPr>
        <w:pStyle w:val="Normale"/>
        <w:rPr>
          <w:ins w:author="Marco Poscente" w:date="2019-01-09T09:17:05.0370027" w:id="597258431"/>
          <w:b w:val="1"/>
          <w:bCs w:val="1"/>
          <w:i w:val="1"/>
          <w:iCs w:val="1"/>
          <w:color w:val="4F81BD" w:themeColor="accent1" w:themeTint="FF" w:themeShade="FF"/>
          <w:rPrChange w:author="Marco Poscente" w:date="2019-01-09T09:17:05.0370027" w:id="1074443720">
            <w:rPr/>
          </w:rPrChange>
        </w:rPr>
        <w:pPrChange w:author="Marco Poscente" w:date="2019-01-09T09:17:05.0370027" w:id="1498572963">
          <w:pPr/>
        </w:pPrChange>
      </w:pPr>
    </w:p>
    <w:p w:rsidR="12005FEA" w:rsidDel="447F3169" w:rsidP="12005FEA" w:rsidRDefault="12005FEA" w14:noSpellErr="1" w14:paraId="04B94C66" w14:textId="2FA8AD69">
      <w:pPr>
        <w:pStyle w:val="Normale"/>
        <w:rPr>
          <w:ins w:author="Marco Poscente" w:date="2019-01-09T09:17:05.0370027" w:id="1904685929"/>
          <w:del w:author="Salvatore Salernitano" w:date="2019-01-17T11:11:24.7008318" w:id="1125952311"/>
          <w:b w:val="1"/>
          <w:bCs w:val="1"/>
          <w:i w:val="1"/>
          <w:iCs w:val="1"/>
          <w:color w:val="4F81BD" w:themeColor="accent1" w:themeTint="FF" w:themeShade="FF"/>
          <w:rPrChange w:author="Marco Poscente" w:date="2019-01-09T09:17:05.0370027" w:id="1038458668">
            <w:rPr/>
          </w:rPrChange>
        </w:rPr>
        <w:pPrChange w:author="Marco Poscente" w:date="2019-01-09T09:17:05.0370027" w:id="1205597780">
          <w:pPr/>
        </w:pPrChange>
      </w:pPr>
    </w:p>
    <w:p w:rsidR="12005FEA" w:rsidDel="447F3169" w:rsidP="12005FEA" w:rsidRDefault="12005FEA" w14:noSpellErr="1" w14:paraId="102F2F7C" w14:textId="685C4CF9">
      <w:pPr>
        <w:pStyle w:val="Normale"/>
        <w:rPr>
          <w:ins w:author="Marco Poscente" w:date="2019-01-09T09:17:05.0370027" w:id="1200823187"/>
          <w:del w:author="Salvatore Salernitano" w:date="2019-01-17T11:11:24.7008318" w:id="154771534"/>
          <w:b w:val="1"/>
          <w:bCs w:val="1"/>
          <w:i w:val="1"/>
          <w:iCs w:val="1"/>
          <w:color w:val="4F81BD" w:themeColor="accent1" w:themeTint="FF" w:themeShade="FF"/>
          <w:rPrChange w:author="Marco Poscente" w:date="2019-01-09T09:17:05.0370027" w:id="128021483">
            <w:rPr/>
          </w:rPrChange>
        </w:rPr>
        <w:pPrChange w:author="Marco Poscente" w:date="2019-01-09T09:17:05.0370027" w:id="971495155">
          <w:pPr/>
        </w:pPrChange>
      </w:pPr>
    </w:p>
    <w:p w:rsidR="12005FEA" w:rsidDel="2CFBA1C3" w:rsidP="12005FEA" w:rsidRDefault="12005FEA" w14:noSpellErr="1" w14:paraId="4BDAEC66" w14:textId="009027C7">
      <w:pPr>
        <w:pStyle w:val="Normale"/>
        <w:rPr>
          <w:ins w:author="Marco Poscente" w:date="2019-01-09T09:17:05.0370027" w:id="769934235"/>
          <w:del w:author="Salvatore Salernitano" w:date="2019-01-16T09:31:55.1839855" w:id="1390299197"/>
          <w:b w:val="1"/>
          <w:bCs w:val="1"/>
          <w:i w:val="1"/>
          <w:iCs w:val="1"/>
          <w:color w:val="4F81BD" w:themeColor="accent1" w:themeTint="FF" w:themeShade="FF"/>
          <w:rPrChange w:author="Marco Poscente" w:date="2019-01-09T09:17:05.0370027" w:id="1166116080">
            <w:rPr/>
          </w:rPrChange>
        </w:rPr>
        <w:pPrChange w:author="Marco Poscente" w:date="2019-01-09T09:17:05.0370027" w:id="241923709">
          <w:pPr/>
        </w:pPrChange>
      </w:pPr>
    </w:p>
    <w:p w:rsidR="12005FEA" w:rsidDel="69209551" w:rsidP="12005FEA" w:rsidRDefault="12005FEA" w14:noSpellErr="1" w14:paraId="0FDFD4CD" w14:textId="58A3243B">
      <w:pPr>
        <w:pStyle w:val="Normale"/>
        <w:rPr>
          <w:ins w:author="Marco Poscente" w:date="2019-01-09T09:17:05.0370027" w:id="348224144"/>
          <w:del w:author="Salvatore Salernitano" w:date="2019-01-16T09:30:54.9961304" w:id="2033868087"/>
          <w:b w:val="1"/>
          <w:bCs w:val="1"/>
          <w:i w:val="1"/>
          <w:iCs w:val="1"/>
          <w:color w:val="4F81BD" w:themeColor="accent1" w:themeTint="FF" w:themeShade="FF"/>
          <w:rPrChange w:author="Marco Poscente" w:date="2019-01-09T09:17:05.0370027" w:id="855027669">
            <w:rPr/>
          </w:rPrChange>
        </w:rPr>
        <w:pPrChange w:author="Marco Poscente" w:date="2019-01-09T09:17:05.0370027" w:id="1378588639">
          <w:pPr/>
        </w:pPrChange>
      </w:pPr>
    </w:p>
    <w:p xmlns:wp14="http://schemas.microsoft.com/office/word/2010/wordml" w:rsidRPr="00634BB8" w:rsidR="00F30507" w:rsidDel="7AAABBDF" w:rsidP="00F30507" w:rsidRDefault="00F30507" w14:paraId="3CF2D8B6" wp14:textId="77777777">
      <w:pPr>
        <w:rPr>
          <w:del w:author="Salvatore Salernitano" w:date="2019-01-08T09:48:26.6118688" w:id="489222632"/>
          <w:b/>
          <w:bCs/>
          <w:i/>
          <w:iCs/>
          <w:color w:val="4F81BD"/>
          <w:lang w:val="it-IT"/>
          <w:rPrChange w:author="Lorenzo Salvi" w:date="2019-01-07T14:27:00Z" w:id="176">
            <w:rPr>
              <w:b/>
              <w:bCs/>
              <w:i/>
              <w:iCs/>
              <w:color w:val="4F81BD"/>
            </w:rPr>
          </w:rPrChange>
        </w:rPr>
      </w:pPr>
    </w:p>
    <w:p xmlns:wp14="http://schemas.microsoft.com/office/word/2010/wordml" w:rsidRPr="00634BB8" w:rsidR="00F30507" w:rsidDel="7AAABBDF" w:rsidP="00F30507" w:rsidRDefault="00F30507" w14:paraId="0FB78278" wp14:textId="77777777">
      <w:pPr>
        <w:rPr>
          <w:del w:author="Salvatore Salernitano" w:date="2019-01-08T09:48:26.6118688" w:id="253659517"/>
          <w:b/>
          <w:bCs/>
          <w:i/>
          <w:iCs/>
          <w:color w:val="4F81BD"/>
          <w:lang w:val="it-IT"/>
          <w:rPrChange w:author="Lorenzo Salvi" w:date="2019-01-07T14:27:00Z" w:id="177">
            <w:rPr>
              <w:b/>
              <w:bCs/>
              <w:i/>
              <w:iCs/>
              <w:color w:val="4F81BD"/>
            </w:rPr>
          </w:rPrChange>
        </w:rPr>
      </w:pPr>
    </w:p>
    <w:p xmlns:wp14="http://schemas.microsoft.com/office/word/2010/wordml" w:rsidRPr="00634BB8" w:rsidR="00F30507" w:rsidDel="7AAABBDF" w:rsidP="00F30507" w:rsidRDefault="00F30507" w14:paraId="1FC39945" wp14:textId="77777777">
      <w:pPr>
        <w:rPr>
          <w:del w:author="Salvatore Salernitano" w:date="2019-01-08T09:48:26.6118688" w:id="291724246"/>
          <w:b/>
          <w:bCs/>
          <w:i/>
          <w:iCs/>
          <w:color w:val="4F81BD"/>
          <w:lang w:val="it-IT"/>
          <w:rPrChange w:author="Lorenzo Salvi" w:date="2019-01-07T14:27:00Z" w:id="178">
            <w:rPr>
              <w:b/>
              <w:bCs/>
              <w:i/>
              <w:iCs/>
              <w:color w:val="4F81BD"/>
            </w:rPr>
          </w:rPrChange>
        </w:rPr>
      </w:pPr>
    </w:p>
    <w:p xmlns:wp14="http://schemas.microsoft.com/office/word/2010/wordml" w:rsidRPr="00634BB8" w:rsidR="00F30507" w:rsidDel="7AAABBDF" w:rsidP="00F30507" w:rsidRDefault="00F30507" w14:paraId="0562CB0E" wp14:textId="77777777">
      <w:pPr>
        <w:rPr>
          <w:del w:author="Salvatore Salernitano" w:date="2019-01-08T09:48:26.6118688" w:id="584628737"/>
          <w:b/>
          <w:bCs/>
          <w:i/>
          <w:iCs/>
          <w:color w:val="4F81BD"/>
          <w:lang w:val="it-IT"/>
          <w:rPrChange w:author="Lorenzo Salvi" w:date="2019-01-07T14:27:00Z" w:id="179">
            <w:rPr>
              <w:b/>
              <w:bCs/>
              <w:i/>
              <w:iCs/>
              <w:color w:val="4F81BD"/>
            </w:rPr>
          </w:rPrChange>
        </w:rPr>
      </w:pPr>
    </w:p>
    <w:p xmlns:wp14="http://schemas.microsoft.com/office/word/2010/wordml" w:rsidR="00F30507" w:rsidP="447F3169" w:rsidRDefault="00F30507" w14:paraId="0FDE2B80" wp14:textId="77777777" wp14:noSpellErr="1">
      <w:pPr>
        <w:pStyle w:val="Normale"/>
        <w:rPr>
          <w:b w:val="1"/>
          <w:bCs w:val="1"/>
          <w:i w:val="1"/>
          <w:iCs w:val="1"/>
          <w:color w:val="4F80BD"/>
          <w:rPrChange w:author="Salvatore Salernitano" w:date="2019-01-17T11:11:24.7008318" w:id="83478881">
            <w:rPr/>
          </w:rPrChange>
        </w:rPr>
        <w:pPrChange w:author="Salvatore Salernitano" w:date="2019-01-17T11:11:24.7008318" w:id="1751723445">
          <w:pPr/>
        </w:pPrChange>
      </w:pPr>
      <w:r w:rsidRPr="447F3169">
        <w:rPr>
          <w:b w:val="1"/>
          <w:bCs w:val="1"/>
          <w:i w:val="1"/>
          <w:iCs w:val="1"/>
          <w:color w:val="4F81BD"/>
        </w:rPr>
        <w:t>A1.1 Use Case Diagrams</w:t>
      </w:r>
    </w:p>
    <w:p xmlns:wp14="http://schemas.microsoft.com/office/word/2010/wordml" w:rsidRPr="00634BB8" w:rsidR="00F30507" w:rsidDel="7A0E82D1" w:rsidP="00F30507" w:rsidRDefault="00F30507" w14:paraId="589FE625" wp14:textId="77777777">
      <w:pPr>
        <w:rPr>
          <w:del w:author="Salvatore Salernitano" w:date="2019-01-16T15:27:36.7399401" w:id="1187678093"/>
          <w:rFonts w:ascii="-webkit-standard" w:hAnsi="-webkit-standard" w:eastAsia="-webkit-standard" w:cs="-webkit-standard"/>
          <w:color w:val="000000" w:themeColor="text1"/>
          <w:sz w:val="22"/>
          <w:szCs w:val="22"/>
          <w:lang w:val="it-IT"/>
          <w:rPrChange w:author="Lorenzo Salvi" w:date="2019-01-07T14:25:00Z" w:id="180">
            <w:rPr>
              <w:rFonts w:ascii="-webkit-standard" w:hAnsi="-webkit-standard" w:eastAsia="-webkit-standard" w:cs="-webkit-standard"/>
              <w:color w:val="000000" w:themeColor="text1"/>
              <w:sz w:val="22"/>
              <w:szCs w:val="22"/>
            </w:rPr>
          </w:rPrChange>
        </w:rPr>
      </w:pPr>
      <w:r w:rsidRPr="00634BB8">
        <w:rPr>
          <w:lang w:val="it-IT"/>
          <w:rPrChange w:author="Lorenzo Salvi" w:date="2019-01-07T14:25:00Z" w:id="181">
            <w:rPr/>
          </w:rPrChange>
        </w:rPr>
        <w:br/>
      </w:r>
      <w:r w:rsidRPr="00634BB8">
        <w:rPr>
          <w:rFonts w:ascii="-webkit-standard" w:hAnsi="-webkit-standard" w:eastAsia="-webkit-standard" w:cs="-webkit-standard"/>
          <w:color w:val="000000" w:themeColor="text1"/>
          <w:sz w:val="22"/>
          <w:szCs w:val="22"/>
          <w:lang w:val="it-IT"/>
          <w:rPrChange w:author="Lorenzo Salvi" w:date="2019-01-07T14:25:00Z" w:id="182">
            <w:rPr>
              <w:rFonts w:ascii="-webkit-standard" w:hAnsi="-webkit-standard" w:eastAsia="-webkit-standard" w:cs="-webkit-standard"/>
              <w:color w:val="000000" w:themeColor="text1"/>
              <w:sz w:val="22"/>
              <w:szCs w:val="22"/>
            </w:rPr>
          </w:rPrChange>
        </w:rPr>
        <w:t xml:space="preserve">Il team ha deciso di utilizzare </w:t>
      </w:r>
      <w:proofErr w:type="spellStart"/>
      <w:r w:rsidRPr="00634BB8">
        <w:rPr>
          <w:rFonts w:ascii="-webkit-standard" w:hAnsi="-webkit-standard" w:eastAsia="-webkit-standard" w:cs="-webkit-standard"/>
          <w:b w:val="1"/>
          <w:bCs w:val="1"/>
          <w:color w:val="000000" w:themeColor="text1"/>
          <w:sz w:val="22"/>
          <w:szCs w:val="22"/>
          <w:lang w:val="it-IT"/>
          <w:rPrChange w:author="Lorenzo Salvi" w:date="2019-01-07T14:25:00Z" w:id="183">
            <w:rPr>
              <w:rFonts w:ascii="-webkit-standard" w:hAnsi="-webkit-standard" w:eastAsia="-webkit-standard" w:cs="-webkit-standard"/>
              <w:b/>
              <w:bCs/>
              <w:color w:val="000000" w:themeColor="text1"/>
              <w:sz w:val="22"/>
              <w:szCs w:val="22"/>
            </w:rPr>
          </w:rPrChange>
        </w:rPr>
        <w:t>Draw.io</w:t>
      </w:r>
      <w:proofErr w:type="spellEnd"/>
      <w:r w:rsidRPr="00634BB8">
        <w:rPr>
          <w:rFonts w:ascii="-webkit-standard" w:hAnsi="-webkit-standard" w:eastAsia="-webkit-standard" w:cs="-webkit-standard"/>
          <w:color w:val="000000" w:themeColor="text1"/>
          <w:sz w:val="22"/>
          <w:szCs w:val="22"/>
          <w:lang w:val="it-IT"/>
          <w:rPrChange w:author="Lorenzo Salvi" w:date="2019-01-07T14:25:00Z" w:id="789352034">
            <w:rPr>
              <w:rFonts w:ascii="-webkit-standard" w:hAnsi="-webkit-standard" w:eastAsia="-webkit-standard" w:cs="-webkit-standard"/>
              <w:color w:val="000000" w:themeColor="text1"/>
              <w:sz w:val="22"/>
              <w:szCs w:val="22"/>
            </w:rPr>
          </w:rPrChange>
        </w:rPr>
        <w:t xml:space="preserve"> per modellare lo Use Case </w:t>
      </w:r>
      <w:r w:rsidRPr="00634BB8">
        <w:rPr>
          <w:rFonts w:ascii="-webkit-standard" w:hAnsi="-webkit-standard" w:eastAsia="-webkit-standard" w:cs="-webkit-standard"/>
          <w:color w:val="000000" w:themeColor="text1"/>
          <w:sz w:val="22"/>
          <w:szCs w:val="22"/>
          <w:lang w:val="it-IT"/>
          <w:rPrChange w:author="Lorenzo Salvi" w:date="2019-01-07T14:25:00Z" w:id="1350415090">
            <w:rPr>
              <w:rFonts w:ascii="-webkit-standard" w:hAnsi="-webkit-standard" w:eastAsia="-webkit-standard" w:cs="-webkit-standard"/>
              <w:color w:val="000000" w:themeColor="text1"/>
              <w:sz w:val="22"/>
              <w:szCs w:val="22"/>
            </w:rPr>
          </w:rPrChange>
        </w:rPr>
        <w:t xml:space="preserve">Diagram</w:t>
      </w:r>
      <w:r w:rsidRPr="00634BB8">
        <w:rPr>
          <w:rFonts w:ascii="-webkit-standard" w:hAnsi="-webkit-standard" w:eastAsia="-webkit-standard" w:cs="-webkit-standard"/>
          <w:color w:val="000000" w:themeColor="text1"/>
          <w:sz w:val="22"/>
          <w:szCs w:val="22"/>
          <w:lang w:val="it-IT"/>
          <w:rPrChange w:author="Lorenzo Salvi" w:date="2019-01-07T14:25:00Z" w:id="184">
            <w:rPr>
              <w:rFonts w:ascii="-webkit-standard" w:hAnsi="-webkit-standard" w:eastAsia="-webkit-standard" w:cs="-webkit-standard"/>
              <w:color w:val="000000" w:themeColor="text1"/>
              <w:sz w:val="22"/>
              <w:szCs w:val="22"/>
            </w:rPr>
          </w:rPrChange>
        </w:rPr>
        <w:t xml:space="preserve">:</w:t>
      </w:r>
    </w:p>
    <w:p xmlns:wp14="http://schemas.microsoft.com/office/word/2010/wordml" w:rsidR="00F30507" w:rsidP="38BA3A00" w:rsidRDefault="00F30507" w14:paraId="34CE0A41" wp14:textId="4E7E9ED7">
      <w:pPr>
        <w:rPr>
          <w:b w:val="1"/>
          <w:bCs w:val="1"/>
          <w:i w:val="1"/>
          <w:iCs w:val="1"/>
          <w:color w:val="4F81BD"/>
          <w:rPrChange w:author="Salvatore Salernitano" w:date="2019-01-17T11:12:24.5142475" w:id="559189527">
            <w:rPr/>
          </w:rPrChange>
        </w:rPr>
      </w:pPr>
      <w:del w:author="Salvatore Salernitano" w:date="2019-01-08T10:46:08.071991" w:id="157274149">
        <w:r w:rsidDel="6EE7A094">
          <w:rPr>
            <w:noProof/>
          </w:rPr>
          <w:lastRenderedPageBreak/>
          <w:drawing>
            <wp:inline xmlns:wp14="http://schemas.microsoft.com/office/word/2010/wordprocessingDrawing" distT="0" distB="0" distL="0" distR="0" wp14:anchorId="6D2D96F2" wp14:editId="0904B216">
              <wp:extent cx="6464300" cy="3287977"/>
              <wp:effectExtent l="0" t="0" r="0" b="0"/>
              <wp:docPr id="2012634409" name="Immagine 201263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464300" cy="3287977"/>
                      </a:xfrm>
                      <a:prstGeom prst="rect">
                        <a:avLst/>
                      </a:prstGeom>
                    </pic:spPr>
                  </pic:pic>
                </a:graphicData>
              </a:graphic>
            </wp:inline>
          </w:drawing>
        </w:r>
      </w:del>
      <w:ins w:author="Salvatore Salernitano" w:date="2019-01-08T10:47:26.9478977" w:id="1005547240">
        <w:r>
          <w:drawing>
            <wp:inline xmlns:wp14="http://schemas.microsoft.com/office/word/2010/wordprocessingDrawing" wp14:editId="5C23CC9F" wp14:anchorId="0D4F6457">
              <wp:extent cx="5667375" cy="3326866"/>
              <wp:effectExtent l="0" t="0" r="0" b="0"/>
              <wp:docPr id="632869249" name="Immagine" descr="" title=""/>
              <wp:cNvGraphicFramePr>
                <a:graphicFrameLocks noChangeAspect="1"/>
              </wp:cNvGraphicFramePr>
              <a:graphic>
                <a:graphicData uri="http://schemas.openxmlformats.org/drawingml/2006/picture">
                  <pic:pic>
                    <pic:nvPicPr>
                      <pic:cNvPr id="0" name="Immagine"/>
                      <pic:cNvPicPr/>
                    </pic:nvPicPr>
                    <pic:blipFill>
                      <a:blip r:embed="R42651fa1a4c3425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67375" cy="3326866"/>
                      </a:xfrm>
                      <a:prstGeom prst="rect">
                        <a:avLst/>
                      </a:prstGeom>
                    </pic:spPr>
                  </pic:pic>
                </a:graphicData>
              </a:graphic>
            </wp:inline>
          </w:drawing>
        </w:r>
      </w:ins>
    </w:p>
    <w:p xmlns:wp14="http://schemas.microsoft.com/office/word/2010/wordml" w:rsidRPr="00634BB8" w:rsidR="00F30507" w:rsidDel="38BA3A00" w:rsidP="77E15BB2" w:rsidRDefault="00F30507" w14:paraId="7CE0E396" wp14:textId="107B0C33">
      <w:pPr>
        <w:jc w:val="center"/>
        <w:rPr>
          <w:del w:author="Salvatore Salernitano" w:date="2019-01-17T11:12:24.5142475" w:id="1270654745"/>
          <w:lang w:val="it-IT"/>
          <w:rPrChange w:author="Salvatore Salernitano" w:date="2019-01-16T14:58:48.411438" w:id="368275980">
            <w:rPr/>
          </w:rPrChange>
        </w:rPr>
        <w:pPrChange w:author="Salvatore Salernitano" w:date="2019-01-16T14:58:48.411438" w:id="1209146579">
          <w:pPr>
            <w:jc w:val="center"/>
          </w:pPr>
        </w:pPrChange>
      </w:pPr>
      <w:del w:author="Salvatore Salernitano" w:date="2019-01-17T11:12:24.5142475" w:id="2024696243">
        <w:r w:rsidRPr="77E15BB2" w:rsidDel="38BA3A00">
          <w:rPr>
            <w:rFonts w:ascii="-webkit-standard" w:hAnsi="-webkit-standard" w:eastAsia="-webkit-standard" w:cs="-webkit-standard"/>
            <w:b w:val="1"/>
            <w:bCs w:val="1"/>
            <w:i w:val="1"/>
            <w:iCs w:val="1"/>
            <w:lang w:val="it-IT"/>
            <w:rPrChange w:author="Salvatore Salernitano" w:date="2019-01-16T14:58:48.411438" w:id="1830930923">
              <w:rPr>
                <w:rFonts w:ascii="-webkit-standard" w:hAnsi="-webkit-standard" w:eastAsia="-webkit-standard" w:cs="-webkit-standard"/>
                <w:b/>
                <w:bCs/>
                <w:i/>
                <w:iCs/>
              </w:rPr>
            </w:rPrChange>
          </w:rPr>
          <w:delText xml:space="preserve">Fig. </w:delText>
        </w:r>
      </w:del>
      <w:del w:author="Salvatore Salernitano" w:date="2019-01-16T14:57:48.1073323" w:id="952443103">
        <w:r w:rsidRPr="10CF35BE" w:rsidDel="7326D2C9">
          <w:rPr>
            <w:rFonts w:ascii="-webkit-standard" w:hAnsi="-webkit-standard" w:eastAsia="-webkit-standard" w:cs="-webkit-standard"/>
            <w:b w:val="1"/>
            <w:bCs w:val="1"/>
            <w:i w:val="1"/>
            <w:iCs w:val="1"/>
            <w:lang w:val="it-IT"/>
            <w:rPrChange w:author="Salvatore Salernitano" w:date="2019-01-08T10:49:28.3225578" w:id="635964802">
              <w:rPr>
                <w:rFonts w:ascii="-webkit-standard" w:hAnsi="-webkit-standard" w:eastAsia="-webkit-standard" w:cs="-webkit-standard"/>
                <w:b/>
                <w:bCs/>
                <w:i/>
                <w:iCs/>
              </w:rPr>
            </w:rPrChange>
          </w:rPr>
          <w:delText xml:space="preserve">1</w:delText>
        </w:r>
      </w:del>
      <w:del w:author="Salvatore Salernitano" w:date="2019-01-17T11:12:24.5142475" w:id="572595021">
        <w:r w:rsidRPr="77E15BB2" w:rsidDel="38BA3A00">
          <w:rPr>
            <w:rFonts w:ascii="-webkit-standard" w:hAnsi="-webkit-standard" w:eastAsia="-webkit-standard" w:cs="-webkit-standard"/>
            <w:b w:val="1"/>
            <w:bCs w:val="1"/>
            <w:i w:val="1"/>
            <w:iCs w:val="1"/>
            <w:lang w:val="it-IT"/>
            <w:rPrChange w:author="Salvatore Salernitano" w:date="2019-01-16T14:58:48.411438" w:id="458355502">
              <w:rPr>
                <w:rFonts w:ascii="-webkit-standard" w:hAnsi="-webkit-standard" w:eastAsia="-webkit-standard" w:cs="-webkit-standard"/>
                <w:b/>
                <w:bCs/>
                <w:i/>
                <w:iCs/>
              </w:rPr>
            </w:rPrChange>
          </w:rPr>
          <w:delText xml:space="preserve">: Use-Case </w:delText>
        </w:r>
      </w:del>
      <w:proofErr w:type="spellStart"/>
      <w:del w:author="Salvatore Salernitano" w:date="2019-01-17T11:12:24.5142475" w:id="112625471">
        <w:r w:rsidRPr="77E15BB2" w:rsidDel="38BA3A00">
          <w:rPr>
            <w:rFonts w:ascii="-webkit-standard" w:hAnsi="-webkit-standard" w:eastAsia="-webkit-standard" w:cs="-webkit-standard"/>
            <w:b w:val="1"/>
            <w:bCs w:val="1"/>
            <w:i w:val="1"/>
            <w:iCs w:val="1"/>
            <w:lang w:val="it-IT"/>
            <w:rPrChange w:author="Salvatore Salernitano" w:date="2019-01-16T14:58:48.411438" w:id="96447220">
              <w:rPr>
                <w:rFonts w:ascii="-webkit-standard" w:hAnsi="-webkit-standard" w:eastAsia="-webkit-standard" w:cs="-webkit-standard"/>
                <w:b/>
                <w:bCs/>
                <w:i/>
                <w:iCs/>
              </w:rPr>
            </w:rPrChange>
          </w:rPr>
          <w:delText>Diagram</w:delText>
        </w:r>
      </w:del>
      <w:proofErr w:type="spellEnd"/>
      <w:del w:author="Salvatore Salernitano" w:date="2019-01-17T11:12:24.5142475" w:id="314639422">
        <w:r w:rsidRPr="77E15BB2" w:rsidDel="38BA3A00">
          <w:rPr>
            <w:rFonts w:ascii="-webkit-standard" w:hAnsi="-webkit-standard" w:eastAsia="-webkit-standard" w:cs="-webkit-standard"/>
            <w:b w:val="1"/>
            <w:bCs w:val="1"/>
            <w:i w:val="1"/>
            <w:iCs w:val="1"/>
            <w:lang w:val="it-IT"/>
            <w:rPrChange w:author="Salvatore Salernitano" w:date="2019-01-16T14:58:48.411438" w:id="186">
              <w:rPr>
                <w:rFonts w:ascii="-webkit-standard" w:hAnsi="-webkit-standard" w:eastAsia="-webkit-standard" w:cs="-webkit-standard"/>
                <w:b/>
                <w:bCs/>
                <w:i/>
                <w:iCs/>
              </w:rPr>
            </w:rPrChange>
          </w:rPr>
          <w:delText xml:space="preserve"> Monitoraggio Ambientale</w:delText>
        </w:r>
      </w:del>
    </w:p>
    <w:p xmlns:wp14="http://schemas.microsoft.com/office/word/2010/wordml" w:rsidRPr="00634BB8" w:rsidR="00F30507" w:rsidP="00F30507" w:rsidRDefault="00F30507" w14:paraId="62EBF3C5" wp14:textId="212571A2">
      <w:pPr>
        <w:jc w:val="center"/>
        <w:rPr>
          <w:lang w:val="it-IT"/>
          <w:rPrChange w:author="Lorenzo Salvi" w:date="2019-01-07T14:27:00Z" w:id="187">
            <w:rPr/>
          </w:rPrChange>
        </w:rPr>
      </w:pPr>
      <w:ins w:author="Salvatore Salernitano" w:date="2019-01-17T11:12:24.5142475" w:id="1486093561">
        <w:r w:rsidRPr="38BA3A00" w:rsidR="38BA3A00">
          <w:rPr>
            <w:b w:val="1"/>
            <w:bCs w:val="1"/>
            <w:i w:val="1"/>
            <w:iCs w:val="1"/>
            <w:lang w:val="it-IT"/>
            <w:rPrChange w:author="Salvatore Salernitano" w:date="2019-01-17T11:12:24.5142475" w:id="370417164">
              <w:rPr/>
            </w:rPrChange>
          </w:rPr>
          <w:t xml:space="preserve">Fig.0: Use-Case </w:t>
        </w:r>
      </w:ins>
      <w:proofErr w:type="spellStart"/>
      <w:ins w:author="Salvatore Salernitano" w:date="2019-01-17T11:12:24.5142475" w:id="814468641">
        <w:r w:rsidRPr="38BA3A00" w:rsidR="38BA3A00">
          <w:rPr>
            <w:b w:val="1"/>
            <w:bCs w:val="1"/>
            <w:i w:val="1"/>
            <w:iCs w:val="1"/>
            <w:lang w:val="it-IT"/>
            <w:rPrChange w:author="Salvatore Salernitano" w:date="2019-01-17T11:12:24.5142475" w:id="1442948574">
              <w:rPr/>
            </w:rPrChange>
          </w:rPr>
          <w:t>Diagram</w:t>
        </w:r>
      </w:ins>
      <w:proofErr w:type="spellEnd"/>
      <w:ins w:author="Salvatore Salernitano" w:date="2019-01-17T11:12:24.5142475" w:id="843406619">
        <w:r w:rsidRPr="38BA3A00" w:rsidR="38BA3A00">
          <w:rPr>
            <w:b w:val="1"/>
            <w:bCs w:val="1"/>
            <w:i w:val="1"/>
            <w:iCs w:val="1"/>
            <w:lang w:val="it-IT"/>
            <w:rPrChange w:author="Salvatore Salernitano" w:date="2019-01-17T11:12:24.5142475" w:id="954558977">
              <w:rPr/>
            </w:rPrChange>
          </w:rPr>
          <w:t xml:space="preserve"> Monitoraggio Ambientale</w:t>
        </w:r>
      </w:ins>
    </w:p>
    <w:p xmlns:wp14="http://schemas.microsoft.com/office/word/2010/wordml" w:rsidR="00F30507" w:rsidDel="447F3169" w:rsidP="00F30507" w:rsidRDefault="00F30507" w14:paraId="0DCE7702" wp14:textId="77777777">
      <w:pPr>
        <w:rPr>
          <w:del w:author="Salvatore Salernitano" w:date="2019-01-17T11:11:24.7008318" w:id="640269334"/>
          <w:b/>
          <w:bCs/>
          <w:color w:val="FF0000"/>
          <w:sz w:val="22"/>
          <w:szCs w:val="22"/>
        </w:rPr>
      </w:pPr>
      <w:r w:rsidRPr="7B156B3E">
        <w:rPr>
          <w:b w:val="1"/>
          <w:bCs w:val="1"/>
          <w:color w:val="FF0000"/>
          <w:sz w:val="22"/>
          <w:szCs w:val="22"/>
        </w:rPr>
        <w:t>ATTORI</w:t>
      </w:r>
    </w:p>
    <w:p xmlns:wp14="http://schemas.microsoft.com/office/word/2010/wordml" w:rsidR="00F30507" w:rsidP="447F3169" w:rsidRDefault="00F30507" w14:paraId="0A6959E7" wp14:textId="77777777" wp14:noSpellErr="1">
      <w:pPr>
        <w:rPr>
          <w:b w:val="1"/>
          <w:bCs w:val="1"/>
          <w:color w:val="FF0000"/>
          <w:sz w:val="22"/>
          <w:szCs w:val="22"/>
          <w:rPrChange w:author="Salvatore Salernitano" w:date="2019-01-17T11:11:24.7008318" w:id="788462153">
            <w:rPr/>
          </w:rPrChange>
        </w:rPr>
        <w:pPrChange w:author="Salvatore Salernitano" w:date="2019-01-17T11:11:24.7008318" w:id="860395063">
          <w:pPr/>
        </w:pPrChange>
      </w:pPr>
      <w:r w:rsidRPr="66473FFC">
        <w:rPr>
          <w:color w:val="000000" w:themeColor="text1"/>
          <w:sz w:val="22"/>
          <w:szCs w:val="22"/>
        </w:rPr>
        <w:t xml:space="preserve"> </w:t>
      </w:r>
    </w:p>
    <w:p xmlns:wp14="http://schemas.microsoft.com/office/word/2010/wordml" w:rsidRPr="00634BB8" w:rsidR="00F30507" w:rsidP="4FCC0AD4" w:rsidRDefault="00F30507" w14:paraId="43C2CDBC" wp14:noSpellErr="1" wp14:textId="75428B83">
      <w:pPr>
        <w:pStyle w:val="Paragrafoelenco"/>
        <w:numPr>
          <w:ilvl w:val="0"/>
          <w:numId w:val="5"/>
        </w:numPr>
        <w:spacing w:after="0" w:line="240" w:lineRule="auto"/>
        <w:rPr>
          <w:lang w:val="it-IT"/>
          <w:rPrChange w:author="Lorenzo Salvi" w:date="2019-01-08T10:56:29.6057541" w:id="189541118">
            <w:rPr/>
          </w:rPrChange>
        </w:rPr>
        <w:pPrChange w:author="Lorenzo Salvi" w:date="2019-01-08T10:56:29.6057541" w:id="189">
          <w:pPr>
            <w:pStyle w:val="Paragrafoelenco"/>
            <w:numPr>
              <w:numId w:val="23"/>
            </w:numPr>
            <w:tabs>
              <w:tab w:val="num" w:pos="360"/>
              <w:tab w:val="num" w:pos="720"/>
            </w:tabs>
            <w:spacing w:after="0" w:line="240" w:lineRule="auto"/>
            <w:ind w:hanging="720"/>
          </w:pPr>
        </w:pPrChange>
      </w:pPr>
      <w:r w:rsidRPr="00634BB8">
        <w:rPr>
          <w:rFonts w:ascii="-webkit-standard" w:hAnsi="-webkit-standard" w:eastAsia="-webkit-standard" w:cs="-webkit-standard"/>
          <w:b w:val="1"/>
          <w:bCs w:val="1"/>
          <w:color w:val="000000" w:themeColor="text1"/>
          <w:lang w:val="it-IT"/>
          <w:rPrChange w:author="Lorenzo Salvi" w:date="2019-01-07T14:27:00Z" w:id="190">
            <w:rPr>
              <w:rFonts w:ascii="-webkit-standard" w:hAnsi="-webkit-standard" w:eastAsia="-webkit-standard" w:cs="-webkit-standard"/>
              <w:b/>
              <w:bCs/>
              <w:color w:val="000000" w:themeColor="text1"/>
            </w:rPr>
          </w:rPrChange>
        </w:rPr>
        <w:t>Sensori,</w:t>
      </w:r>
      <w:r w:rsidRPr="0916B141">
        <w:rPr>
          <w:rFonts w:ascii="Times New Roman" w:hAnsi="Times New Roman" w:eastAsia="Times New Roman" w:cs="Times New Roman"/>
          <w:lang w:val="it-IT"/>
          <w:rPrChange w:author="Salvatore Salernitano" w:date="2019-01-08T10:50:28.9273118" w:id="191">
            <w:rPr>
              <w:rFonts w:ascii="Arial" w:hAnsi="Arial" w:eastAsia="Arial" w:cs="Arial"/>
            </w:rPr>
          </w:rPrChange>
        </w:rPr>
        <w:t xml:space="preserve"> dispositivo elettronico con lo scopo di </w:t>
      </w:r>
      <w:r w:rsidRPr="0916B141">
        <w:rPr>
          <w:rFonts w:ascii="Times New Roman" w:hAnsi="Times New Roman" w:eastAsia="Times New Roman" w:cs="Times New Roman"/>
          <w:lang w:val="it-IT"/>
          <w:rPrChange w:author="Salvatore Salernitano" w:date="2019-01-08T10:50:28.9273118" w:id="1148637699">
            <w:rPr>
              <w:rFonts w:ascii="Times New Roman" w:hAnsi="Times New Roman"/>
            </w:rPr>
          </w:rPrChange>
        </w:rPr>
        <w:t xml:space="preserve">c</w:t>
      </w:r>
      <w:r w:rsidRPr="00634BB8">
        <w:rPr>
          <w:rFonts w:ascii="Times New Roman" w:hAnsi="Times New Roman"/>
          <w:lang w:val="it-IT"/>
          <w:rPrChange w:author="Lorenzo Salvi" w:date="2019-01-07T14:27:00Z" w:id="555424792">
            <w:rPr>
              <w:rFonts w:ascii="Times New Roman" w:hAnsi="Times New Roman"/>
            </w:rPr>
          </w:rPrChange>
        </w:rPr>
        <w:t xml:space="preserve">ollezionare variabili ambientali (ad esempio, temperatura, luminosità, pressione, umidità) </w:t>
      </w:r>
      <w:ins w:author="Lorenzo Salvi" w:date="2019-01-08T10:51:29.0110454" w:id="882715998">
        <w:r w:rsidRPr="00634BB8" w:rsidR="132CCEE6">
          <w:rPr>
            <w:rFonts w:ascii="Times New Roman" w:hAnsi="Times New Roman"/>
            <w:lang w:val="it-IT"/>
            <w:rPrChange w:author="Lorenzo Salvi" w:date="2019-01-07T14:27:00Z" w:id="192">
              <w:rPr>
                <w:rFonts w:ascii="Times New Roman" w:hAnsi="Times New Roman"/>
              </w:rPr>
            </w:rPrChange>
          </w:rPr>
          <w:t xml:space="preserve">appartenenti ad una determinata </w:t>
        </w:r>
      </w:ins>
      <w:del w:author="Lorenzo Salvi" w:date="2019-01-08T10:51:29.0110454" w:id="165644826">
        <w:r w:rsidRPr="0916B141" w:rsidDel="132CCEE6">
          <w:rPr>
            <w:rFonts w:ascii="Times New Roman" w:hAnsi="Times New Roman" w:eastAsia="Times New Roman" w:cs="Times New Roman"/>
            <w:lang w:val="it-IT"/>
            <w:rPrChange w:author="Salvatore Salernitano" w:date="2019-01-08T10:50:28.9273118" w:id="1601543160">
              <w:rPr>
                <w:rFonts w:ascii="Arial" w:hAnsi="Arial" w:eastAsia="Arial" w:cs="Arial"/>
              </w:rPr>
            </w:rPrChange>
          </w:rPr>
          <w:delText xml:space="preserve">di una determinata </w:delText>
        </w:r>
      </w:del>
      <w:r w:rsidRPr="0916B141">
        <w:rPr>
          <w:rFonts w:ascii="Times New Roman" w:hAnsi="Times New Roman" w:eastAsia="Times New Roman" w:cs="Times New Roman"/>
          <w:lang w:val="it-IT"/>
          <w:rPrChange w:author="Salvatore Salernitano" w:date="2019-01-08T10:50:28.9273118" w:id="1237533002">
            <w:rPr>
              <w:rFonts w:ascii="Arial" w:hAnsi="Arial" w:eastAsia="Arial" w:cs="Arial"/>
            </w:rPr>
          </w:rPrChange>
        </w:rPr>
        <w:t>area</w:t>
      </w:r>
      <w:r w:rsidRPr="00634BB8">
        <w:rPr>
          <w:rFonts w:ascii="Arial" w:hAnsi="Arial" w:eastAsia="Arial" w:cs="Arial"/>
          <w:lang w:val="it-IT"/>
          <w:rPrChange w:author="Lorenzo Salvi" w:date="2019-01-07T14:27:00Z" w:id="73838221">
            <w:rPr>
              <w:rFonts w:ascii="Arial" w:hAnsi="Arial" w:eastAsia="Arial" w:cs="Arial"/>
            </w:rPr>
          </w:rPrChange>
        </w:rPr>
        <w:t xml:space="preserve"> </w:t>
      </w:r>
      <w:r w:rsidRPr="0916B141">
        <w:rPr>
          <w:rFonts w:ascii="Times New Roman" w:hAnsi="Times New Roman" w:eastAsia="Times New Roman" w:cs="Times New Roman"/>
          <w:lang w:val="it-IT"/>
          <w:rPrChange w:author="Salvatore Salernitano" w:date="2019-01-08T10:50:28.9273118" w:id="1595549683">
            <w:rPr>
              <w:rFonts w:ascii="Arial" w:hAnsi="Arial" w:eastAsia="Arial" w:cs="Arial"/>
            </w:rPr>
          </w:rPrChange>
        </w:rPr>
        <w:t>geografica</w:t>
      </w:r>
      <w:ins w:author="Lorenzo Salvi" w:date="2019-01-08T10:51:29.0110454" w:id="1460234963">
        <w:r w:rsidRPr="0916B141" w:rsidR="132CCEE6">
          <w:rPr>
            <w:rFonts w:ascii="Times New Roman" w:hAnsi="Times New Roman" w:eastAsia="Times New Roman" w:cs="Times New Roman"/>
            <w:lang w:val="it-IT"/>
            <w:rPrChange w:author="Salvatore Salernitano" w:date="2019-01-08T10:50:28.9273118" w:id="1333896073">
              <w:rPr>
                <w:rFonts w:ascii="Arial" w:hAnsi="Arial" w:eastAsia="Arial" w:cs="Arial"/>
              </w:rPr>
            </w:rPrChange>
          </w:rPr>
          <w:t xml:space="preserve">. I</w:t>
        </w:r>
      </w:ins>
      <w:ins w:author="Lorenzo Salvi" w:date="2019-01-08T10:52:29.3183868" w:id="1354747722">
        <w:r w:rsidRPr="0916B141" w:rsidR="2001D4AE">
          <w:rPr>
            <w:rFonts w:ascii="Times New Roman" w:hAnsi="Times New Roman" w:eastAsia="Times New Roman" w:cs="Times New Roman"/>
            <w:lang w:val="it-IT"/>
            <w:rPrChange w:author="Salvatore Salernitano" w:date="2019-01-08T10:50:28.9273118" w:id="2007944260">
              <w:rPr>
                <w:rFonts w:ascii="Arial" w:hAnsi="Arial" w:eastAsia="Arial" w:cs="Arial"/>
              </w:rPr>
            </w:rPrChange>
          </w:rPr>
          <w:t xml:space="preserve">l Sensore sarà posizionato in un piano all’interno di un edificio</w:t>
        </w:r>
        <w:r w:rsidRPr="0916B141" w:rsidR="2001D4AE">
          <w:rPr>
            <w:rFonts w:ascii="Times New Roman" w:hAnsi="Times New Roman" w:eastAsia="Times New Roman" w:cs="Times New Roman"/>
            <w:lang w:val="it-IT"/>
            <w:rPrChange w:author="Salvatore Salernitano" w:date="2019-01-08T10:50:28.9273118" w:id="1156890272">
              <w:rPr>
                <w:rFonts w:ascii="Arial" w:hAnsi="Arial" w:eastAsia="Arial" w:cs="Arial"/>
              </w:rPr>
            </w:rPrChange>
          </w:rPr>
          <w:t xml:space="preserve">, </w:t>
        </w:r>
      </w:ins>
      <w:ins w:author="Lorenzo Salvi" w:date="2019-01-08T10:53:29.4026133" w:id="32673643">
        <w:r w:rsidRPr="0916B141" w:rsidR="4E4CE748">
          <w:rPr>
            <w:rFonts w:ascii="Times New Roman" w:hAnsi="Times New Roman" w:eastAsia="Times New Roman" w:cs="Times New Roman"/>
            <w:lang w:val="it-IT"/>
            <w:rPrChange w:author="Salvatore Salernitano" w:date="2019-01-08T10:50:28.9273118" w:id="1664511489">
              <w:rPr>
                <w:rFonts w:ascii="Arial" w:hAnsi="Arial" w:eastAsia="Arial" w:cs="Arial"/>
              </w:rPr>
            </w:rPrChange>
          </w:rPr>
          <w:t xml:space="preserve">nelle vicinanze dell’edificio </w:t>
        </w:r>
        <w:r w:rsidRPr="0916B141" w:rsidR="4E4CE748">
          <w:rPr>
            <w:rFonts w:ascii="Times New Roman" w:hAnsi="Times New Roman" w:eastAsia="Times New Roman" w:cs="Times New Roman"/>
            <w:lang w:val="it-IT"/>
            <w:rPrChange w:author="Salvatore Salernitano" w:date="2019-01-08T10:50:28.9273118" w:id="460419821">
              <w:rPr>
                <w:rFonts w:ascii="Arial" w:hAnsi="Arial" w:eastAsia="Arial" w:cs="Arial"/>
              </w:rPr>
            </w:rPrChange>
          </w:rPr>
          <w:t xml:space="preserve">e nelle ar</w:t>
        </w:r>
      </w:ins>
      <w:ins w:author="Lorenzo Salvi" w:date="2019-01-08T10:54:29.4045308" w:id="1254493165">
        <w:r w:rsidRPr="0916B141" w:rsidR="0BAFB765">
          <w:rPr>
            <w:rFonts w:ascii="Times New Roman" w:hAnsi="Times New Roman" w:eastAsia="Times New Roman" w:cs="Times New Roman"/>
            <w:lang w:val="it-IT"/>
            <w:rPrChange w:author="Salvatore Salernitano" w:date="2019-01-08T10:50:28.9273118" w:id="937846699">
              <w:rPr>
                <w:rFonts w:ascii="Arial" w:hAnsi="Arial" w:eastAsia="Arial" w:cs="Arial"/>
              </w:rPr>
            </w:rPrChange>
          </w:rPr>
          <w:t xml:space="preserve">ee </w:t>
        </w:r>
        <w:r w:rsidRPr="0916B141" w:rsidR="0BAFB765">
          <w:rPr>
            <w:rFonts w:ascii="Times New Roman" w:hAnsi="Times New Roman" w:eastAsia="Times New Roman" w:cs="Times New Roman"/>
            <w:lang w:val="it-IT"/>
            <w:rPrChange w:author="Salvatore Salernitano" w:date="2019-01-08T10:50:28.9273118" w:id="1517323203">
              <w:rPr>
                <w:rFonts w:ascii="Arial" w:hAnsi="Arial" w:eastAsia="Arial" w:cs="Arial"/>
              </w:rPr>
            </w:rPrChange>
          </w:rPr>
          <w:t xml:space="preserve">esterne </w:t>
        </w:r>
        <w:r w:rsidRPr="0916B141" w:rsidR="0BAFB765">
          <w:rPr>
            <w:rFonts w:ascii="Times New Roman" w:hAnsi="Times New Roman" w:eastAsia="Times New Roman" w:cs="Times New Roman"/>
            <w:lang w:val="it-IT"/>
            <w:rPrChange w:author="Salvatore Salernitano" w:date="2019-01-08T10:50:28.9273118" w:id="1570699430">
              <w:rPr>
                <w:rFonts w:ascii="Arial" w:hAnsi="Arial" w:eastAsia="Arial" w:cs="Arial"/>
              </w:rPr>
            </w:rPrChange>
          </w:rPr>
          <w:t xml:space="preserve">adiacenti</w:t>
        </w:r>
      </w:ins>
      <w:ins w:author="Lorenzo Salvi" w:date="2019-01-08T10:56:29.6057541" w:id="1114006507">
        <w:r w:rsidRPr="0916B141" w:rsidR="4FCC0AD4">
          <w:rPr>
            <w:rFonts w:ascii="Times New Roman" w:hAnsi="Times New Roman" w:eastAsia="Times New Roman" w:cs="Times New Roman"/>
            <w:lang w:val="it-IT"/>
            <w:rPrChange w:author="Salvatore Salernitano" w:date="2019-01-08T10:50:28.9273118" w:id="1059488093">
              <w:rPr>
                <w:rFonts w:ascii="Arial" w:hAnsi="Arial" w:eastAsia="Arial" w:cs="Arial"/>
              </w:rPr>
            </w:rPrChange>
          </w:rPr>
          <w:t xml:space="preserve"> </w:t>
        </w:r>
      </w:ins>
      <w:ins w:author="Lorenzo Salvi" w:date="2019-01-08T10:54:29.4045308" w:id="1257804939">
        <w:r w:rsidRPr="0916B141" w:rsidR="0BAFB765">
          <w:rPr>
            <w:rFonts w:ascii="Times New Roman" w:hAnsi="Times New Roman" w:eastAsia="Times New Roman" w:cs="Times New Roman"/>
            <w:lang w:val="it-IT"/>
            <w:rPrChange w:author="Salvatore Salernitano" w:date="2019-01-08T10:50:28.9273118" w:id="1786489508">
              <w:rPr>
                <w:rFonts w:ascii="Arial" w:hAnsi="Arial" w:eastAsia="Arial" w:cs="Arial"/>
              </w:rPr>
            </w:rPrChange>
          </w:rPr>
          <w:t xml:space="preserve">(</w:t>
        </w:r>
        <w:r w:rsidRPr="0916B141" w:rsidR="0BAFB765">
          <w:rPr>
            <w:rFonts w:ascii="Times New Roman" w:hAnsi="Times New Roman" w:eastAsia="Times New Roman" w:cs="Times New Roman"/>
            <w:lang w:val="it-IT"/>
            <w:rPrChange w:author="Salvatore Salernitano" w:date="2019-01-08T10:50:28.9273118" w:id="1956209594">
              <w:rPr>
                <w:rFonts w:ascii="Arial" w:hAnsi="Arial" w:eastAsia="Arial" w:cs="Arial"/>
              </w:rPr>
            </w:rPrChange>
          </w:rPr>
          <w:t xml:space="preserve">ad esempio piazze, strade, incroci, spazi comunali)</w:t>
        </w:r>
      </w:ins>
      <w:r w:rsidRPr="0916B141">
        <w:rPr>
          <w:rFonts w:ascii="Times New Roman" w:hAnsi="Times New Roman" w:eastAsia="Times New Roman" w:cs="Times New Roman"/>
          <w:lang w:val="it-IT"/>
          <w:rPrChange w:author="Salvatore Salernitano" w:date="2019-01-08T10:50:28.9273118" w:id="193">
            <w:rPr>
              <w:rFonts w:ascii="Arial" w:hAnsi="Arial" w:eastAsia="Arial" w:cs="Arial"/>
            </w:rPr>
          </w:rPrChange>
        </w:rPr>
        <w:t>;</w:t>
      </w:r>
    </w:p>
    <w:p xmlns:wp14="http://schemas.microsoft.com/office/word/2010/wordml" w:rsidRPr="00634BB8" w:rsidR="00F30507" w:rsidRDefault="00F30507" w14:paraId="5E0D21B3" wp14:textId="77777777">
      <w:pPr>
        <w:pStyle w:val="Paragrafoelenco"/>
        <w:numPr>
          <w:ilvl w:val="0"/>
          <w:numId w:val="5"/>
        </w:numPr>
        <w:spacing w:after="0" w:line="240" w:lineRule="auto"/>
        <w:rPr>
          <w:lang w:val="it-IT"/>
          <w:rPrChange w:author="Lorenzo Salvi" w:date="2019-01-07T14:25:00Z" w:id="194">
            <w:rPr/>
          </w:rPrChange>
        </w:rPr>
        <w:pPrChange w:author="tony" w:date="2019-01-07T11:28:00Z" w:id="195">
          <w:pPr>
            <w:pStyle w:val="Paragrafoelenco"/>
            <w:numPr>
              <w:numId w:val="23"/>
            </w:numPr>
            <w:tabs>
              <w:tab w:val="num" w:pos="360"/>
              <w:tab w:val="num" w:pos="720"/>
            </w:tabs>
            <w:spacing w:after="0" w:line="240" w:lineRule="auto"/>
            <w:ind w:hanging="720"/>
          </w:pPr>
        </w:pPrChange>
      </w:pPr>
      <w:r w:rsidRPr="00634BB8">
        <w:rPr>
          <w:rFonts w:ascii="-webkit-standard" w:hAnsi="-webkit-standard" w:eastAsia="-webkit-standard" w:cs="-webkit-standard"/>
          <w:b/>
          <w:bCs/>
          <w:color w:val="000000" w:themeColor="text1"/>
          <w:lang w:val="it-IT"/>
          <w:rPrChange w:author="Lorenzo Salvi" w:date="2019-01-07T14:25:00Z" w:id="196">
            <w:rPr>
              <w:rFonts w:ascii="-webkit-standard" w:hAnsi="-webkit-standard" w:eastAsia="-webkit-standard" w:cs="-webkit-standard"/>
              <w:b/>
              <w:bCs/>
              <w:color w:val="000000" w:themeColor="text1"/>
            </w:rPr>
          </w:rPrChange>
        </w:rPr>
        <w:t>Gestore Sensori</w:t>
      </w:r>
      <w:r w:rsidRPr="00634BB8">
        <w:rPr>
          <w:rFonts w:ascii="-webkit-standard" w:hAnsi="-webkit-standard" w:eastAsia="-webkit-standard" w:cs="-webkit-standard"/>
          <w:color w:val="000000" w:themeColor="text1"/>
          <w:lang w:val="it-IT"/>
          <w:rPrChange w:author="Lorenzo Salvi" w:date="2019-01-07T14:25:00Z" w:id="197">
            <w:rPr>
              <w:rFonts w:ascii="-webkit-standard" w:hAnsi="-webkit-standard" w:eastAsia="-webkit-standard" w:cs="-webkit-standard"/>
              <w:color w:val="000000" w:themeColor="text1"/>
            </w:rPr>
          </w:rPrChange>
        </w:rPr>
        <w:t>, persona che si occupa della gestione (Dashboard Monitoraggio Ambientale) e della corretta funzionalità dei sensori inerenti ad una determinata area geografica.</w:t>
      </w:r>
    </w:p>
    <w:p xmlns:wp14="http://schemas.microsoft.com/office/word/2010/wordml" w:rsidRPr="00634BB8" w:rsidR="00F30507" w:rsidP="00F30507" w:rsidRDefault="00F30507" w14:paraId="54B28813" wp14:textId="77777777">
      <w:pPr>
        <w:ind w:left="720"/>
        <w:rPr>
          <w:lang w:val="it-IT"/>
          <w:rPrChange w:author="Lorenzo Salvi" w:date="2019-01-07T14:25:00Z" w:id="198">
            <w:rPr/>
          </w:rPrChange>
        </w:rPr>
      </w:pPr>
      <w:r w:rsidRPr="00634BB8">
        <w:rPr>
          <w:color w:val="000000" w:themeColor="text1"/>
          <w:sz w:val="22"/>
          <w:szCs w:val="22"/>
          <w:lang w:val="it-IT"/>
          <w:rPrChange w:author="Lorenzo Salvi" w:date="2019-01-07T14:25:00Z" w:id="199">
            <w:rPr>
              <w:color w:val="000000" w:themeColor="text1"/>
              <w:sz w:val="22"/>
              <w:szCs w:val="22"/>
            </w:rPr>
          </w:rPrChange>
        </w:rPr>
        <w:t xml:space="preserve">I Gestori dei Sensori saranno </w:t>
      </w:r>
      <w:r w:rsidRPr="00634BB8">
        <w:rPr>
          <w:color w:val="FF0000"/>
          <w:sz w:val="22"/>
          <w:szCs w:val="22"/>
          <w:lang w:val="it-IT"/>
          <w:rPrChange w:author="Lorenzo Salvi" w:date="2019-01-07T14:25:00Z" w:id="200">
            <w:rPr>
              <w:color w:val="FF0000"/>
              <w:sz w:val="22"/>
              <w:szCs w:val="22"/>
            </w:rPr>
          </w:rPrChange>
        </w:rPr>
        <w:t xml:space="preserve">generalizzati </w:t>
      </w:r>
      <w:r w:rsidRPr="00634BB8">
        <w:rPr>
          <w:color w:val="000000" w:themeColor="text1"/>
          <w:sz w:val="22"/>
          <w:szCs w:val="22"/>
          <w:lang w:val="it-IT"/>
          <w:rPrChange w:author="Lorenzo Salvi" w:date="2019-01-07T14:25:00Z" w:id="201">
            <w:rPr>
              <w:color w:val="000000" w:themeColor="text1"/>
              <w:sz w:val="22"/>
              <w:szCs w:val="22"/>
            </w:rPr>
          </w:rPrChange>
        </w:rPr>
        <w:t xml:space="preserve">a seconda dell’area geografica dove operano (ad esempio, </w:t>
      </w:r>
      <w:r w:rsidRPr="00634BB8">
        <w:rPr>
          <w:b/>
          <w:bCs/>
          <w:color w:val="000000" w:themeColor="text1"/>
          <w:sz w:val="22"/>
          <w:szCs w:val="22"/>
          <w:lang w:val="it-IT"/>
          <w:rPrChange w:author="Lorenzo Salvi" w:date="2019-01-07T14:25:00Z" w:id="202">
            <w:rPr>
              <w:b/>
              <w:bCs/>
              <w:color w:val="000000" w:themeColor="text1"/>
              <w:sz w:val="22"/>
              <w:szCs w:val="22"/>
            </w:rPr>
          </w:rPrChange>
        </w:rPr>
        <w:t>gestore di un edificio, gestore di un’area, gestore dell’intera città</w:t>
      </w:r>
      <w:r w:rsidRPr="00634BB8">
        <w:rPr>
          <w:color w:val="000000" w:themeColor="text1"/>
          <w:sz w:val="22"/>
          <w:szCs w:val="22"/>
          <w:lang w:val="it-IT"/>
          <w:rPrChange w:author="Lorenzo Salvi" w:date="2019-01-07T14:25:00Z" w:id="203">
            <w:rPr>
              <w:color w:val="000000" w:themeColor="text1"/>
              <w:sz w:val="22"/>
              <w:szCs w:val="22"/>
            </w:rPr>
          </w:rPrChange>
        </w:rPr>
        <w:t>);</w:t>
      </w:r>
    </w:p>
    <w:p xmlns:wp14="http://schemas.microsoft.com/office/word/2010/wordml" w:rsidRPr="00634BB8" w:rsidR="00F30507" w:rsidDel="447F3169" w:rsidP="3995FECA" w:rsidRDefault="00F30507" w14:paraId="74F24CA8" wp14:textId="68958AC8" wp14:noSpellErr="1">
      <w:pPr>
        <w:pStyle w:val="Paragrafoelenco"/>
        <w:numPr>
          <w:ilvl w:val="0"/>
          <w:numId w:val="5"/>
        </w:numPr>
        <w:spacing w:after="0" w:line="240" w:lineRule="auto"/>
        <w:rPr>
          <w:del w:author="Salvatore Salernitano" w:date="2019-01-17T11:11:24.7008318" w:id="325211448"/>
          <w:lang w:val="it-IT"/>
          <w:rPrChange w:author="Lorenzo Salvi" w:date="2019-01-08T10:59:30.5783454" w:id="422335443">
            <w:rPr/>
          </w:rPrChange>
        </w:rPr>
        <w:pPrChange w:author="Lorenzo Salvi" w:date="2019-01-08T10:59:30.5783454" w:id="205">
          <w:pPr>
            <w:pStyle w:val="Paragrafoelenco"/>
            <w:numPr>
              <w:numId w:val="23"/>
            </w:numPr>
            <w:tabs>
              <w:tab w:val="num" w:pos="360"/>
              <w:tab w:val="num" w:pos="720"/>
            </w:tabs>
            <w:spacing w:after="0" w:line="240" w:lineRule="auto"/>
            <w:ind w:hanging="720"/>
          </w:pPr>
        </w:pPrChange>
      </w:pPr>
      <w:r w:rsidRPr="00634BB8">
        <w:rPr>
          <w:rFonts w:ascii="-webkit-standard" w:hAnsi="-webkit-standard" w:eastAsia="-webkit-standard" w:cs="-webkit-standard"/>
          <w:b w:val="1"/>
          <w:bCs w:val="1"/>
          <w:color w:val="000000" w:themeColor="text1"/>
          <w:lang w:val="it-IT"/>
          <w:rPrChange w:author="Lorenzo Salvi" w:date="2019-01-07T14:25:00Z" w:id="206">
            <w:rPr>
              <w:rFonts w:ascii="-webkit-standard" w:hAnsi="-webkit-standard" w:eastAsia="-webkit-standard" w:cs="-webkit-standard"/>
              <w:b/>
              <w:bCs/>
              <w:color w:val="000000" w:themeColor="text1"/>
            </w:rPr>
          </w:rPrChange>
        </w:rPr>
        <w:t>Amministratore</w:t>
      </w:r>
      <w:r w:rsidRPr="00634BB8">
        <w:rPr>
          <w:rFonts w:ascii="-webkit-standard" w:hAnsi="-webkit-standard" w:eastAsia="-webkit-standard" w:cs="-webkit-standard"/>
          <w:color w:val="000000" w:themeColor="text1"/>
          <w:lang w:val="it-IT"/>
          <w:rPrChange w:author="Lorenzo Salvi" w:date="2019-01-07T14:25:00Z" w:id="1129077914">
            <w:rPr>
              <w:rFonts w:ascii="-webkit-standard" w:hAnsi="-webkit-standard" w:eastAsia="-webkit-standard" w:cs="-webkit-standard"/>
              <w:color w:val="000000" w:themeColor="text1"/>
            </w:rPr>
          </w:rPrChange>
        </w:rPr>
        <w:t>, colui che</w:t>
      </w:r>
      <w:ins w:author="Lorenzo Salvi" w:date="2019-01-08T10:55:29.5536051" w:id="228053431">
        <w:r w:rsidRPr="00634BB8" w:rsidR="180B66F3">
          <w:rPr>
            <w:rFonts w:ascii="-webkit-standard" w:hAnsi="-webkit-standard" w:eastAsia="-webkit-standard" w:cs="-webkit-standard"/>
            <w:color w:val="000000" w:themeColor="text1"/>
            <w:lang w:val="it-IT"/>
            <w:rPrChange w:author="Lorenzo Salvi" w:date="2019-01-07T14:25:00Z" w:id="1822406733">
              <w:rPr>
                <w:rFonts w:ascii="-webkit-standard" w:hAnsi="-webkit-standard" w:eastAsia="-webkit-standard" w:cs="-webkit-standard"/>
                <w:color w:val="000000" w:themeColor="text1"/>
              </w:rPr>
            </w:rPrChange>
          </w:rPr>
          <w:t xml:space="preserve"> attra</w:t>
        </w:r>
      </w:ins>
      <w:ins w:author="Lorenzo Salvi" w:date="2019-01-08T10:56:29.6057541" w:id="875706007">
        <w:r w:rsidRPr="00634BB8" w:rsidR="4FCC0AD4">
          <w:rPr>
            <w:rFonts w:ascii="-webkit-standard" w:hAnsi="-webkit-standard" w:eastAsia="-webkit-standard" w:cs="-webkit-standard"/>
            <w:color w:val="000000" w:themeColor="text1"/>
            <w:lang w:val="it-IT"/>
            <w:rPrChange w:author="Lorenzo Salvi" w:date="2019-01-07T14:25:00Z" w:id="1688623709">
              <w:rPr>
                <w:rFonts w:ascii="-webkit-standard" w:hAnsi="-webkit-standard" w:eastAsia="-webkit-standard" w:cs="-webkit-standard"/>
                <w:color w:val="000000" w:themeColor="text1"/>
              </w:rPr>
            </w:rPrChange>
          </w:rPr>
          <w:t xml:space="preserve">verso la propria interfaccia, si occuperà di eseguire operazioni quali: </w:t>
        </w:r>
      </w:ins>
      <w:ins w:author="Lorenzo Salvi" w:date="2019-01-08T10:57:29.6577644" w:id="1803922032">
        <w:r w:rsidRPr="00634BB8" w:rsidR="2E6AC804">
          <w:rPr>
            <w:rFonts w:ascii="-webkit-standard" w:hAnsi="-webkit-standard" w:eastAsia="-webkit-standard" w:cs="-webkit-standard"/>
            <w:color w:val="000000" w:themeColor="text1"/>
            <w:lang w:val="it-IT"/>
            <w:rPrChange w:author="Lorenzo Salvi" w:date="2019-01-07T14:25:00Z" w:id="141586500">
              <w:rPr>
                <w:rFonts w:ascii="-webkit-standard" w:hAnsi="-webkit-standard" w:eastAsia="-webkit-standard" w:cs="-webkit-standard"/>
                <w:color w:val="000000" w:themeColor="text1"/>
              </w:rPr>
            </w:rPrChange>
          </w:rPr>
          <w:t xml:space="preserve">registrare un Gestore dei Sensori o un Amministratore, recuperare credenziali (Username, Password) di un Admin ed</w:t>
        </w:r>
      </w:ins>
      <w:ins w:author="Lorenzo Salvi" w:date="2019-01-08T10:58:29.9430059" w:id="1033150991">
        <w:r w:rsidRPr="00634BB8" w:rsidR="72684BE2">
          <w:rPr>
            <w:rFonts w:ascii="-webkit-standard" w:hAnsi="-webkit-standard" w:eastAsia="-webkit-standard" w:cs="-webkit-standard"/>
            <w:color w:val="000000" w:themeColor="text1"/>
            <w:lang w:val="it-IT"/>
            <w:rPrChange w:author="Lorenzo Salvi" w:date="2019-01-07T14:25:00Z" w:id="207">
              <w:rPr>
                <w:rFonts w:ascii="-webkit-standard" w:hAnsi="-webkit-standard" w:eastAsia="-webkit-standard" w:cs="-webkit-standard"/>
                <w:color w:val="000000" w:themeColor="text1"/>
              </w:rPr>
            </w:rPrChange>
          </w:rPr>
          <w:t xml:space="preserve"> interagire tramite Ticket con i Gestori dei Sensori.</w:t>
        </w:r>
      </w:ins>
    </w:p>
    <w:p xmlns:wp14="http://schemas.microsoft.com/office/word/2010/wordml" w:rsidRPr="00634BB8" w:rsidR="00F30507" w:rsidDel="447F3169" w:rsidP="00F30507" w:rsidRDefault="00F30507" w14:paraId="100C5B58" wp14:textId="77777777">
      <w:pPr>
        <w:rPr>
          <w:del w:author="Salvatore Salernitano" w:date="2019-01-17T11:11:24.7008318" w:id="1111105599"/>
          <w:lang w:val="it-IT"/>
          <w:rPrChange w:author="Lorenzo Salvi" w:date="2019-01-07T14:25:00Z" w:id="208">
            <w:rPr/>
          </w:rPrChange>
        </w:rPr>
      </w:pPr>
      <w:del w:author="Salvatore Salernitano" w:date="2019-01-17T11:11:24.7008318" w:id="1609798365">
        <w:r w:rsidRPr="00634BB8" w:rsidDel="447F3169">
          <w:rPr>
            <w:color w:val="000000" w:themeColor="text1"/>
            <w:sz w:val="22"/>
            <w:szCs w:val="22"/>
            <w:lang w:val="it-IT"/>
            <w:rPrChange w:author="Lorenzo Salvi" w:date="2019-01-07T14:25:00Z" w:id="209">
              <w:rPr>
                <w:color w:val="000000" w:themeColor="text1"/>
                <w:sz w:val="22"/>
                <w:szCs w:val="22"/>
              </w:rPr>
            </w:rPrChange>
          </w:rPr>
          <w:delText xml:space="preserve"> </w:delText>
        </w:r>
      </w:del>
    </w:p>
    <w:p w:rsidR="4AB1918E" w:rsidP="447F3169" w:rsidRDefault="4AB1918E" w14:paraId="31992CA6" w14:textId="2B25A00E" w14:noSpellErr="1">
      <w:pPr>
        <w:pStyle w:val="Paragrafoelenco"/>
        <w:numPr>
          <w:ilvl w:val="0"/>
          <w:numId w:val="5"/>
        </w:numPr>
        <w:spacing w:after="0" w:line="240" w:lineRule="auto"/>
        <w:rPr>
          <w:lang w:val="it-IT"/>
          <w:rPrChange w:author="Salvatore Salernitano" w:date="2019-01-17T11:11:24.7008318" w:id="2080793610">
            <w:rPr/>
          </w:rPrChange>
        </w:rPr>
        <w:pPrChange w:author="Salvatore Salernitano" w:date="2019-01-17T11:11:24.7008318" w:id="825496735">
          <w:pPr/>
        </w:pPrChange>
      </w:pPr>
    </w:p>
    <w:p xmlns:wp14="http://schemas.microsoft.com/office/word/2010/wordml" w:rsidR="00F30507" w:rsidDel="38BA3A00" w:rsidP="00F30507" w:rsidRDefault="00F30507" w14:paraId="32F3F59F" wp14:textId="77777777">
      <w:pPr>
        <w:rPr>
          <w:del w:author="Salvatore Salernitano" w:date="2019-01-17T11:12:24.5142475" w:id="43868983"/>
          <w:b/>
          <w:bCs/>
          <w:color w:val="C00000"/>
          <w:sz w:val="22"/>
          <w:szCs w:val="22"/>
        </w:rPr>
      </w:pPr>
      <w:r w:rsidRPr="7B156B3E">
        <w:rPr>
          <w:b w:val="1"/>
          <w:bCs w:val="1"/>
          <w:color w:val="C00000"/>
          <w:sz w:val="22"/>
          <w:szCs w:val="22"/>
        </w:rPr>
        <w:t>USE-CASES</w:t>
      </w:r>
    </w:p>
    <w:p xmlns:wp14="http://schemas.microsoft.com/office/word/2010/wordml" w:rsidR="00F30507" w:rsidP="38BA3A00" w:rsidRDefault="00F30507" w14:paraId="12F40E89" wp14:textId="77777777" wp14:noSpellErr="1">
      <w:pPr>
        <w:rPr>
          <w:b w:val="1"/>
          <w:bCs w:val="1"/>
          <w:color w:val="C00000"/>
          <w:sz w:val="22"/>
          <w:szCs w:val="22"/>
          <w:rPrChange w:author="Salvatore Salernitano" w:date="2019-01-17T11:12:24.5142475" w:id="637971453">
            <w:rPr/>
          </w:rPrChange>
        </w:rPr>
        <w:pPrChange w:author="Salvatore Salernitano" w:date="2019-01-17T11:12:24.5142475" w:id="1652103887">
          <w:pPr/>
        </w:pPrChange>
      </w:pPr>
      <w:del w:author="Salvatore Salernitano" w:date="2019-01-17T11:11:24.7008318" w:id="1238813978">
        <w:r w:rsidRPr="66473FFC" w:rsidDel="447F3169">
          <w:rPr>
            <w:color w:val="000000" w:themeColor="text1"/>
            <w:sz w:val="22"/>
            <w:szCs w:val="22"/>
          </w:rPr>
          <w:delText xml:space="preserve"> </w:delText>
        </w:r>
      </w:del>
    </w:p>
    <w:p xmlns:wp14="http://schemas.microsoft.com/office/word/2010/wordml" w:rsidRPr="00634BB8" w:rsidR="00F30507" w:rsidP="31D108DC" w:rsidRDefault="00F30507" w14:paraId="34EF91EB" wp14:textId="77777777" wp14:noSpellErr="1">
      <w:pPr>
        <w:pStyle w:val="Paragrafoelenco"/>
        <w:numPr>
          <w:ilvl w:val="0"/>
          <w:numId w:val="4"/>
        </w:numPr>
        <w:spacing w:after="0" w:line="240" w:lineRule="auto"/>
        <w:rPr>
          <w:rFonts w:ascii="Times New Roman" w:hAnsi="Times New Roman"/>
          <w:lang w:val="it-IT"/>
          <w:rPrChange w:author="Salvatore Salernitano" w:date="2019-01-14T13:39:05.1095142" w:id="1783526990">
            <w:rPr/>
          </w:rPrChange>
        </w:rPr>
        <w:pPrChange w:author="Salvatore Salernitano" w:date="2019-01-14T13:39:05.1095142" w:id="211">
          <w:pPr>
            <w:pStyle w:val="Paragrafoelenco"/>
            <w:numPr>
              <w:numId w:val="24"/>
            </w:numPr>
            <w:tabs>
              <w:tab w:val="num" w:pos="360"/>
              <w:tab w:val="num" w:pos="720"/>
            </w:tabs>
            <w:spacing w:after="0" w:line="240" w:lineRule="auto"/>
            <w:ind w:hanging="720"/>
          </w:pPr>
        </w:pPrChange>
      </w:pPr>
      <w:r w:rsidRPr="00634BB8">
        <w:rPr>
          <w:rFonts w:ascii="Times New Roman" w:hAnsi="Times New Roman" w:eastAsia="Arial"/>
          <w:b w:val="1"/>
          <w:bCs w:val="1"/>
          <w:lang w:val="it-IT"/>
          <w:rPrChange w:author="Lorenzo Salvi" w:date="2019-01-07T14:27:00Z" w:id="212">
            <w:rPr>
              <w:rFonts w:ascii="Times New Roman" w:hAnsi="Times New Roman" w:eastAsia="Arial"/>
              <w:b/>
              <w:bCs/>
            </w:rPr>
          </w:rPrChange>
        </w:rPr>
        <w:t>FR 1.1</w:t>
      </w:r>
      <w:ins w:author="Salvatore Salernitano" w:date="2019-01-14T13:38:04.5898085" w:id="961209926">
        <w:r w:rsidRPr="00634BB8">
          <w:rPr>
            <w:rFonts w:ascii="Times New Roman" w:hAnsi="Times New Roman" w:eastAsia="Arial"/>
            <w:lang w:val="it-IT"/>
            <w:rPrChange w:author="Lorenzo Salvi" w:date="2019-01-07T14:27:00Z" w:id="213">
              <w:rPr>
                <w:rFonts w:ascii="Times New Roman" w:hAnsi="Times New Roman" w:eastAsia="Arial"/>
              </w:rPr>
            </w:rPrChange>
          </w:rPr>
          <w:t>: Il sensore invia periodicamente i segnali (informazioni ambientali e stato di funzionamento);</w:t>
        </w:r>
      </w:ins>
    </w:p>
    <w:p xmlns:wp14="http://schemas.microsoft.com/office/word/2010/wordml" w:rsidRPr="00634BB8" w:rsidR="00F30507" w:rsidP="75874EC9" w:rsidRDefault="00F30507" w14:paraId="00C74460" wp14:textId="075734D6" wp14:noSpellErr="1">
      <w:pPr>
        <w:pStyle w:val="Paragrafoelenco"/>
        <w:numPr>
          <w:ilvl w:val="0"/>
          <w:numId w:val="4"/>
        </w:numPr>
        <w:spacing w:after="0" w:line="240" w:lineRule="auto"/>
        <w:rPr>
          <w:rFonts w:ascii="Times New Roman" w:hAnsi="Times New Roman"/>
          <w:lang w:val="it-IT"/>
          <w:rPrChange w:author="Lorenzo Salvi" w:date="2019-01-08T11:21:41.1670542" w:id="1162526130">
            <w:rPr/>
          </w:rPrChange>
        </w:rPr>
        <w:pPrChange w:author="Lorenzo Salvi" w:date="2019-01-08T11:21:41.1670542" w:id="215">
          <w:pPr>
            <w:pStyle w:val="Paragrafoelenco"/>
            <w:numPr>
              <w:numId w:val="24"/>
            </w:numPr>
            <w:tabs>
              <w:tab w:val="num" w:pos="360"/>
              <w:tab w:val="num" w:pos="720"/>
            </w:tabs>
            <w:spacing w:after="0" w:line="240" w:lineRule="auto"/>
            <w:ind w:hanging="720"/>
          </w:pPr>
        </w:pPrChange>
      </w:pPr>
      <w:r w:rsidRPr="00634BB8">
        <w:rPr>
          <w:rFonts w:ascii="Times New Roman" w:hAnsi="Times New Roman" w:eastAsia="Arial"/>
          <w:b w:val="1"/>
          <w:bCs w:val="1"/>
          <w:lang w:val="it-IT"/>
          <w:rPrChange w:author="Lorenzo Salvi" w:date="2019-01-07T14:27:00Z" w:id="216">
            <w:rPr>
              <w:rFonts w:ascii="Times New Roman" w:hAnsi="Times New Roman" w:eastAsia="Arial"/>
              <w:b/>
              <w:bCs/>
            </w:rPr>
          </w:rPrChange>
        </w:rPr>
        <w:t>FR 1.2</w:t>
      </w:r>
      <w:r w:rsidRPr="00634BB8">
        <w:rPr>
          <w:rFonts w:ascii="Times New Roman" w:hAnsi="Times New Roman" w:eastAsia="Arial"/>
          <w:lang w:val="it-IT"/>
          <w:rPrChange w:author="Lorenzo Salvi" w:date="2019-01-07T14:27:00Z" w:id="765368030">
            <w:rPr>
              <w:rFonts w:ascii="Times New Roman" w:hAnsi="Times New Roman" w:eastAsia="Arial"/>
            </w:rPr>
          </w:rPrChange>
        </w:rPr>
        <w:t xml:space="preserve">: Il Gestore Sensori </w:t>
      </w:r>
      <w:ins w:author="Lorenzo Salvi" w:date="2019-01-08T10:59:30.5783454" w:id="1930581560">
        <w:r w:rsidRPr="00634BB8" w:rsidR="3995FECA">
          <w:rPr>
            <w:rFonts w:ascii="Times New Roman" w:hAnsi="Times New Roman" w:eastAsia="Arial"/>
            <w:lang w:val="it-IT"/>
            <w:rPrChange w:author="Lorenzo Salvi" w:date="2019-01-07T14:27:00Z" w:id="1720009296">
              <w:rPr>
                <w:rFonts w:ascii="Times New Roman" w:hAnsi="Times New Roman" w:eastAsia="Arial"/>
              </w:rPr>
            </w:rPrChange>
          </w:rPr>
          <w:t xml:space="preserve">attraverso la </w:t>
        </w:r>
        <w:r w:rsidRPr="00634BB8" w:rsidR="3995FECA">
          <w:rPr>
            <w:rFonts w:ascii="Times New Roman" w:hAnsi="Times New Roman" w:eastAsia="Arial"/>
            <w:lang w:val="it-IT"/>
            <w:rPrChange w:author="Lorenzo Salvi" w:date="2019-01-07T14:27:00Z" w:id="83334832">
              <w:rPr>
                <w:rFonts w:ascii="Times New Roman" w:hAnsi="Times New Roman" w:eastAsia="Arial"/>
              </w:rPr>
            </w:rPrChange>
          </w:rPr>
          <w:t>Dashbo</w:t>
        </w:r>
      </w:ins>
      <w:ins w:author="Salvatore Salernitano" w:date="2019-01-08T11:20:40.7374634" w:id="1221755348">
        <w:r w:rsidRPr="00634BB8" w:rsidR="32E4E968">
          <w:rPr>
            <w:rFonts w:ascii="Times New Roman" w:hAnsi="Times New Roman" w:eastAsia="Arial"/>
            <w:lang w:val="it-IT"/>
            <w:rPrChange w:author="Lorenzo Salvi" w:date="2019-01-07T14:27:00Z" w:id="876735680">
              <w:rPr>
                <w:rFonts w:ascii="Times New Roman" w:hAnsi="Times New Roman" w:eastAsia="Arial"/>
              </w:rPr>
            </w:rPrChange>
          </w:rPr>
          <w:t>a</w:t>
        </w:r>
      </w:ins>
      <w:ins w:author="Lorenzo Salvi" w:date="2019-01-08T10:59:30.5783454" w:id="1291266834">
        <w:r w:rsidRPr="00634BB8" w:rsidR="3995FECA">
          <w:rPr>
            <w:rFonts w:ascii="Times New Roman" w:hAnsi="Times New Roman" w:eastAsia="Arial"/>
            <w:lang w:val="it-IT"/>
            <w:rPrChange w:author="Lorenzo Salvi" w:date="2019-01-07T14:27:00Z" w:id="1206493328">
              <w:rPr>
                <w:rFonts w:ascii="Times New Roman" w:hAnsi="Times New Roman" w:eastAsia="Arial"/>
              </w:rPr>
            </w:rPrChange>
          </w:rPr>
          <w:t>rd</w:t>
        </w:r>
        <w:r w:rsidRPr="00634BB8" w:rsidR="3995FECA">
          <w:rPr>
            <w:rFonts w:ascii="Times New Roman" w:hAnsi="Times New Roman" w:eastAsia="Arial"/>
            <w:lang w:val="it-IT"/>
            <w:rPrChange w:author="Lorenzo Salvi" w:date="2019-01-07T14:27:00Z" w:id="1709373735">
              <w:rPr>
                <w:rFonts w:ascii="Times New Roman" w:hAnsi="Times New Roman" w:eastAsia="Arial"/>
              </w:rPr>
            </w:rPrChange>
          </w:rPr>
          <w:t xml:space="preserve"> Gestore potrà effettuare </w:t>
        </w:r>
      </w:ins>
      <w:ins w:author="Lorenzo Salvi" w:date="2019-01-08T11:00:30.5938624" w:id="115102805">
        <w:r w:rsidRPr="37405D61" w:rsidR="37405D61">
          <w:rPr>
            <w:rFonts w:ascii="Times New Roman" w:hAnsi="Times New Roman" w:eastAsia="Arial"/>
            <w:lang w:val="it-IT"/>
            <w:rPrChange w:author="Lorenzo Salvi" w:date="2019-01-08T11:00:30.5938624" w:id="366728283">
              <w:rPr/>
            </w:rPrChange>
          </w:rPr>
          <w:t>operazioni di controllo, ripristino ed aggiunta di sensori all’interno di un’area specifica ed interagire con l’Amministratore mediante uso di Ticket</w:t>
        </w:r>
        <w:r w:rsidRPr="00634BB8">
          <w:rPr>
            <w:rFonts w:ascii="Times New Roman" w:hAnsi="Times New Roman" w:eastAsia="Arial"/>
            <w:lang w:val="it-IT"/>
            <w:rPrChange w:author="Lorenzo Salvi" w:date="2019-01-07T14:27:00Z" w:id="217">
              <w:rPr>
                <w:rFonts w:ascii="Times New Roman" w:hAnsi="Times New Roman" w:eastAsia="Arial"/>
              </w:rPr>
            </w:rPrChange>
          </w:rPr>
          <w:t>;</w:t>
        </w:r>
      </w:ins>
    </w:p>
    <w:p xmlns:wp14="http://schemas.microsoft.com/office/word/2010/wordml" w:rsidRPr="00634BB8" w:rsidR="00F30507" w:rsidP="4658746C" w:rsidRDefault="00F30507" w14:paraId="355830B8" wp14:textId="0AD87212" wp14:noSpellErr="1">
      <w:pPr>
        <w:pStyle w:val="Paragrafoelenco"/>
        <w:numPr>
          <w:ilvl w:val="0"/>
          <w:numId w:val="4"/>
        </w:numPr>
        <w:spacing w:after="0" w:line="240" w:lineRule="auto"/>
        <w:rPr>
          <w:rFonts w:ascii="Times New Roman" w:hAnsi="Times New Roman"/>
          <w:lang w:val="it-IT"/>
          <w:rPrChange w:author="Lorenzo Salvi" w:date="2019-01-08T11:22:41.2566958" w:id="1184683111">
            <w:rPr/>
          </w:rPrChange>
        </w:rPr>
        <w:pPrChange w:author="Lorenzo Salvi" w:date="2019-01-08T11:22:41.2566958" w:id="219">
          <w:pPr>
            <w:pStyle w:val="Paragrafoelenco"/>
            <w:numPr>
              <w:numId w:val="24"/>
            </w:numPr>
            <w:tabs>
              <w:tab w:val="num" w:pos="360"/>
              <w:tab w:val="num" w:pos="720"/>
            </w:tabs>
            <w:spacing w:after="0" w:line="240" w:lineRule="auto"/>
            <w:ind w:hanging="720"/>
          </w:pPr>
        </w:pPrChange>
      </w:pPr>
      <w:r w:rsidRPr="00634BB8">
        <w:rPr>
          <w:rFonts w:ascii="Times New Roman" w:hAnsi="Times New Roman" w:eastAsia="Arial"/>
          <w:b w:val="1"/>
          <w:bCs w:val="1"/>
          <w:lang w:val="it-IT"/>
          <w:rPrChange w:author="Lorenzo Salvi" w:date="2019-01-07T14:27:00Z" w:id="220">
            <w:rPr>
              <w:rFonts w:ascii="Times New Roman" w:hAnsi="Times New Roman" w:eastAsia="Arial"/>
              <w:b/>
              <w:bCs/>
            </w:rPr>
          </w:rPrChange>
        </w:rPr>
        <w:t>FR 1.3</w:t>
      </w:r>
      <w:r w:rsidRPr="00634BB8">
        <w:rPr>
          <w:rFonts w:ascii="Times New Roman" w:hAnsi="Times New Roman" w:eastAsia="Arial"/>
          <w:lang w:val="it-IT"/>
          <w:rPrChange w:author="Lorenzo Salvi" w:date="2019-01-07T14:27:00Z" w:id="687888673">
            <w:rPr>
              <w:rFonts w:ascii="Times New Roman" w:hAnsi="Times New Roman" w:eastAsia="Arial"/>
            </w:rPr>
          </w:rPrChange>
        </w:rPr>
        <w:t xml:space="preserve">: Il Gestore Sensori, può selezionare un’area geografica e </w:t>
      </w:r>
      <w:r w:rsidRPr="4658746C">
        <w:rPr>
          <w:rFonts w:ascii="Times New Roman" w:hAnsi="Times New Roman" w:eastAsia="Arial"/>
          <w:i w:val="1"/>
          <w:iCs w:val="1"/>
          <w:lang w:val="it-IT"/>
          <w:rPrChange w:author="Lorenzo Salvi" w:date="2019-01-08T11:22:41.2566958" w:id="963928729">
            <w:rPr>
              <w:rFonts w:ascii="Times New Roman" w:hAnsi="Times New Roman" w:eastAsia="Arial"/>
            </w:rPr>
          </w:rPrChange>
        </w:rPr>
        <w:t xml:space="preserve">visionare i sensori</w:t>
      </w:r>
      <w:r w:rsidRPr="00634BB8">
        <w:rPr>
          <w:rFonts w:ascii="Times New Roman" w:hAnsi="Times New Roman" w:eastAsia="Arial"/>
          <w:lang w:val="it-IT"/>
          <w:rPrChange w:author="Lorenzo Salvi" w:date="2019-01-07T14:27:00Z" w:id="1308838215">
            <w:rPr>
              <w:rFonts w:ascii="Times New Roman" w:hAnsi="Times New Roman" w:eastAsia="Arial"/>
            </w:rPr>
          </w:rPrChange>
        </w:rPr>
        <w:t xml:space="preserve"> inerenti all’area d’interesse con tutte le loro </w:t>
      </w:r>
      <w:r w:rsidRPr="00634BB8">
        <w:rPr>
          <w:rFonts w:ascii="Times New Roman" w:hAnsi="Times New Roman" w:eastAsia="Arial"/>
          <w:lang w:val="it-IT"/>
          <w:rPrChange w:author="Lorenzo Salvi" w:date="2019-01-07T14:27:00Z" w:id="296806101">
            <w:rPr>
              <w:rFonts w:ascii="Times New Roman" w:hAnsi="Times New Roman" w:eastAsia="Arial"/>
            </w:rPr>
          </w:rPrChange>
        </w:rPr>
        <w:t>informazioni</w:t>
      </w:r>
      <w:ins w:author="Lorenzo Salvi" w:date="2019-01-08T11:01:30.8174236" w:id="1272742453">
        <w:r w:rsidRPr="00634BB8" w:rsidR="66BDD28F">
          <w:rPr>
            <w:rFonts w:ascii="Times New Roman" w:hAnsi="Times New Roman" w:eastAsia="Arial"/>
            <w:lang w:val="it-IT"/>
            <w:rPrChange w:author="Lorenzo Salvi" w:date="2019-01-07T14:27:00Z" w:id="2030712979">
              <w:rPr>
                <w:rFonts w:ascii="Times New Roman" w:hAnsi="Times New Roman" w:eastAsia="Arial"/>
              </w:rPr>
            </w:rPrChange>
          </w:rPr>
          <w:t xml:space="preserve"> oppure visionare un determinato Senso</w:t>
        </w:r>
      </w:ins>
      <w:ins w:author="Lorenzo Salvi" w:date="2019-01-08T11:02:31.4758838" w:id="1943883009">
        <w:r w:rsidRPr="00634BB8" w:rsidR="77934138">
          <w:rPr>
            <w:rFonts w:ascii="Times New Roman" w:hAnsi="Times New Roman" w:eastAsia="Arial"/>
            <w:lang w:val="it-IT"/>
            <w:rPrChange w:author="Lorenzo Salvi" w:date="2019-01-07T14:27:00Z" w:id="1143730890">
              <w:rPr>
                <w:rFonts w:ascii="Times New Roman" w:hAnsi="Times New Roman" w:eastAsia="Arial"/>
              </w:rPr>
            </w:rPrChange>
          </w:rPr>
          <w:t xml:space="preserve">re. Nello specifico un Gestore Edificio </w:t>
        </w:r>
        <w:r w:rsidRPr="00634BB8" w:rsidR="77934138">
          <w:rPr>
            <w:rFonts w:ascii="Times New Roman" w:hAnsi="Times New Roman" w:eastAsia="Arial"/>
            <w:lang w:val="it-IT"/>
            <w:rPrChange w:author="Lorenzo Salvi" w:date="2019-01-07T14:27:00Z" w:id="1854003762">
              <w:rPr>
                <w:rFonts w:ascii="Times New Roman" w:hAnsi="Times New Roman" w:eastAsia="Arial"/>
              </w:rPr>
            </w:rPrChange>
          </w:rPr>
          <w:t xml:space="preserve">potr</w:t>
        </w:r>
      </w:ins>
      <w:ins w:author="Lorenzo Salvi" w:date="2019-01-08T11:03:31.9652383" w:id="271950192">
        <w:r w:rsidRPr="00634BB8" w:rsidR="08CD6193">
          <w:rPr>
            <w:rFonts w:ascii="Times New Roman" w:hAnsi="Times New Roman" w:eastAsia="Arial"/>
            <w:lang w:val="it-IT"/>
            <w:rPrChange w:author="Lorenzo Salvi" w:date="2019-01-07T14:27:00Z" w:id="998854016">
              <w:rPr>
                <w:rFonts w:ascii="Times New Roman" w:hAnsi="Times New Roman" w:eastAsia="Arial"/>
              </w:rPr>
            </w:rPrChange>
          </w:rPr>
          <w:t xml:space="preserve">à visionare i sensori di un piano, un Gestore Area </w:t>
        </w:r>
        <w:r w:rsidRPr="00634BB8" w:rsidR="08CD6193">
          <w:rPr>
            <w:rFonts w:ascii="Times New Roman" w:hAnsi="Times New Roman" w:eastAsia="Arial"/>
            <w:lang w:val="it-IT"/>
            <w:rPrChange w:author="Lorenzo Salvi" w:date="2019-01-07T14:27:00Z" w:id="925833782">
              <w:rPr>
                <w:rFonts w:ascii="Times New Roman" w:hAnsi="Times New Roman" w:eastAsia="Arial"/>
              </w:rPr>
            </w:rPrChange>
          </w:rPr>
          <w:t xml:space="preserve">potr</w:t>
        </w:r>
      </w:ins>
      <w:ins w:author="Lorenzo Salvi" w:date="2019-01-08T11:04:32.9054944" w:id="339364952">
        <w:r w:rsidRPr="00634BB8" w:rsidR="0ADD1D27">
          <w:rPr>
            <w:rFonts w:ascii="Times New Roman" w:hAnsi="Times New Roman" w:eastAsia="Arial"/>
            <w:lang w:val="it-IT"/>
            <w:rPrChange w:author="Lorenzo Salvi" w:date="2019-01-07T14:27:00Z" w:id="557944524">
              <w:rPr>
                <w:rFonts w:ascii="Times New Roman" w:hAnsi="Times New Roman" w:eastAsia="Arial"/>
              </w:rPr>
            </w:rPrChange>
          </w:rPr>
          <w:t xml:space="preserve">à</w:t>
        </w:r>
      </w:ins>
      <w:ins w:author="Lorenzo Salvi" w:date="2019-01-08T11:03:31.9652383" w:id="5429884">
        <w:r w:rsidRPr="00634BB8" w:rsidR="08CD6193">
          <w:rPr>
            <w:rFonts w:ascii="Times New Roman" w:hAnsi="Times New Roman" w:eastAsia="Arial"/>
            <w:lang w:val="it-IT"/>
            <w:rPrChange w:author="Lorenzo Salvi" w:date="2019-01-07T14:27:00Z" w:id="1039084880">
              <w:rPr>
                <w:rFonts w:ascii="Times New Roman" w:hAnsi="Times New Roman" w:eastAsia="Arial"/>
              </w:rPr>
            </w:rPrChange>
          </w:rPr>
          <w:t xml:space="preserve"> visionare i sensori di un edificio</w:t>
        </w:r>
      </w:ins>
      <w:ins w:author="Lorenzo Salvi" w:date="2019-01-08T11:04:32.9054944" w:id="772498867">
        <w:r w:rsidRPr="00634BB8" w:rsidR="0ADD1D27">
          <w:rPr>
            <w:rFonts w:ascii="Times New Roman" w:hAnsi="Times New Roman" w:eastAsia="Arial"/>
            <w:lang w:val="it-IT"/>
            <w:rPrChange w:author="Lorenzo Salvi" w:date="2019-01-07T14:27:00Z" w:id="742734251">
              <w:rPr>
                <w:rFonts w:ascii="Times New Roman" w:hAnsi="Times New Roman" w:eastAsia="Arial"/>
              </w:rPr>
            </w:rPrChange>
          </w:rPr>
          <w:t xml:space="preserve"> e un Gestore </w:t>
        </w:r>
        <w:r w:rsidRPr="00634BB8" w:rsidR="0ADD1D27">
          <w:rPr>
            <w:rFonts w:ascii="Times New Roman" w:hAnsi="Times New Roman" w:eastAsia="Arial"/>
            <w:lang w:val="it-IT"/>
            <w:rPrChange w:author="Lorenzo Salvi" w:date="2019-01-07T14:27:00Z" w:id="2061932016">
              <w:rPr>
                <w:rFonts w:ascii="Times New Roman" w:hAnsi="Times New Roman" w:eastAsia="Arial"/>
              </w:rPr>
            </w:rPrChange>
          </w:rPr>
          <w:t xml:space="preserve">Città</w:t>
        </w:r>
        <w:r w:rsidRPr="00634BB8" w:rsidR="0ADD1D27">
          <w:rPr>
            <w:rFonts w:ascii="Times New Roman" w:hAnsi="Times New Roman" w:eastAsia="Arial"/>
            <w:lang w:val="it-IT"/>
            <w:rPrChange w:author="Lorenzo Salvi" w:date="2019-01-07T14:27:00Z" w:id="1918525456">
              <w:rPr>
                <w:rFonts w:ascii="Times New Roman" w:hAnsi="Times New Roman" w:eastAsia="Arial"/>
              </w:rPr>
            </w:rPrChange>
          </w:rPr>
          <w:t xml:space="preserve"> </w:t>
        </w:r>
        <w:r w:rsidRPr="00634BB8" w:rsidR="0ADD1D27">
          <w:rPr>
            <w:rFonts w:ascii="Times New Roman" w:hAnsi="Times New Roman" w:eastAsia="Arial"/>
            <w:lang w:val="it-IT"/>
            <w:rPrChange w:author="Lorenzo Salvi" w:date="2019-01-07T14:27:00Z" w:id="797954141">
              <w:rPr>
                <w:rFonts w:ascii="Times New Roman" w:hAnsi="Times New Roman" w:eastAsia="Arial"/>
              </w:rPr>
            </w:rPrChange>
          </w:rPr>
          <w:t xml:space="preserve">potr</w:t>
        </w:r>
      </w:ins>
      <w:ins w:author="Lorenzo Salvi" w:date="2019-01-08T11:05:33.4252373" w:id="830573351">
        <w:r w:rsidRPr="00634BB8" w:rsidR="06E217CA">
          <w:rPr>
            <w:rFonts w:ascii="Times New Roman" w:hAnsi="Times New Roman" w:eastAsia="Arial"/>
            <w:lang w:val="it-IT"/>
            <w:rPrChange w:author="Lorenzo Salvi" w:date="2019-01-07T14:27:00Z" w:id="967086739">
              <w:rPr>
                <w:rFonts w:ascii="Times New Roman" w:hAnsi="Times New Roman" w:eastAsia="Arial"/>
              </w:rPr>
            </w:rPrChange>
          </w:rPr>
          <w:t xml:space="preserve">à</w:t>
        </w:r>
      </w:ins>
      <w:ins w:author="Lorenzo Salvi" w:date="2019-01-08T11:04:32.9054944" w:id="916381332">
        <w:r w:rsidRPr="00634BB8" w:rsidR="0ADD1D27">
          <w:rPr>
            <w:rFonts w:ascii="Times New Roman" w:hAnsi="Times New Roman" w:eastAsia="Arial"/>
            <w:lang w:val="it-IT"/>
            <w:rPrChange w:author="Lorenzo Salvi" w:date="2019-01-07T14:27:00Z" w:id="1181325905">
              <w:rPr>
                <w:rFonts w:ascii="Times New Roman" w:hAnsi="Times New Roman" w:eastAsia="Arial"/>
              </w:rPr>
            </w:rPrChange>
          </w:rPr>
          <w:t xml:space="preserve"> visionare i sensori di un’area</w:t>
        </w:r>
        <w:r w:rsidRPr="00634BB8" w:rsidR="0ADD1D27">
          <w:rPr>
            <w:rFonts w:ascii="Times New Roman" w:hAnsi="Times New Roman" w:eastAsia="Arial"/>
            <w:lang w:val="it-IT"/>
            <w:rPrChange w:author="Lorenzo Salvi" w:date="2019-01-07T14:27:00Z" w:id="221">
              <w:rPr>
                <w:rFonts w:ascii="Times New Roman" w:hAnsi="Times New Roman" w:eastAsia="Arial"/>
              </w:rPr>
            </w:rPrChange>
          </w:rPr>
          <w:t>;</w:t>
        </w:r>
      </w:ins>
    </w:p>
    <w:p xmlns:wp14="http://schemas.microsoft.com/office/word/2010/wordml" w:rsidRPr="00634BB8" w:rsidR="00F30507" w:rsidP="638E9784" w:rsidRDefault="00F30507" w14:paraId="06AA4054" wp14:textId="7A6E5B89" wp14:noSpellErr="1">
      <w:pPr>
        <w:pStyle w:val="Paragrafoelenco"/>
        <w:numPr>
          <w:ilvl w:val="0"/>
          <w:numId w:val="4"/>
        </w:numPr>
        <w:spacing w:after="0" w:line="240" w:lineRule="auto"/>
        <w:rPr>
          <w:noProof w:val="0"/>
          <w:sz w:val="22"/>
          <w:szCs w:val="22"/>
          <w:u w:val="single"/>
          <w:lang w:val="it-IT"/>
          <w:rPrChange w:author="Lorenzo Salvi" w:date="2019-01-14T11:09:05.6541885" w:id="1124376975">
            <w:rPr/>
          </w:rPrChange>
        </w:rPr>
        <w:pPrChange w:author="Lorenzo Salvi" w:date="2019-01-14T11:09:05.6541885" w:id="223">
          <w:pPr>
            <w:pStyle w:val="Paragrafoelenco"/>
            <w:numPr>
              <w:numId w:val="24"/>
            </w:numPr>
            <w:tabs>
              <w:tab w:val="num" w:pos="360"/>
              <w:tab w:val="num" w:pos="720"/>
            </w:tabs>
            <w:spacing w:after="0" w:line="240" w:lineRule="auto"/>
            <w:ind w:hanging="720"/>
          </w:pPr>
        </w:pPrChange>
      </w:pPr>
      <w:r w:rsidRPr="00634BB8">
        <w:rPr>
          <w:rFonts w:ascii="Times New Roman" w:hAnsi="Times New Roman" w:eastAsia="Arial"/>
          <w:b w:val="1"/>
          <w:bCs w:val="1"/>
          <w:lang w:val="it-IT"/>
          <w:rPrChange w:author="Lorenzo Salvi" w:date="2019-01-07T14:27:00Z" w:id="224">
            <w:rPr>
              <w:rFonts w:ascii="Times New Roman" w:hAnsi="Times New Roman" w:eastAsia="Arial"/>
              <w:b/>
              <w:bCs/>
            </w:rPr>
          </w:rPrChange>
        </w:rPr>
        <w:t>FR 1.4</w:t>
      </w:r>
      <w:r w:rsidRPr="00634BB8">
        <w:rPr>
          <w:rFonts w:ascii="Times New Roman" w:hAnsi="Times New Roman" w:eastAsia="Arial"/>
          <w:lang w:val="it-IT"/>
          <w:rPrChange w:author="Lorenzo Salvi" w:date="2019-01-07T14:27:00Z" w:id="1538230650">
            <w:rPr>
              <w:rFonts w:ascii="Times New Roman" w:hAnsi="Times New Roman" w:eastAsia="Arial"/>
            </w:rPr>
          </w:rPrChange>
        </w:rPr>
        <w:t xml:space="preserve">: </w:t>
      </w:r>
      <w:ins w:author="Lorenzo Salvi" w:date="2019-01-08T11:05:33.4252373" w:id="1033388390">
        <w:r w:rsidRPr="06E217CA" w:rsidR="06E217CA">
          <w:rPr>
            <w:rFonts w:ascii="Times New Roman" w:hAnsi="Times New Roman" w:eastAsia="Times New Roman" w:cs="Times New Roman"/>
            <w:noProof w:val="0"/>
            <w:lang w:val="it-IT"/>
            <w:rPrChange w:author="Lorenzo Salvi" w:date="2019-01-08T11:05:33.4252373" w:id="1401596166">
              <w:rPr/>
            </w:rPrChange>
          </w:rPr>
          <w:t xml:space="preserve">Vengono segnalati i sensori che </w:t>
        </w:r>
        <w:r w:rsidRPr="638E9784" w:rsidR="06E217CA">
          <w:rPr>
            <w:rFonts w:ascii="Times New Roman" w:hAnsi="Times New Roman" w:eastAsia="Times New Roman" w:cs="Times New Roman"/>
            <w:i w:val="1"/>
            <w:iCs w:val="1"/>
            <w:noProof w:val="0"/>
            <w:lang w:val="it-IT"/>
            <w:rPrChange w:author="Lorenzo Salvi" w:date="2019-01-14T11:09:05.6541885" w:id="681194283">
              <w:rPr/>
            </w:rPrChange>
          </w:rPr>
          <w:t>presentano valori fuori soglia</w:t>
        </w:r>
      </w:ins>
      <w:ins w:author="Lorenzo Salvi" w:date="2019-01-08T11:05:33.4252373" w:id="1282979394">
        <w:r w:rsidRPr="06E217CA" w:rsidR="06E217CA">
          <w:rPr>
            <w:rFonts w:ascii="Times New Roman" w:hAnsi="Times New Roman" w:eastAsia="Times New Roman" w:cs="Times New Roman"/>
            <w:noProof w:val="0"/>
            <w:lang w:val="it-IT"/>
            <w:rPrChange w:author="Lorenzo Salvi" w:date="2019-01-08T11:05:33.4252373" w:id="299262719">
              <w:rPr/>
            </w:rPrChange>
          </w:rPr>
          <w:t xml:space="preserve">. </w:t>
        </w:r>
      </w:ins>
      <w:del w:author="Lorenzo Salvi" w:date="2019-01-08T11:05:33.4252373" w:id="1584190994">
        <w:r w:rsidRPr="00634BB8" w:rsidDel="06E217CA">
          <w:rPr>
            <w:rFonts w:ascii="Times New Roman" w:hAnsi="Times New Roman" w:eastAsia="Arial"/>
            <w:lang w:val="it-IT"/>
            <w:rPrChange w:author="Lorenzo Salvi" w:date="2019-01-07T14:27:00Z" w:id="458924626">
              <w:rPr>
                <w:rFonts w:ascii="Times New Roman" w:hAnsi="Times New Roman" w:eastAsia="Arial"/>
              </w:rPr>
            </w:rPrChange>
          </w:rPr>
          <w:delText>il Gestore Sensori può segnalare un malfunzionamento del Sistema mediante l’utilizzo di ticket</w:delText>
        </w:r>
      </w:del>
      <w:ins w:author="Lorenzo Salvi" w:date="2019-01-08T11:06:34.0061576" w:id="756033299">
        <w:r w:rsidRPr="5AFD79CB" w:rsidR="5AFD79CB">
          <w:rPr>
            <w:rFonts w:ascii="Times New Roman" w:hAnsi="Times New Roman" w:eastAsia="Times New Roman" w:cs="Times New Roman"/>
            <w:noProof w:val="0"/>
            <w:lang w:val="it-IT"/>
            <w:rPrChange w:author="Lorenzo Salvi" w:date="2019-01-08T11:06:34.0061576" w:id="126879597">
              <w:rPr/>
            </w:rPrChange>
          </w:rPr>
          <w:t>N</w:t>
        </w:r>
        <w:r w:rsidRPr="5AFD79CB" w:rsidR="5AFD79CB">
          <w:rPr>
            <w:rFonts w:ascii="Times New Roman" w:hAnsi="Times New Roman" w:eastAsia="Times New Roman" w:cs="Times New Roman"/>
            <w:noProof w:val="0"/>
            <w:lang w:val="it-IT"/>
            <w:rPrChange w:author="Lorenzo Salvi" w:date="2019-01-08T11:06:34.0061576" w:id="606250791">
              <w:rPr/>
            </w:rPrChange>
          </w:rPr>
          <w:t>e</w:t>
        </w:r>
        <w:r w:rsidRPr="5AFD79CB" w:rsidR="5AFD79CB">
          <w:rPr>
            <w:rFonts w:ascii="Times New Roman" w:hAnsi="Times New Roman" w:eastAsia="Times New Roman" w:cs="Times New Roman"/>
            <w:noProof w:val="0"/>
            <w:lang w:val="it-IT"/>
            <w:rPrChange w:author="Lorenzo Salvi" w:date="2019-01-08T11:06:34.0061576" w:id="906606372">
              <w:rPr/>
            </w:rPrChange>
          </w:rPr>
          <w:t>l</w:t>
        </w:r>
        <w:r w:rsidRPr="5AFD79CB" w:rsidR="5AFD79CB">
          <w:rPr>
            <w:rFonts w:ascii="Times New Roman" w:hAnsi="Times New Roman" w:eastAsia="Times New Roman" w:cs="Times New Roman"/>
            <w:noProof w:val="0"/>
            <w:lang w:val="it-IT"/>
            <w:rPrChange w:author="Lorenzo Salvi" w:date="2019-01-08T11:06:34.0061576" w:id="1495054936">
              <w:rPr/>
            </w:rPrChange>
          </w:rPr>
          <w:t>l</w:t>
        </w:r>
        <w:r w:rsidRPr="5AFD79CB" w:rsidR="5AFD79CB">
          <w:rPr>
            <w:rFonts w:ascii="Times New Roman" w:hAnsi="Times New Roman" w:eastAsia="Times New Roman" w:cs="Times New Roman"/>
            <w:noProof w:val="0"/>
            <w:lang w:val="it-IT"/>
            <w:rPrChange w:author="Lorenzo Salvi" w:date="2019-01-08T11:06:34.0061576" w:id="1409061718">
              <w:rPr/>
            </w:rPrChange>
          </w:rPr>
          <w:t>o</w:t>
        </w:r>
        <w:r w:rsidRPr="5AFD79CB" w:rsidR="5AFD79CB">
          <w:rPr>
            <w:rFonts w:ascii="Times New Roman" w:hAnsi="Times New Roman" w:eastAsia="Times New Roman" w:cs="Times New Roman"/>
            <w:noProof w:val="0"/>
            <w:lang w:val="it-IT"/>
            <w:rPrChange w:author="Lorenzo Salvi" w:date="2019-01-08T11:06:34.0061576" w:id="912463812">
              <w:rPr/>
            </w:rPrChange>
          </w:rPr>
          <w:t xml:space="preserve"> </w:t>
        </w:r>
        <w:r w:rsidRPr="5AFD79CB" w:rsidR="5AFD79CB">
          <w:rPr>
            <w:rFonts w:ascii="Times New Roman" w:hAnsi="Times New Roman" w:eastAsia="Times New Roman" w:cs="Times New Roman"/>
            <w:noProof w:val="0"/>
            <w:lang w:val="it-IT"/>
            <w:rPrChange w:author="Lorenzo Salvi" w:date="2019-01-08T11:06:34.0061576" w:id="38345573">
              <w:rPr/>
            </w:rPrChange>
          </w:rPr>
          <w:t>s</w:t>
        </w:r>
        <w:r w:rsidRPr="5AFD79CB" w:rsidR="5AFD79CB">
          <w:rPr>
            <w:rFonts w:ascii="Times New Roman" w:hAnsi="Times New Roman" w:eastAsia="Times New Roman" w:cs="Times New Roman"/>
            <w:noProof w:val="0"/>
            <w:lang w:val="it-IT"/>
            <w:rPrChange w:author="Lorenzo Salvi" w:date="2019-01-08T11:06:34.0061576" w:id="2069860045">
              <w:rPr/>
            </w:rPrChange>
          </w:rPr>
          <w:t>p</w:t>
        </w:r>
        <w:r w:rsidRPr="5AFD79CB" w:rsidR="5AFD79CB">
          <w:rPr>
            <w:rFonts w:ascii="Times New Roman" w:hAnsi="Times New Roman" w:eastAsia="Times New Roman" w:cs="Times New Roman"/>
            <w:noProof w:val="0"/>
            <w:lang w:val="it-IT"/>
            <w:rPrChange w:author="Lorenzo Salvi" w:date="2019-01-08T11:06:34.0061576" w:id="208392306">
              <w:rPr/>
            </w:rPrChange>
          </w:rPr>
          <w:t>e</w:t>
        </w:r>
        <w:r w:rsidRPr="5AFD79CB" w:rsidR="5AFD79CB">
          <w:rPr>
            <w:rFonts w:ascii="Times New Roman" w:hAnsi="Times New Roman" w:eastAsia="Times New Roman" w:cs="Times New Roman"/>
            <w:noProof w:val="0"/>
            <w:lang w:val="it-IT"/>
            <w:rPrChange w:author="Lorenzo Salvi" w:date="2019-01-08T11:06:34.0061576" w:id="959420430">
              <w:rPr/>
            </w:rPrChange>
          </w:rPr>
          <w:t>c</w:t>
        </w:r>
        <w:r w:rsidRPr="5AFD79CB" w:rsidR="5AFD79CB">
          <w:rPr>
            <w:rFonts w:ascii="Times New Roman" w:hAnsi="Times New Roman" w:eastAsia="Times New Roman" w:cs="Times New Roman"/>
            <w:noProof w:val="0"/>
            <w:lang w:val="it-IT"/>
            <w:rPrChange w:author="Lorenzo Salvi" w:date="2019-01-08T11:06:34.0061576" w:id="292597613">
              <w:rPr/>
            </w:rPrChange>
          </w:rPr>
          <w:t>i</w:t>
        </w:r>
        <w:r w:rsidRPr="5AFD79CB" w:rsidR="5AFD79CB">
          <w:rPr>
            <w:rFonts w:ascii="Times New Roman" w:hAnsi="Times New Roman" w:eastAsia="Times New Roman" w:cs="Times New Roman"/>
            <w:noProof w:val="0"/>
            <w:lang w:val="it-IT"/>
            <w:rPrChange w:author="Lorenzo Salvi" w:date="2019-01-08T11:06:34.0061576" w:id="641812980">
              <w:rPr/>
            </w:rPrChange>
          </w:rPr>
          <w:t>f</w:t>
        </w:r>
        <w:r w:rsidRPr="5AFD79CB" w:rsidR="5AFD79CB">
          <w:rPr>
            <w:rFonts w:ascii="Times New Roman" w:hAnsi="Times New Roman" w:eastAsia="Times New Roman" w:cs="Times New Roman"/>
            <w:noProof w:val="0"/>
            <w:lang w:val="it-IT"/>
            <w:rPrChange w:author="Lorenzo Salvi" w:date="2019-01-08T11:06:34.0061576" w:id="2099693224">
              <w:rPr/>
            </w:rPrChange>
          </w:rPr>
          <w:t>i</w:t>
        </w:r>
        <w:r w:rsidRPr="5AFD79CB" w:rsidR="5AFD79CB">
          <w:rPr>
            <w:rFonts w:ascii="Times New Roman" w:hAnsi="Times New Roman" w:eastAsia="Times New Roman" w:cs="Times New Roman"/>
            <w:noProof w:val="0"/>
            <w:lang w:val="it-IT"/>
            <w:rPrChange w:author="Lorenzo Salvi" w:date="2019-01-08T11:06:34.0061576" w:id="653135548">
              <w:rPr/>
            </w:rPrChange>
          </w:rPr>
          <w:t>c</w:t>
        </w:r>
        <w:r w:rsidRPr="5AFD79CB" w:rsidR="5AFD79CB">
          <w:rPr>
            <w:rFonts w:ascii="Times New Roman" w:hAnsi="Times New Roman" w:eastAsia="Times New Roman" w:cs="Times New Roman"/>
            <w:noProof w:val="0"/>
            <w:lang w:val="it-IT"/>
            <w:rPrChange w:author="Lorenzo Salvi" w:date="2019-01-08T11:06:34.0061576" w:id="302583394">
              <w:rPr/>
            </w:rPrChange>
          </w:rPr>
          <w:t>o</w:t>
        </w:r>
        <w:r w:rsidRPr="5AFD79CB" w:rsidR="5AFD79CB">
          <w:rPr>
            <w:rFonts w:ascii="Times New Roman" w:hAnsi="Times New Roman" w:eastAsia="Times New Roman" w:cs="Times New Roman"/>
            <w:noProof w:val="0"/>
            <w:lang w:val="it-IT"/>
            <w:rPrChange w:author="Lorenzo Salvi" w:date="2019-01-08T11:06:34.0061576" w:id="1724775056">
              <w:rPr/>
            </w:rPrChange>
          </w:rPr>
          <w:t xml:space="preserve"> </w:t>
        </w:r>
        <w:r w:rsidRPr="5AFD79CB" w:rsidR="5AFD79CB">
          <w:rPr>
            <w:rFonts w:ascii="Times New Roman" w:hAnsi="Times New Roman" w:eastAsia="Times New Roman" w:cs="Times New Roman"/>
            <w:noProof w:val="0"/>
            <w:lang w:val="it-IT"/>
            <w:rPrChange w:author="Lorenzo Salvi" w:date="2019-01-08T11:06:34.0061576" w:id="804609234">
              <w:rPr/>
            </w:rPrChange>
          </w:rPr>
          <w:t>i</w:t>
        </w:r>
        <w:r w:rsidRPr="5AFD79CB" w:rsidR="5AFD79CB">
          <w:rPr>
            <w:rFonts w:ascii="Times New Roman" w:hAnsi="Times New Roman" w:eastAsia="Times New Roman" w:cs="Times New Roman"/>
            <w:noProof w:val="0"/>
            <w:lang w:val="it-IT"/>
            <w:rPrChange w:author="Lorenzo Salvi" w:date="2019-01-08T11:06:34.0061576" w:id="799208591">
              <w:rPr/>
            </w:rPrChange>
          </w:rPr>
          <w:t xml:space="preserve"> </w:t>
        </w:r>
        <w:r w:rsidRPr="5AFD79CB" w:rsidR="5AFD79CB">
          <w:rPr>
            <w:rFonts w:ascii="Times New Roman" w:hAnsi="Times New Roman" w:eastAsia="Times New Roman" w:cs="Times New Roman"/>
            <w:noProof w:val="0"/>
            <w:lang w:val="it-IT"/>
            <w:rPrChange w:author="Lorenzo Salvi" w:date="2019-01-08T11:06:34.0061576" w:id="2109753665">
              <w:rPr/>
            </w:rPrChange>
          </w:rPr>
          <w:t>S</w:t>
        </w:r>
        <w:r w:rsidRPr="5AFD79CB" w:rsidR="5AFD79CB">
          <w:rPr>
            <w:rFonts w:ascii="Times New Roman" w:hAnsi="Times New Roman" w:eastAsia="Times New Roman" w:cs="Times New Roman"/>
            <w:noProof w:val="0"/>
            <w:lang w:val="it-IT"/>
            <w:rPrChange w:author="Lorenzo Salvi" w:date="2019-01-08T11:06:34.0061576" w:id="168313746">
              <w:rPr/>
            </w:rPrChange>
          </w:rPr>
          <w:t>e</w:t>
        </w:r>
        <w:r w:rsidRPr="5AFD79CB" w:rsidR="5AFD79CB">
          <w:rPr>
            <w:rFonts w:ascii="Times New Roman" w:hAnsi="Times New Roman" w:eastAsia="Times New Roman" w:cs="Times New Roman"/>
            <w:noProof w:val="0"/>
            <w:lang w:val="it-IT"/>
            <w:rPrChange w:author="Lorenzo Salvi" w:date="2019-01-08T11:06:34.0061576" w:id="1455281305">
              <w:rPr/>
            </w:rPrChange>
          </w:rPr>
          <w:t>n</w:t>
        </w:r>
        <w:r w:rsidRPr="5AFD79CB" w:rsidR="5AFD79CB">
          <w:rPr>
            <w:rFonts w:ascii="Times New Roman" w:hAnsi="Times New Roman" w:eastAsia="Times New Roman" w:cs="Times New Roman"/>
            <w:noProof w:val="0"/>
            <w:lang w:val="it-IT"/>
            <w:rPrChange w:author="Lorenzo Salvi" w:date="2019-01-08T11:06:34.0061576" w:id="324017517">
              <w:rPr/>
            </w:rPrChange>
          </w:rPr>
          <w:t>s</w:t>
        </w:r>
        <w:r w:rsidRPr="5AFD79CB" w:rsidR="5AFD79CB">
          <w:rPr>
            <w:rFonts w:ascii="Times New Roman" w:hAnsi="Times New Roman" w:eastAsia="Times New Roman" w:cs="Times New Roman"/>
            <w:noProof w:val="0"/>
            <w:lang w:val="it-IT"/>
            <w:rPrChange w:author="Lorenzo Salvi" w:date="2019-01-08T11:06:34.0061576" w:id="1981749353">
              <w:rPr/>
            </w:rPrChange>
          </w:rPr>
          <w:t>o</w:t>
        </w:r>
        <w:r w:rsidRPr="5AFD79CB" w:rsidR="5AFD79CB">
          <w:rPr>
            <w:rFonts w:ascii="Times New Roman" w:hAnsi="Times New Roman" w:eastAsia="Times New Roman" w:cs="Times New Roman"/>
            <w:noProof w:val="0"/>
            <w:lang w:val="it-IT"/>
            <w:rPrChange w:author="Lorenzo Salvi" w:date="2019-01-08T11:06:34.0061576" w:id="717460564">
              <w:rPr/>
            </w:rPrChange>
          </w:rPr>
          <w:t>r</w:t>
        </w:r>
        <w:r w:rsidRPr="5AFD79CB" w:rsidR="5AFD79CB">
          <w:rPr>
            <w:rFonts w:ascii="Times New Roman" w:hAnsi="Times New Roman" w:eastAsia="Times New Roman" w:cs="Times New Roman"/>
            <w:noProof w:val="0"/>
            <w:lang w:val="it-IT"/>
            <w:rPrChange w:author="Lorenzo Salvi" w:date="2019-01-08T11:06:34.0061576" w:id="1300088552">
              <w:rPr/>
            </w:rPrChange>
          </w:rPr>
          <w:t>i</w:t>
        </w:r>
        <w:r w:rsidRPr="5AFD79CB" w:rsidR="5AFD79CB">
          <w:rPr>
            <w:rFonts w:ascii="Times New Roman" w:hAnsi="Times New Roman" w:eastAsia="Times New Roman" w:cs="Times New Roman"/>
            <w:noProof w:val="0"/>
            <w:lang w:val="it-IT"/>
            <w:rPrChange w:author="Lorenzo Salvi" w:date="2019-01-08T11:06:34.0061576" w:id="406854709">
              <w:rPr/>
            </w:rPrChange>
          </w:rPr>
          <w:t xml:space="preserve"> </w:t>
        </w:r>
        <w:r w:rsidRPr="5AFD79CB" w:rsidR="5AFD79CB">
          <w:rPr>
            <w:rFonts w:ascii="Times New Roman" w:hAnsi="Times New Roman" w:eastAsia="Times New Roman" w:cs="Times New Roman"/>
            <w:noProof w:val="0"/>
            <w:lang w:val="it-IT"/>
            <w:rPrChange w:author="Lorenzo Salvi" w:date="2019-01-08T11:06:34.0061576" w:id="84714961">
              <w:rPr/>
            </w:rPrChange>
          </w:rPr>
          <w:t>c</w:t>
        </w:r>
        <w:r w:rsidRPr="5AFD79CB" w:rsidR="5AFD79CB">
          <w:rPr>
            <w:rFonts w:ascii="Times New Roman" w:hAnsi="Times New Roman" w:eastAsia="Times New Roman" w:cs="Times New Roman"/>
            <w:noProof w:val="0"/>
            <w:lang w:val="it-IT"/>
            <w:rPrChange w:author="Lorenzo Salvi" w:date="2019-01-08T11:06:34.0061576" w:id="176611149">
              <w:rPr/>
            </w:rPrChange>
          </w:rPr>
          <w:t>o</w:t>
        </w:r>
        <w:r w:rsidRPr="5AFD79CB" w:rsidR="5AFD79CB">
          <w:rPr>
            <w:rFonts w:ascii="Times New Roman" w:hAnsi="Times New Roman" w:eastAsia="Times New Roman" w:cs="Times New Roman"/>
            <w:noProof w:val="0"/>
            <w:lang w:val="it-IT"/>
            <w:rPrChange w:author="Lorenzo Salvi" w:date="2019-01-08T11:06:34.0061576" w:id="449652418">
              <w:rPr/>
            </w:rPrChange>
          </w:rPr>
          <w:t>n</w:t>
        </w:r>
        <w:r w:rsidRPr="5AFD79CB" w:rsidR="5AFD79CB">
          <w:rPr>
            <w:rFonts w:ascii="Times New Roman" w:hAnsi="Times New Roman" w:eastAsia="Times New Roman" w:cs="Times New Roman"/>
            <w:noProof w:val="0"/>
            <w:lang w:val="it-IT"/>
            <w:rPrChange w:author="Lorenzo Salvi" w:date="2019-01-08T11:06:34.0061576" w:id="1134681904">
              <w:rPr/>
            </w:rPrChange>
          </w:rPr>
          <w:t xml:space="preserve"> </w:t>
        </w:r>
      </w:ins>
      <w:ins w:author="Lorenzo Salvi" w:date="2019-01-08T11:07:35.01949" w:id="1370100152">
        <w:r w:rsidRPr="5AFD79CB" w:rsidR="2C3986CD">
          <w:rPr>
            <w:rFonts w:ascii="Times New Roman" w:hAnsi="Times New Roman" w:eastAsia="Times New Roman" w:cs="Times New Roman"/>
            <w:noProof w:val="0"/>
            <w:lang w:val="it-IT"/>
            <w:rPrChange w:author="Lorenzo Salvi" w:date="2019-01-08T11:06:34.0061576" w:id="813474435">
              <w:rPr/>
            </w:rPrChange>
          </w:rPr>
          <w:t xml:space="preserve">pi</w:t>
        </w:r>
      </w:ins>
      <w:ins w:author="Lorenzo Salvi" w:date="2019-01-08T11:08:35.7080902" w:id="1310014713">
        <w:r w:rsidRPr="7961D970" w:rsidR="7961D970">
          <w:rPr>
            <w:rFonts w:ascii="Times New Roman" w:hAnsi="Times New Roman" w:eastAsia="Times New Roman" w:cs="Times New Roman"/>
            <w:noProof w:val="0"/>
            <w:lang w:val="it-IT"/>
            <w:rPrChange w:author="Lorenzo Salvi" w:date="2019-01-08T11:08:35.7080902" w:id="1248415759">
              <w:rPr/>
            </w:rPrChange>
          </w:rPr>
          <w:t xml:space="preserve">ù </w:t>
        </w:r>
      </w:ins>
      <w:ins w:author="Lorenzo Salvi" w:date="2019-01-08T11:06:34.0061576" w:id="804903272">
        <w:r w:rsidRPr="5AFD79CB" w:rsidR="5AFD79CB">
          <w:rPr>
            <w:rFonts w:ascii="Times New Roman" w:hAnsi="Times New Roman" w:eastAsia="Times New Roman" w:cs="Times New Roman"/>
            <w:noProof w:val="0"/>
            <w:lang w:val="it-IT"/>
            <w:rPrChange w:author="Lorenzo Salvi" w:date="2019-01-08T11:06:34.0061576" w:id="1571262119">
              <w:rPr/>
            </w:rPrChange>
          </w:rPr>
          <w:t>v</w:t>
        </w:r>
        <w:r w:rsidRPr="5AFD79CB" w:rsidR="5AFD79CB">
          <w:rPr>
            <w:rFonts w:ascii="Times New Roman" w:hAnsi="Times New Roman" w:eastAsia="Times New Roman" w:cs="Times New Roman"/>
            <w:noProof w:val="0"/>
            <w:lang w:val="it-IT"/>
            <w:rPrChange w:author="Lorenzo Salvi" w:date="2019-01-08T11:06:34.0061576" w:id="1344221850">
              <w:rPr/>
            </w:rPrChange>
          </w:rPr>
          <w:t>a</w:t>
        </w:r>
        <w:r w:rsidRPr="5AFD79CB" w:rsidR="5AFD79CB">
          <w:rPr>
            <w:rFonts w:ascii="Times New Roman" w:hAnsi="Times New Roman" w:eastAsia="Times New Roman" w:cs="Times New Roman"/>
            <w:noProof w:val="0"/>
            <w:lang w:val="it-IT"/>
            <w:rPrChange w:author="Lorenzo Salvi" w:date="2019-01-08T11:06:34.0061576" w:id="1677726608">
              <w:rPr/>
            </w:rPrChange>
          </w:rPr>
          <w:t>l</w:t>
        </w:r>
        <w:r w:rsidRPr="5AFD79CB" w:rsidR="5AFD79CB">
          <w:rPr>
            <w:rFonts w:ascii="Times New Roman" w:hAnsi="Times New Roman" w:eastAsia="Times New Roman" w:cs="Times New Roman"/>
            <w:noProof w:val="0"/>
            <w:lang w:val="it-IT"/>
            <w:rPrChange w:author="Lorenzo Salvi" w:date="2019-01-08T11:06:34.0061576" w:id="1054476916">
              <w:rPr/>
            </w:rPrChange>
          </w:rPr>
          <w:t>o</w:t>
        </w:r>
        <w:r w:rsidRPr="5AFD79CB" w:rsidR="5AFD79CB">
          <w:rPr>
            <w:rFonts w:ascii="Times New Roman" w:hAnsi="Times New Roman" w:eastAsia="Times New Roman" w:cs="Times New Roman"/>
            <w:noProof w:val="0"/>
            <w:lang w:val="it-IT"/>
            <w:rPrChange w:author="Lorenzo Salvi" w:date="2019-01-08T11:06:34.0061576" w:id="883343188">
              <w:rPr/>
            </w:rPrChange>
          </w:rPr>
          <w:t>r</w:t>
        </w:r>
        <w:r w:rsidRPr="5AFD79CB" w:rsidR="5AFD79CB">
          <w:rPr>
            <w:rFonts w:ascii="Times New Roman" w:hAnsi="Times New Roman" w:eastAsia="Times New Roman" w:cs="Times New Roman"/>
            <w:noProof w:val="0"/>
            <w:lang w:val="it-IT"/>
            <w:rPrChange w:author="Lorenzo Salvi" w:date="2019-01-08T11:06:34.0061576" w:id="777442974">
              <w:rPr/>
            </w:rPrChange>
          </w:rPr>
          <w:t>i</w:t>
        </w:r>
        <w:r w:rsidRPr="5AFD79CB" w:rsidR="5AFD79CB">
          <w:rPr>
            <w:rFonts w:ascii="Times New Roman" w:hAnsi="Times New Roman" w:eastAsia="Times New Roman" w:cs="Times New Roman"/>
            <w:noProof w:val="0"/>
            <w:lang w:val="it-IT"/>
            <w:rPrChange w:author="Lorenzo Salvi" w:date="2019-01-08T11:06:34.0061576" w:id="888410177">
              <w:rPr/>
            </w:rPrChange>
          </w:rPr>
          <w:t xml:space="preserve"> </w:t>
        </w:r>
        <w:r w:rsidRPr="5AFD79CB" w:rsidR="5AFD79CB">
          <w:rPr>
            <w:rFonts w:ascii="Times New Roman" w:hAnsi="Times New Roman" w:eastAsia="Times New Roman" w:cs="Times New Roman"/>
            <w:noProof w:val="0"/>
            <w:lang w:val="it-IT"/>
            <w:rPrChange w:author="Lorenzo Salvi" w:date="2019-01-08T11:06:34.0061576" w:id="1713412879">
              <w:rPr/>
            </w:rPrChange>
          </w:rPr>
          <w:t>f</w:t>
        </w:r>
        <w:r w:rsidRPr="5AFD79CB" w:rsidR="5AFD79CB">
          <w:rPr>
            <w:rFonts w:ascii="Times New Roman" w:hAnsi="Times New Roman" w:eastAsia="Times New Roman" w:cs="Times New Roman"/>
            <w:noProof w:val="0"/>
            <w:lang w:val="it-IT"/>
            <w:rPrChange w:author="Lorenzo Salvi" w:date="2019-01-08T11:06:34.0061576" w:id="1990890183">
              <w:rPr/>
            </w:rPrChange>
          </w:rPr>
          <w:t>u</w:t>
        </w:r>
        <w:r w:rsidRPr="5AFD79CB" w:rsidR="5AFD79CB">
          <w:rPr>
            <w:rFonts w:ascii="Times New Roman" w:hAnsi="Times New Roman" w:eastAsia="Times New Roman" w:cs="Times New Roman"/>
            <w:noProof w:val="0"/>
            <w:lang w:val="it-IT"/>
            <w:rPrChange w:author="Lorenzo Salvi" w:date="2019-01-08T11:06:34.0061576" w:id="363032252">
              <w:rPr/>
            </w:rPrChange>
          </w:rPr>
          <w:t>o</w:t>
        </w:r>
        <w:r w:rsidRPr="5AFD79CB" w:rsidR="5AFD79CB">
          <w:rPr>
            <w:rFonts w:ascii="Times New Roman" w:hAnsi="Times New Roman" w:eastAsia="Times New Roman" w:cs="Times New Roman"/>
            <w:noProof w:val="0"/>
            <w:lang w:val="it-IT"/>
            <w:rPrChange w:author="Lorenzo Salvi" w:date="2019-01-08T11:06:34.0061576" w:id="3982500">
              <w:rPr/>
            </w:rPrChange>
          </w:rPr>
          <w:t>r</w:t>
        </w:r>
        <w:r w:rsidRPr="5AFD79CB" w:rsidR="5AFD79CB">
          <w:rPr>
            <w:rFonts w:ascii="Times New Roman" w:hAnsi="Times New Roman" w:eastAsia="Times New Roman" w:cs="Times New Roman"/>
            <w:noProof w:val="0"/>
            <w:lang w:val="it-IT"/>
            <w:rPrChange w:author="Lorenzo Salvi" w:date="2019-01-08T11:06:34.0061576" w:id="978356795">
              <w:rPr/>
            </w:rPrChange>
          </w:rPr>
          <w:t>i</w:t>
        </w:r>
        <w:r w:rsidRPr="5AFD79CB" w:rsidR="5AFD79CB">
          <w:rPr>
            <w:rFonts w:ascii="Times New Roman" w:hAnsi="Times New Roman" w:eastAsia="Times New Roman" w:cs="Times New Roman"/>
            <w:noProof w:val="0"/>
            <w:lang w:val="it-IT"/>
            <w:rPrChange w:author="Lorenzo Salvi" w:date="2019-01-08T11:06:34.0061576" w:id="2015516738">
              <w:rPr/>
            </w:rPrChange>
          </w:rPr>
          <w:t xml:space="preserve"> </w:t>
        </w:r>
        <w:r w:rsidRPr="5AFD79CB" w:rsidR="5AFD79CB">
          <w:rPr>
            <w:rFonts w:ascii="Times New Roman" w:hAnsi="Times New Roman" w:eastAsia="Times New Roman" w:cs="Times New Roman"/>
            <w:noProof w:val="0"/>
            <w:lang w:val="it-IT"/>
            <w:rPrChange w:author="Lorenzo Salvi" w:date="2019-01-08T11:06:34.0061576" w:id="2122546812">
              <w:rPr/>
            </w:rPrChange>
          </w:rPr>
          <w:t>s</w:t>
        </w:r>
        <w:r w:rsidRPr="5AFD79CB" w:rsidR="5AFD79CB">
          <w:rPr>
            <w:rFonts w:ascii="Times New Roman" w:hAnsi="Times New Roman" w:eastAsia="Times New Roman" w:cs="Times New Roman"/>
            <w:noProof w:val="0"/>
            <w:lang w:val="it-IT"/>
            <w:rPrChange w:author="Lorenzo Salvi" w:date="2019-01-08T11:06:34.0061576" w:id="1514539178">
              <w:rPr/>
            </w:rPrChange>
          </w:rPr>
          <w:t>o</w:t>
        </w:r>
        <w:r w:rsidRPr="5AFD79CB" w:rsidR="5AFD79CB">
          <w:rPr>
            <w:rFonts w:ascii="Times New Roman" w:hAnsi="Times New Roman" w:eastAsia="Times New Roman" w:cs="Times New Roman"/>
            <w:noProof w:val="0"/>
            <w:lang w:val="it-IT"/>
            <w:rPrChange w:author="Lorenzo Salvi" w:date="2019-01-08T11:06:34.0061576" w:id="70626531">
              <w:rPr/>
            </w:rPrChange>
          </w:rPr>
          <w:t>g</w:t>
        </w:r>
        <w:r w:rsidRPr="5AFD79CB" w:rsidR="5AFD79CB">
          <w:rPr>
            <w:rFonts w:ascii="Times New Roman" w:hAnsi="Times New Roman" w:eastAsia="Times New Roman" w:cs="Times New Roman"/>
            <w:noProof w:val="0"/>
            <w:lang w:val="it-IT"/>
            <w:rPrChange w:author="Lorenzo Salvi" w:date="2019-01-08T11:06:34.0061576" w:id="560441672">
              <w:rPr/>
            </w:rPrChange>
          </w:rPr>
          <w:t>l</w:t>
        </w:r>
        <w:r w:rsidRPr="5AFD79CB" w:rsidR="5AFD79CB">
          <w:rPr>
            <w:rFonts w:ascii="Times New Roman" w:hAnsi="Times New Roman" w:eastAsia="Times New Roman" w:cs="Times New Roman"/>
            <w:noProof w:val="0"/>
            <w:lang w:val="it-IT"/>
            <w:rPrChange w:author="Lorenzo Salvi" w:date="2019-01-08T11:06:34.0061576" w:id="976243964">
              <w:rPr/>
            </w:rPrChange>
          </w:rPr>
          <w:t>i</w:t>
        </w:r>
        <w:r w:rsidRPr="5AFD79CB" w:rsidR="5AFD79CB">
          <w:rPr>
            <w:rFonts w:ascii="Times New Roman" w:hAnsi="Times New Roman" w:eastAsia="Times New Roman" w:cs="Times New Roman"/>
            <w:noProof w:val="0"/>
            <w:lang w:val="it-IT"/>
            <w:rPrChange w:author="Lorenzo Salvi" w:date="2019-01-08T11:06:34.0061576" w:id="1068893739">
              <w:rPr/>
            </w:rPrChange>
          </w:rPr>
          <w:t>a</w:t>
        </w:r>
        <w:r w:rsidRPr="5AFD79CB" w:rsidR="5AFD79CB">
          <w:rPr>
            <w:rFonts w:ascii="Times New Roman" w:hAnsi="Times New Roman" w:eastAsia="Times New Roman" w:cs="Times New Roman"/>
            <w:noProof w:val="0"/>
            <w:lang w:val="it-IT"/>
            <w:rPrChange w:author="Lorenzo Salvi" w:date="2019-01-08T11:06:34.0061576" w:id="1852408951">
              <w:rPr/>
            </w:rPrChange>
          </w:rPr>
          <w:t xml:space="preserve"> </w:t>
        </w:r>
        <w:r w:rsidRPr="5AFD79CB" w:rsidR="5AFD79CB">
          <w:rPr>
            <w:rFonts w:ascii="Times New Roman" w:hAnsi="Times New Roman" w:eastAsia="Times New Roman" w:cs="Times New Roman"/>
            <w:noProof w:val="0"/>
            <w:lang w:val="it-IT"/>
            <w:rPrChange w:author="Lorenzo Salvi" w:date="2019-01-08T11:06:34.0061576" w:id="1155847124">
              <w:rPr/>
            </w:rPrChange>
          </w:rPr>
          <w:t>s</w:t>
        </w:r>
        <w:r w:rsidRPr="5AFD79CB" w:rsidR="5AFD79CB">
          <w:rPr>
            <w:rFonts w:ascii="Times New Roman" w:hAnsi="Times New Roman" w:eastAsia="Times New Roman" w:cs="Times New Roman"/>
            <w:noProof w:val="0"/>
            <w:lang w:val="it-IT"/>
            <w:rPrChange w:author="Lorenzo Salvi" w:date="2019-01-08T11:06:34.0061576" w:id="2105657736">
              <w:rPr/>
            </w:rPrChange>
          </w:rPr>
          <w:t>a</w:t>
        </w:r>
        <w:r w:rsidRPr="5AFD79CB" w:rsidR="5AFD79CB">
          <w:rPr>
            <w:rFonts w:ascii="Times New Roman" w:hAnsi="Times New Roman" w:eastAsia="Times New Roman" w:cs="Times New Roman"/>
            <w:noProof w:val="0"/>
            <w:lang w:val="it-IT"/>
            <w:rPrChange w:author="Lorenzo Salvi" w:date="2019-01-08T11:06:34.0061576" w:id="1893151562">
              <w:rPr/>
            </w:rPrChange>
          </w:rPr>
          <w:t>r</w:t>
        </w:r>
        <w:r w:rsidRPr="5AFD79CB" w:rsidR="5AFD79CB">
          <w:rPr>
            <w:rFonts w:ascii="Times New Roman" w:hAnsi="Times New Roman" w:eastAsia="Times New Roman" w:cs="Times New Roman"/>
            <w:noProof w:val="0"/>
            <w:lang w:val="it-IT"/>
            <w:rPrChange w:author="Lorenzo Salvi" w:date="2019-01-08T11:06:34.0061576" w:id="660223569">
              <w:rPr/>
            </w:rPrChange>
          </w:rPr>
          <w:t>a</w:t>
        </w:r>
        <w:r w:rsidRPr="5AFD79CB" w:rsidR="5AFD79CB">
          <w:rPr>
            <w:rFonts w:ascii="Times New Roman" w:hAnsi="Times New Roman" w:eastAsia="Times New Roman" w:cs="Times New Roman"/>
            <w:noProof w:val="0"/>
            <w:lang w:val="it-IT"/>
            <w:rPrChange w:author="Lorenzo Salvi" w:date="2019-01-08T11:06:34.0061576" w:id="1448235641">
              <w:rPr/>
            </w:rPrChange>
          </w:rPr>
          <w:t>n</w:t>
        </w:r>
        <w:r w:rsidRPr="5AFD79CB" w:rsidR="5AFD79CB">
          <w:rPr>
            <w:rFonts w:ascii="Times New Roman" w:hAnsi="Times New Roman" w:eastAsia="Times New Roman" w:cs="Times New Roman"/>
            <w:noProof w:val="0"/>
            <w:lang w:val="it-IT"/>
            <w:rPrChange w:author="Lorenzo Salvi" w:date="2019-01-08T11:06:34.0061576" w:id="1950345727">
              <w:rPr/>
            </w:rPrChange>
          </w:rPr>
          <w:t>n</w:t>
        </w:r>
        <w:r w:rsidRPr="5AFD79CB" w:rsidR="5AFD79CB">
          <w:rPr>
            <w:rFonts w:ascii="Times New Roman" w:hAnsi="Times New Roman" w:eastAsia="Times New Roman" w:cs="Times New Roman"/>
            <w:noProof w:val="0"/>
            <w:lang w:val="it-IT"/>
            <w:rPrChange w:author="Lorenzo Salvi" w:date="2019-01-08T11:06:34.0061576" w:id="771985085">
              <w:rPr/>
            </w:rPrChange>
          </w:rPr>
          <w:t>o</w:t>
        </w:r>
        <w:r w:rsidRPr="5AFD79CB" w:rsidR="5AFD79CB">
          <w:rPr>
            <w:rFonts w:ascii="Times New Roman" w:hAnsi="Times New Roman" w:eastAsia="Times New Roman" w:cs="Times New Roman"/>
            <w:noProof w:val="0"/>
            <w:lang w:val="it-IT"/>
            <w:rPrChange w:author="Lorenzo Salvi" w:date="2019-01-08T11:06:34.0061576" w:id="189145808">
              <w:rPr/>
            </w:rPrChange>
          </w:rPr>
          <w:t xml:space="preserve"> </w:t>
        </w:r>
        <w:r w:rsidRPr="5AFD79CB" w:rsidR="5AFD79CB">
          <w:rPr>
            <w:rFonts w:ascii="Times New Roman" w:hAnsi="Times New Roman" w:eastAsia="Times New Roman" w:cs="Times New Roman"/>
            <w:noProof w:val="0"/>
            <w:lang w:val="it-IT"/>
            <w:rPrChange w:author="Lorenzo Salvi" w:date="2019-01-08T11:06:34.0061576" w:id="194966384">
              <w:rPr/>
            </w:rPrChange>
          </w:rPr>
          <w:t>s</w:t>
        </w:r>
        <w:r w:rsidRPr="5AFD79CB" w:rsidR="5AFD79CB">
          <w:rPr>
            <w:rFonts w:ascii="Times New Roman" w:hAnsi="Times New Roman" w:eastAsia="Times New Roman" w:cs="Times New Roman"/>
            <w:noProof w:val="0"/>
            <w:lang w:val="it-IT"/>
            <w:rPrChange w:author="Lorenzo Salvi" w:date="2019-01-08T11:06:34.0061576" w:id="1002207009">
              <w:rPr/>
            </w:rPrChange>
          </w:rPr>
          <w:t>e</w:t>
        </w:r>
        <w:r w:rsidRPr="5AFD79CB" w:rsidR="5AFD79CB">
          <w:rPr>
            <w:rFonts w:ascii="Times New Roman" w:hAnsi="Times New Roman" w:eastAsia="Times New Roman" w:cs="Times New Roman"/>
            <w:noProof w:val="0"/>
            <w:lang w:val="it-IT"/>
            <w:rPrChange w:author="Lorenzo Salvi" w:date="2019-01-08T11:06:34.0061576" w:id="827748851">
              <w:rPr/>
            </w:rPrChange>
          </w:rPr>
          <w:t>g</w:t>
        </w:r>
        <w:r w:rsidRPr="5AFD79CB" w:rsidR="5AFD79CB">
          <w:rPr>
            <w:rFonts w:ascii="Times New Roman" w:hAnsi="Times New Roman" w:eastAsia="Times New Roman" w:cs="Times New Roman"/>
            <w:noProof w:val="0"/>
            <w:lang w:val="it-IT"/>
            <w:rPrChange w:author="Lorenzo Salvi" w:date="2019-01-08T11:06:34.0061576" w:id="2009218071">
              <w:rPr/>
            </w:rPrChange>
          </w:rPr>
          <w:t>n</w:t>
        </w:r>
        <w:r w:rsidRPr="5AFD79CB" w:rsidR="5AFD79CB">
          <w:rPr>
            <w:rFonts w:ascii="Times New Roman" w:hAnsi="Times New Roman" w:eastAsia="Times New Roman" w:cs="Times New Roman"/>
            <w:noProof w:val="0"/>
            <w:lang w:val="it-IT"/>
            <w:rPrChange w:author="Lorenzo Salvi" w:date="2019-01-08T11:06:34.0061576" w:id="1620207627">
              <w:rPr/>
            </w:rPrChange>
          </w:rPr>
          <w:t>a</w:t>
        </w:r>
        <w:r w:rsidRPr="5AFD79CB" w:rsidR="5AFD79CB">
          <w:rPr>
            <w:rFonts w:ascii="Times New Roman" w:hAnsi="Times New Roman" w:eastAsia="Times New Roman" w:cs="Times New Roman"/>
            <w:noProof w:val="0"/>
            <w:lang w:val="it-IT"/>
            <w:rPrChange w:author="Lorenzo Salvi" w:date="2019-01-08T11:06:34.0061576" w:id="1542401518">
              <w:rPr/>
            </w:rPrChange>
          </w:rPr>
          <w:t>l</w:t>
        </w:r>
        <w:r w:rsidRPr="5AFD79CB" w:rsidR="5AFD79CB">
          <w:rPr>
            <w:rFonts w:ascii="Times New Roman" w:hAnsi="Times New Roman" w:eastAsia="Times New Roman" w:cs="Times New Roman"/>
            <w:noProof w:val="0"/>
            <w:lang w:val="it-IT"/>
            <w:rPrChange w:author="Lorenzo Salvi" w:date="2019-01-08T11:06:34.0061576" w:id="1535641958">
              <w:rPr/>
            </w:rPrChange>
          </w:rPr>
          <w:t>a</w:t>
        </w:r>
        <w:r w:rsidRPr="5AFD79CB" w:rsidR="5AFD79CB">
          <w:rPr>
            <w:rFonts w:ascii="Times New Roman" w:hAnsi="Times New Roman" w:eastAsia="Times New Roman" w:cs="Times New Roman"/>
            <w:noProof w:val="0"/>
            <w:lang w:val="it-IT"/>
            <w:rPrChange w:author="Lorenzo Salvi" w:date="2019-01-08T11:06:34.0061576" w:id="1095859410">
              <w:rPr/>
            </w:rPrChange>
          </w:rPr>
          <w:t>t</w:t>
        </w:r>
        <w:r w:rsidRPr="5AFD79CB" w:rsidR="5AFD79CB">
          <w:rPr>
            <w:rFonts w:ascii="Times New Roman" w:hAnsi="Times New Roman" w:eastAsia="Times New Roman" w:cs="Times New Roman"/>
            <w:noProof w:val="0"/>
            <w:lang w:val="it-IT"/>
            <w:rPrChange w:author="Lorenzo Salvi" w:date="2019-01-08T11:06:34.0061576" w:id="1111570019">
              <w:rPr/>
            </w:rPrChange>
          </w:rPr>
          <w:t>i</w:t>
        </w:r>
        <w:r w:rsidRPr="5AFD79CB" w:rsidR="5AFD79CB">
          <w:rPr>
            <w:rFonts w:ascii="Times New Roman" w:hAnsi="Times New Roman" w:eastAsia="Times New Roman" w:cs="Times New Roman"/>
            <w:noProof w:val="0"/>
            <w:lang w:val="it-IT"/>
            <w:rPrChange w:author="Lorenzo Salvi" w:date="2019-01-08T11:06:34.0061576" w:id="1045216308">
              <w:rPr/>
            </w:rPrChange>
          </w:rPr>
          <w:t xml:space="preserve"> </w:t>
        </w:r>
        <w:r w:rsidRPr="5AFD79CB" w:rsidR="5AFD79CB">
          <w:rPr>
            <w:rFonts w:ascii="Times New Roman" w:hAnsi="Times New Roman" w:eastAsia="Times New Roman" w:cs="Times New Roman"/>
            <w:noProof w:val="0"/>
            <w:lang w:val="it-IT"/>
            <w:rPrChange w:author="Lorenzo Salvi" w:date="2019-01-08T11:06:34.0061576" w:id="1917276007">
              <w:rPr/>
            </w:rPrChange>
          </w:rPr>
          <w:t>i</w:t>
        </w:r>
        <w:r w:rsidRPr="5AFD79CB" w:rsidR="5AFD79CB">
          <w:rPr>
            <w:rFonts w:ascii="Times New Roman" w:hAnsi="Times New Roman" w:eastAsia="Times New Roman" w:cs="Times New Roman"/>
            <w:noProof w:val="0"/>
            <w:lang w:val="it-IT"/>
            <w:rPrChange w:author="Lorenzo Salvi" w:date="2019-01-08T11:06:34.0061576" w:id="1672624067">
              <w:rPr/>
            </w:rPrChange>
          </w:rPr>
          <w:t>n</w:t>
        </w:r>
        <w:r w:rsidRPr="5AFD79CB" w:rsidR="5AFD79CB">
          <w:rPr>
            <w:rFonts w:ascii="Times New Roman" w:hAnsi="Times New Roman" w:eastAsia="Times New Roman" w:cs="Times New Roman"/>
            <w:noProof w:val="0"/>
            <w:lang w:val="it-IT"/>
            <w:rPrChange w:author="Lorenzo Salvi" w:date="2019-01-08T11:06:34.0061576" w:id="2035522870">
              <w:rPr/>
            </w:rPrChange>
          </w:rPr>
          <w:t xml:space="preserve"> </w:t>
        </w:r>
      </w:ins>
      <w:ins w:author="Lorenzo Salvi" w:date="2019-01-14T11:06:03.9938837" w:id="107818722">
        <w:r w:rsidRPr="5AFD79CB" w:rsidR="556815FF">
          <w:rPr>
            <w:rFonts w:ascii="Times New Roman" w:hAnsi="Times New Roman" w:eastAsia="Times New Roman" w:cs="Times New Roman"/>
            <w:noProof w:val="0"/>
            <w:lang w:val="it-IT"/>
            <w:rPrChange w:author="Lorenzo Salvi" w:date="2019-01-08T11:06:34.0061576" w:id="612514112">
              <w:rPr/>
            </w:rPrChange>
          </w:rPr>
          <w:t xml:space="preserve">u</w:t>
        </w:r>
      </w:ins>
      <w:ins w:author="Lorenzo Salvi" w:date="2019-01-14T11:07:05.2408328" w:id="7212675">
        <w:r w:rsidRPr="5AFD79CB" w:rsidR="5F3EB3D5">
          <w:rPr>
            <w:rFonts w:ascii="Times New Roman" w:hAnsi="Times New Roman" w:eastAsia="Times New Roman" w:cs="Times New Roman"/>
            <w:noProof w:val="0"/>
            <w:lang w:val="it-IT"/>
            <w:rPrChange w:author="Lorenzo Salvi" w:date="2019-01-08T11:06:34.0061576" w:id="836364879">
              <w:rPr/>
            </w:rPrChange>
          </w:rPr>
          <w:t xml:space="preserve">na l</w:t>
        </w:r>
        <w:r w:rsidRPr="5F3EB3D5" w:rsidR="5F3EB3D5">
          <w:rPr>
            <w:rFonts w:ascii="Times New Roman" w:hAnsi="Times New Roman" w:eastAsia="Times New Roman" w:cs="Times New Roman"/>
            <w:noProof w:val="0"/>
            <w:lang w:val="it-IT"/>
            <w:rPrChange w:author="Lorenzo Salvi" w:date="2019-01-14T11:07:05.2408328" w:id="1667210698">
              <w:rPr/>
            </w:rPrChange>
          </w:rPr>
          <w:t xml:space="preserve">ista, visibile dal Gestore appena effettua il login alla propria area ris</w:t>
        </w:r>
      </w:ins>
      <w:del w:author="Lorenzo Salvi" w:date="2019-01-14T11:08:05.8673801" w:id="1455946114">
        <w:r w:rsidRPr="00634BB8" w:rsidDel="119C2E61">
          <w:rPr>
            <w:rFonts w:ascii="Times New Roman" w:hAnsi="Times New Roman" w:eastAsia="Arial"/>
            <w:lang w:val="it-IT"/>
            <w:rPrChange w:author="Lorenzo Salvi" w:date="2019-01-07T14:27:00Z" w:id="225">
              <w:rPr>
                <w:rFonts w:ascii="Times New Roman" w:hAnsi="Times New Roman" w:eastAsia="Arial"/>
              </w:rPr>
            </w:rPrChange>
          </w:rPr>
          <w:delText>;</w:delText>
        </w:r>
      </w:del>
      <w:ins w:author="Lorenzo Salvi" w:date="2019-01-14T11:08:05.8673801" w:id="1188045287">
        <w:r w:rsidRPr="119C2E61" w:rsidR="119C2E61">
          <w:rPr>
            <w:rFonts w:ascii="Times New Roman" w:hAnsi="Times New Roman" w:eastAsia="Times New Roman" w:cs="Times New Roman"/>
            <w:noProof w:val="0"/>
            <w:lang w:val="it-IT"/>
            <w:rPrChange w:author="Lorenzo Salvi" w:date="2019-01-14T11:08:05.8673801" w:id="86444166">
              <w:rPr/>
            </w:rPrChange>
          </w:rPr>
          <w:t>e</w:t>
        </w:r>
        <w:r w:rsidRPr="119C2E61" w:rsidR="119C2E61">
          <w:rPr>
            <w:rFonts w:ascii="Times New Roman" w:hAnsi="Times New Roman" w:eastAsia="Times New Roman" w:cs="Times New Roman"/>
            <w:noProof w:val="0"/>
            <w:lang w:val="it-IT"/>
            <w:rPrChange w:author="Lorenzo Salvi" w:date="2019-01-14T11:08:05.8673801" w:id="821528332">
              <w:rPr/>
            </w:rPrChange>
          </w:rPr>
          <w:t>rvata;</w:t>
        </w:r>
      </w:ins>
    </w:p>
    <w:p xmlns:wp14="http://schemas.microsoft.com/office/word/2010/wordml" w:rsidRPr="00634BB8" w:rsidR="00F30507" w:rsidP="75874EC9" w:rsidRDefault="00F30507" w14:paraId="56BC529E" wp14:textId="2F215293" wp14:noSpellErr="1">
      <w:pPr>
        <w:pStyle w:val="Paragrafoelenco"/>
        <w:numPr>
          <w:ilvl w:val="0"/>
          <w:numId w:val="4"/>
        </w:numPr>
        <w:spacing w:after="0" w:line="240" w:lineRule="auto"/>
        <w:rPr>
          <w:rFonts w:ascii="Times New Roman" w:hAnsi="Times New Roman"/>
          <w:lang w:val="it-IT"/>
          <w:rPrChange w:author="Lorenzo Salvi" w:date="2019-01-08T11:21:41.1670542" w:id="495313850">
            <w:rPr/>
          </w:rPrChange>
        </w:rPr>
        <w:pPrChange w:author="Lorenzo Salvi" w:date="2019-01-08T11:21:41.1670542" w:id="227">
          <w:pPr>
            <w:pStyle w:val="Paragrafoelenco"/>
            <w:numPr>
              <w:numId w:val="24"/>
            </w:numPr>
            <w:tabs>
              <w:tab w:val="num" w:pos="360"/>
              <w:tab w:val="num" w:pos="720"/>
            </w:tabs>
            <w:spacing w:after="0" w:line="240" w:lineRule="auto"/>
            <w:ind w:hanging="720"/>
          </w:pPr>
        </w:pPrChange>
      </w:pPr>
      <w:r w:rsidRPr="00634BB8">
        <w:rPr>
          <w:rFonts w:ascii="Times New Roman" w:hAnsi="Times New Roman" w:eastAsia="Arial"/>
          <w:b w:val="1"/>
          <w:bCs w:val="1"/>
          <w:lang w:val="it-IT"/>
          <w:rPrChange w:author="Lorenzo Salvi" w:date="2019-01-07T14:27:00Z" w:id="228">
            <w:rPr>
              <w:rFonts w:ascii="Times New Roman" w:hAnsi="Times New Roman" w:eastAsia="Arial"/>
              <w:b/>
              <w:bCs/>
            </w:rPr>
          </w:rPrChange>
        </w:rPr>
        <w:t>FR 1.5</w:t>
      </w:r>
      <w:ins w:author="Lorenzo Salvi" w:date="2019-01-08T11:08:35.7080902" w:id="303513501">
        <w:r w:rsidRPr="00634BB8">
          <w:rPr>
            <w:rFonts w:ascii="Times New Roman" w:hAnsi="Times New Roman" w:eastAsia="Arial"/>
            <w:lang w:val="it-IT"/>
            <w:rPrChange w:author="Lorenzo Salvi" w:date="2019-01-07T14:27:00Z" w:id="525441549">
              <w:rPr>
                <w:rFonts w:ascii="Times New Roman" w:hAnsi="Times New Roman" w:eastAsia="Arial"/>
              </w:rPr>
            </w:rPrChange>
          </w:rPr>
          <w:t xml:space="preserve">: </w:t>
        </w:r>
      </w:ins>
      <w:ins w:author="Lorenzo Salvi" w:date="2019-01-08T11:09:36.4127212" w:id="1143642568">
        <w:r w:rsidRPr="00634BB8" w:rsidR="56AC698A">
          <w:rPr>
            <w:rFonts w:ascii="Times New Roman" w:hAnsi="Times New Roman" w:eastAsia="Arial"/>
            <w:lang w:val="it-IT"/>
            <w:rPrChange w:author="Lorenzo Salvi" w:date="2019-01-07T14:27:00Z" w:id="1158936526">
              <w:rPr>
                <w:rFonts w:ascii="Times New Roman" w:hAnsi="Times New Roman" w:eastAsia="Arial"/>
              </w:rPr>
            </w:rPrChange>
          </w:rPr>
          <w:t xml:space="preserve">Il </w:t>
        </w:r>
      </w:ins>
      <w:ins w:author="Lorenzo Salvi" w:date="2019-01-08T11:10:36.5280663" w:id="1530262725">
        <w:r w:rsidRPr="00634BB8" w:rsidR="5A289C94">
          <w:rPr>
            <w:rFonts w:ascii="Times New Roman" w:hAnsi="Times New Roman" w:eastAsia="Arial"/>
            <w:lang w:val="it-IT"/>
            <w:rPrChange w:author="Lorenzo Salvi" w:date="2019-01-07T14:27:00Z" w:id="115741070">
              <w:rPr>
                <w:rFonts w:ascii="Times New Roman" w:hAnsi="Times New Roman" w:eastAsia="Arial"/>
              </w:rPr>
            </w:rPrChange>
          </w:rPr>
          <w:t>G</w:t>
        </w:r>
      </w:ins>
      <w:ins w:author="Lorenzo Salvi" w:date="2019-01-08T11:09:36.4127212" w:id="1442070275">
        <w:r w:rsidRPr="00634BB8" w:rsidR="56AC698A">
          <w:rPr>
            <w:rFonts w:ascii="Times New Roman" w:hAnsi="Times New Roman" w:eastAsia="Arial"/>
            <w:lang w:val="it-IT"/>
            <w:rPrChange w:author="Lorenzo Salvi" w:date="2019-01-07T14:27:00Z" w:id="119522502">
              <w:rPr>
                <w:rFonts w:ascii="Times New Roman" w:hAnsi="Times New Roman" w:eastAsia="Arial"/>
              </w:rPr>
            </w:rPrChange>
          </w:rPr>
          <w:t xml:space="preserve">estore </w:t>
        </w:r>
      </w:ins>
      <w:ins w:author="Lorenzo Salvi" w:date="2019-01-08T11:10:36.5280663" w:id="1853752086">
        <w:r w:rsidRPr="00634BB8" w:rsidR="5A289C94">
          <w:rPr>
            <w:rFonts w:ascii="Times New Roman" w:hAnsi="Times New Roman" w:eastAsia="Arial"/>
            <w:lang w:val="it-IT"/>
            <w:rPrChange w:author="Lorenzo Salvi" w:date="2019-01-07T14:27:00Z" w:id="1098074864">
              <w:rPr>
                <w:rFonts w:ascii="Times New Roman" w:hAnsi="Times New Roman" w:eastAsia="Arial"/>
              </w:rPr>
            </w:rPrChange>
          </w:rPr>
          <w:t xml:space="preserve">Sensori </w:t>
        </w:r>
      </w:ins>
      <w:ins w:author="Lorenzo Salvi" w:date="2019-01-08T11:09:36.4127212" w:id="2125654994">
        <w:r w:rsidRPr="00634BB8" w:rsidR="56AC698A">
          <w:rPr>
            <w:rFonts w:ascii="Times New Roman" w:hAnsi="Times New Roman" w:eastAsia="Arial"/>
            <w:lang w:val="it-IT"/>
            <w:rPrChange w:author="Lorenzo Salvi" w:date="2019-01-07T14:27:00Z" w:id="566826626">
              <w:rPr>
                <w:rFonts w:ascii="Times New Roman" w:hAnsi="Times New Roman" w:eastAsia="Arial"/>
              </w:rPr>
            </w:rPrChange>
          </w:rPr>
          <w:t xml:space="preserve">potrà </w:t>
        </w:r>
        <w:r w:rsidRPr="75874EC9" w:rsidR="56AC698A">
          <w:rPr>
            <w:rFonts w:ascii="Times New Roman" w:hAnsi="Times New Roman" w:eastAsia="Arial"/>
            <w:i w:val="1"/>
            <w:iCs w:val="1"/>
            <w:lang w:val="it-IT"/>
            <w:rPrChange w:author="Lorenzo Salvi" w:date="2019-01-08T11:21:41.1670542" w:id="2006429885">
              <w:rPr>
                <w:rFonts w:ascii="Times New Roman" w:hAnsi="Times New Roman" w:eastAsia="Arial"/>
              </w:rPr>
            </w:rPrChange>
          </w:rPr>
          <w:t xml:space="preserve">ripristinare </w:t>
        </w:r>
        <w:r w:rsidRPr="00634BB8" w:rsidR="56AC698A">
          <w:rPr>
            <w:rFonts w:ascii="Times New Roman" w:hAnsi="Times New Roman" w:eastAsia="Arial"/>
            <w:lang w:val="it-IT"/>
            <w:rPrChange w:author="Lorenzo Salvi" w:date="2019-01-07T14:27:00Z" w:id="1706018776">
              <w:rPr>
                <w:rFonts w:ascii="Times New Roman" w:hAnsi="Times New Roman" w:eastAsia="Arial"/>
              </w:rPr>
            </w:rPrChange>
          </w:rPr>
          <w:t>i valori fuori soglia di un sen</w:t>
        </w:r>
      </w:ins>
      <w:ins w:author="Lorenzo Salvi" w:date="2019-01-08T11:10:36.5280663" w:id="2124982041">
        <w:r w:rsidRPr="00634BB8" w:rsidR="5A289C94">
          <w:rPr>
            <w:rFonts w:ascii="Times New Roman" w:hAnsi="Times New Roman" w:eastAsia="Arial"/>
            <w:lang w:val="it-IT"/>
            <w:rPrChange w:author="Lorenzo Salvi" w:date="2019-01-07T14:27:00Z" w:id="1465335413">
              <w:rPr>
                <w:rFonts w:ascii="Times New Roman" w:hAnsi="Times New Roman" w:eastAsia="Arial"/>
              </w:rPr>
            </w:rPrChange>
          </w:rPr>
          <w:t>sore c</w:t>
        </w:r>
        <w:r w:rsidRPr="5A289C94" w:rsidR="5A289C94">
          <w:rPr>
            <w:rFonts w:ascii="Times New Roman" w:hAnsi="Times New Roman" w:eastAsia="Arial"/>
            <w:lang w:val="it-IT"/>
            <w:rPrChange w:author="Lorenzo Salvi" w:date="2019-01-08T11:10:36.5280663" w:id="1055418446">
              <w:rPr/>
            </w:rPrChange>
          </w:rPr>
          <w:t xml:space="preserve">he ha </w:t>
        </w:r>
        <w:r w:rsidRPr="5A289C94" w:rsidR="5A289C94">
          <w:rPr>
            <w:rFonts w:ascii="Times New Roman" w:hAnsi="Times New Roman" w:eastAsia="Arial"/>
            <w:lang w:val="it-IT"/>
            <w:rPrChange w:author="Lorenzo Salvi" w:date="2019-01-08T11:10:36.5280663" w:id="2137220169">
              <w:rPr/>
            </w:rPrChange>
          </w:rPr>
          <w:t xml:space="preserve">selezionato, sostituendoli con i valori am</w:t>
        </w:r>
      </w:ins>
      <w:ins w:author="Lorenzo Salvi" w:date="2019-01-08T11:11:37.4571543" w:id="1730489895">
        <w:r w:rsidRPr="5A289C94" w:rsidR="21A5E40E">
          <w:rPr>
            <w:rFonts w:ascii="Times New Roman" w:hAnsi="Times New Roman" w:eastAsia="Arial"/>
            <w:lang w:val="it-IT"/>
            <w:rPrChange w:author="Lorenzo Salvi" w:date="2019-01-08T11:10:36.5280663" w:id="1857724738">
              <w:rPr/>
            </w:rPrChange>
          </w:rPr>
          <w:t xml:space="preserve">bientali di Backu</w:t>
        </w:r>
        <w:r w:rsidRPr="21A5E40E" w:rsidR="21A5E40E">
          <w:rPr>
            <w:rFonts w:ascii="Times New Roman" w:hAnsi="Times New Roman" w:eastAsia="Arial"/>
            <w:lang w:val="it-IT"/>
            <w:rPrChange w:author="Lorenzo Salvi" w:date="2019-01-08T11:11:37.4571543" w:id="1690694126">
              <w:rPr/>
            </w:rPrChange>
          </w:rPr>
          <w:t>p</w:t>
        </w:r>
      </w:ins>
      <w:ins w:author="Lorenzo Salvi" w:date="2019-01-08T11:08:35.7080902" w:id="1496778112">
        <w:r w:rsidRPr="00634BB8">
          <w:rPr>
            <w:rFonts w:ascii="Times New Roman" w:hAnsi="Times New Roman" w:eastAsia="Arial"/>
            <w:lang w:val="it-IT"/>
            <w:rPrChange w:author="Lorenzo Salvi" w:date="2019-01-07T14:27:00Z" w:id="229">
              <w:rPr>
                <w:rFonts w:ascii="Times New Roman" w:hAnsi="Times New Roman" w:eastAsia="Arial"/>
              </w:rPr>
            </w:rPrChange>
          </w:rPr>
          <w:t>;</w:t>
        </w:r>
      </w:ins>
    </w:p>
    <w:p xmlns:wp14="http://schemas.microsoft.com/office/word/2010/wordml" w:rsidRPr="00634BB8" w:rsidR="00F30507" w:rsidP="75874EC9" w:rsidRDefault="00F30507" w14:paraId="62A06C99" wp14:textId="1CE187BB" wp14:noSpellErr="1">
      <w:pPr>
        <w:pStyle w:val="Paragrafoelenco"/>
        <w:numPr>
          <w:ilvl w:val="0"/>
          <w:numId w:val="4"/>
        </w:numPr>
        <w:spacing w:after="0" w:line="240" w:lineRule="auto"/>
        <w:rPr>
          <w:rFonts w:ascii="Times New Roman" w:hAnsi="Times New Roman"/>
          <w:lang w:val="it-IT"/>
          <w:rPrChange w:author="Lorenzo Salvi" w:date="2019-01-08T11:21:41.1670542" w:id="2139145029">
            <w:rPr/>
          </w:rPrChange>
        </w:rPr>
        <w:pPrChange w:author="Lorenzo Salvi" w:date="2019-01-08T11:21:41.1670542" w:id="231">
          <w:pPr>
            <w:pStyle w:val="Paragrafoelenco"/>
            <w:numPr>
              <w:numId w:val="24"/>
            </w:numPr>
            <w:tabs>
              <w:tab w:val="num" w:pos="360"/>
              <w:tab w:val="num" w:pos="720"/>
            </w:tabs>
            <w:spacing w:after="0" w:line="240" w:lineRule="auto"/>
            <w:ind w:hanging="720"/>
          </w:pPr>
        </w:pPrChange>
      </w:pPr>
      <w:r w:rsidRPr="00634BB8">
        <w:rPr>
          <w:rFonts w:ascii="Times New Roman" w:hAnsi="Times New Roman" w:eastAsia="Arial"/>
          <w:b w:val="1"/>
          <w:bCs w:val="1"/>
          <w:lang w:val="it-IT"/>
          <w:rPrChange w:author="Lorenzo Salvi" w:date="2019-01-07T14:27:00Z" w:id="232">
            <w:rPr>
              <w:rFonts w:ascii="Times New Roman" w:hAnsi="Times New Roman" w:eastAsia="Arial"/>
              <w:b/>
              <w:bCs/>
            </w:rPr>
          </w:rPrChange>
        </w:rPr>
        <w:t>FR 1.6</w:t>
      </w:r>
      <w:r w:rsidRPr="00634BB8">
        <w:rPr>
          <w:rFonts w:ascii="Times New Roman" w:hAnsi="Times New Roman" w:eastAsia="Arial"/>
          <w:lang w:val="it-IT"/>
          <w:rPrChange w:author="Lorenzo Salvi" w:date="2019-01-07T14:27:00Z" w:id="1788578986">
            <w:rPr>
              <w:rFonts w:ascii="Times New Roman" w:hAnsi="Times New Roman" w:eastAsia="Arial"/>
            </w:rPr>
          </w:rPrChange>
        </w:rPr>
        <w:t xml:space="preserve">: </w:t>
      </w:r>
      <w:ins w:author="Lorenzo Salvi" w:date="2019-01-08T11:11:37.4571543" w:id="848595351">
        <w:r w:rsidRPr="00634BB8" w:rsidR="21A5E40E">
          <w:rPr>
            <w:rFonts w:ascii="Times New Roman" w:hAnsi="Times New Roman" w:eastAsia="Arial"/>
            <w:lang w:val="it-IT"/>
            <w:rPrChange w:author="Lorenzo Salvi" w:date="2019-01-07T14:27:00Z" w:id="1120013618">
              <w:rPr>
                <w:rFonts w:ascii="Times New Roman" w:hAnsi="Times New Roman" w:eastAsia="Arial"/>
              </w:rPr>
            </w:rPrChange>
          </w:rPr>
          <w:t xml:space="preserve">Il Gestore </w:t>
        </w:r>
      </w:ins>
      <w:del w:author="Lorenzo Salvi" w:date="2019-01-08T11:11:37.4571543" w:id="413404093">
        <w:r w:rsidRPr="00634BB8" w:rsidDel="21A5E40E">
          <w:rPr>
            <w:rFonts w:ascii="Times New Roman" w:hAnsi="Times New Roman" w:eastAsia="Arial"/>
            <w:lang w:val="it-IT"/>
            <w:rPrChange w:author="Lorenzo Salvi" w:date="2019-01-07T14:27:00Z" w:id="1285321608">
              <w:rPr>
                <w:rFonts w:ascii="Times New Roman" w:hAnsi="Times New Roman" w:eastAsia="Arial"/>
              </w:rPr>
            </w:rPrChange>
          </w:rPr>
          <w:delText>Il Gestore Sensori può effettuare un ripristino sui parametri di un sensore</w:delText>
        </w:r>
      </w:del>
      <w:ins w:author="Lorenzo Salvi" w:date="2019-01-08T11:12:37.7397513" w:id="1392805173">
        <w:r w:rsidRPr="4930BAF7" w:rsidR="4930BAF7">
          <w:rPr>
            <w:rFonts w:ascii="Times New Roman" w:hAnsi="Times New Roman" w:eastAsia="Arial"/>
            <w:lang w:val="it-IT"/>
            <w:rPrChange w:author="Lorenzo Salvi" w:date="2019-01-08T11:12:37.7397513" w:id="1274238170">
              <w:rPr/>
            </w:rPrChange>
          </w:rPr>
          <w:t>Sensori</w:t>
        </w:r>
        <w:r w:rsidRPr="4930BAF7" w:rsidR="4930BAF7">
          <w:rPr>
            <w:rFonts w:ascii="Times New Roman" w:hAnsi="Times New Roman" w:eastAsia="Arial"/>
            <w:lang w:val="it-IT"/>
            <w:rPrChange w:author="Lorenzo Salvi" w:date="2019-01-08T11:12:37.7397513" w:id="819619740">
              <w:rPr/>
            </w:rPrChange>
          </w:rPr>
          <w:t xml:space="preserve"> potrà </w:t>
        </w:r>
        <w:r w:rsidRPr="75874EC9" w:rsidR="4930BAF7">
          <w:rPr>
            <w:rFonts w:ascii="Times New Roman" w:hAnsi="Times New Roman" w:eastAsia="Arial"/>
            <w:i w:val="1"/>
            <w:iCs w:val="1"/>
            <w:lang w:val="it-IT"/>
            <w:rPrChange w:author="Lorenzo Salvi" w:date="2019-01-08T11:21:41.1670542" w:id="1233361768">
              <w:rPr/>
            </w:rPrChange>
          </w:rPr>
          <w:t>effettuare</w:t>
        </w:r>
        <w:r w:rsidRPr="75874EC9" w:rsidR="4930BAF7">
          <w:rPr>
            <w:rFonts w:ascii="Times New Roman" w:hAnsi="Times New Roman" w:eastAsia="Arial"/>
            <w:i w:val="1"/>
            <w:iCs w:val="1"/>
            <w:lang w:val="it-IT"/>
            <w:rPrChange w:author="Lorenzo Salvi" w:date="2019-01-08T11:21:41.1670542" w:id="589635436">
              <w:rPr/>
            </w:rPrChange>
          </w:rPr>
          <w:t xml:space="preserve"> il Backup</w:t>
        </w:r>
        <w:r w:rsidRPr="4930BAF7" w:rsidR="4930BAF7">
          <w:rPr>
            <w:rFonts w:ascii="Times New Roman" w:hAnsi="Times New Roman" w:eastAsia="Arial"/>
            <w:lang w:val="it-IT"/>
            <w:rPrChange w:author="Lorenzo Salvi" w:date="2019-01-08T11:12:37.7397513" w:id="265975085">
              <w:rPr/>
            </w:rPrChange>
          </w:rPr>
          <w:t xml:space="preserve"> </w:t>
        </w:r>
        <w:r w:rsidRPr="4930BAF7" w:rsidR="4930BAF7">
          <w:rPr>
            <w:rFonts w:ascii="Times New Roman" w:hAnsi="Times New Roman" w:eastAsia="Arial"/>
            <w:lang w:val="it-IT"/>
            <w:rPrChange w:author="Lorenzo Salvi" w:date="2019-01-08T11:12:37.7397513" w:id="2030929419">
              <w:rPr/>
            </w:rPrChange>
          </w:rPr>
          <w:t>dei parametri ambientali di un Sensore</w:t>
        </w:r>
      </w:ins>
      <w:ins w:author="Lorenzo Salvi" w:date="2019-01-08T11:13:37.7922003" w:id="160172883">
        <w:r w:rsidRPr="4930BAF7" w:rsidR="6FD1C1A7">
          <w:rPr>
            <w:rFonts w:ascii="Times New Roman" w:hAnsi="Times New Roman" w:eastAsia="Arial"/>
            <w:lang w:val="it-IT"/>
            <w:rPrChange w:author="Lorenzo Salvi" w:date="2019-01-08T11:12:37.7397513" w:id="1525216247">
              <w:rPr/>
            </w:rPrChange>
          </w:rPr>
          <w:t>,</w:t>
        </w:r>
      </w:ins>
      <w:ins w:author="Lorenzo Salvi" w:date="2019-01-08T11:12:37.7397513" w:id="795827024">
        <w:r w:rsidRPr="4930BAF7" w:rsidR="4930BAF7">
          <w:rPr>
            <w:rFonts w:ascii="Times New Roman" w:hAnsi="Times New Roman" w:eastAsia="Arial"/>
            <w:lang w:val="it-IT"/>
            <w:rPrChange w:author="Lorenzo Salvi" w:date="2019-01-08T11:12:37.7397513" w:id="1932139939">
              <w:rPr/>
            </w:rPrChange>
          </w:rPr>
          <w:t xml:space="preserve"> nel momento in cui verrà </w:t>
        </w:r>
        <w:r w:rsidRPr="4930BAF7" w:rsidR="4930BAF7">
          <w:rPr>
            <w:rFonts w:ascii="Times New Roman" w:hAnsi="Times New Roman" w:eastAsia="Arial"/>
            <w:lang w:val="it-IT"/>
            <w:rPrChange w:author="Lorenzo Salvi" w:date="2019-01-08T11:12:37.7397513" w:id="102929839">
              <w:rPr/>
            </w:rPrChange>
          </w:rPr>
          <w:t>agg</w:t>
        </w:r>
      </w:ins>
      <w:ins w:author="Lorenzo Salvi" w:date="2019-01-08T11:13:37.7922003" w:id="940476034">
        <w:r w:rsidRPr="4930BAF7" w:rsidR="6FD1C1A7">
          <w:rPr>
            <w:rFonts w:ascii="Times New Roman" w:hAnsi="Times New Roman" w:eastAsia="Arial"/>
            <w:lang w:val="it-IT"/>
            <w:rPrChange w:author="Lorenzo Salvi" w:date="2019-01-08T11:12:37.7397513" w:id="674554654">
              <w:rPr/>
            </w:rPrChange>
          </w:rPr>
          <w:t xml:space="preserve">iunto un </w:t>
        </w:r>
        <w:r w:rsidRPr="4930BAF7" w:rsidR="6FD1C1A7">
          <w:rPr>
            <w:rFonts w:ascii="Times New Roman" w:hAnsi="Times New Roman" w:eastAsia="Arial"/>
            <w:lang w:val="it-IT"/>
            <w:rPrChange w:author="Lorenzo Salvi" w:date="2019-01-08T11:12:37.7397513" w:id="2024371912">
              <w:rPr/>
            </w:rPrChange>
          </w:rPr>
          <w:t>nuovo</w:t>
        </w:r>
        <w:r w:rsidRPr="4930BAF7" w:rsidR="6FD1C1A7">
          <w:rPr>
            <w:rFonts w:ascii="Times New Roman" w:hAnsi="Times New Roman" w:eastAsia="Arial"/>
            <w:lang w:val="it-IT"/>
            <w:rPrChange w:author="Lorenzo Salvi" w:date="2019-01-08T11:12:37.7397513" w:id="1939137835">
              <w:rPr/>
            </w:rPrChange>
          </w:rPr>
          <w:t xml:space="preserve"> Sensore inerente alla sua area di competenza</w:t>
        </w:r>
      </w:ins>
      <w:r w:rsidRPr="00634BB8">
        <w:rPr>
          <w:rFonts w:ascii="Times New Roman" w:hAnsi="Times New Roman" w:eastAsia="Arial"/>
          <w:lang w:val="it-IT"/>
          <w:rPrChange w:author="Lorenzo Salvi" w:date="2019-01-07T14:27:00Z" w:id="233">
            <w:rPr>
              <w:rFonts w:ascii="Times New Roman" w:hAnsi="Times New Roman" w:eastAsia="Arial"/>
            </w:rPr>
          </w:rPrChange>
        </w:rPr>
        <w:t>;</w:t>
      </w:r>
    </w:p>
    <w:p xmlns:wp14="http://schemas.microsoft.com/office/word/2010/wordml" w:rsidRPr="00634BB8" w:rsidR="00F30507" w:rsidP="75874EC9" w:rsidRDefault="00F30507" w14:paraId="49ADDC54" wp14:textId="425EF066" wp14:noSpellErr="1">
      <w:pPr>
        <w:pStyle w:val="Paragrafoelenco"/>
        <w:numPr>
          <w:ilvl w:val="0"/>
          <w:numId w:val="4"/>
        </w:numPr>
        <w:spacing w:after="0" w:line="240" w:lineRule="auto"/>
        <w:rPr>
          <w:rFonts w:ascii="Times New Roman" w:hAnsi="Times New Roman"/>
          <w:lang w:val="it-IT"/>
          <w:rPrChange w:author="Lorenzo Salvi" w:date="2019-01-08T11:21:41.1670542" w:id="1962336895">
            <w:rPr/>
          </w:rPrChange>
        </w:rPr>
        <w:pPrChange w:author="Lorenzo Salvi" w:date="2019-01-08T11:21:41.1670542" w:id="235">
          <w:pPr>
            <w:pStyle w:val="Paragrafoelenco"/>
            <w:numPr>
              <w:numId w:val="24"/>
            </w:numPr>
            <w:tabs>
              <w:tab w:val="num" w:pos="360"/>
              <w:tab w:val="num" w:pos="720"/>
            </w:tabs>
            <w:spacing w:after="0" w:line="240" w:lineRule="auto"/>
            <w:ind w:hanging="720"/>
          </w:pPr>
        </w:pPrChange>
      </w:pPr>
      <w:r w:rsidRPr="00634BB8">
        <w:rPr>
          <w:rFonts w:ascii="Times New Roman" w:hAnsi="Times New Roman" w:eastAsia="Arial"/>
          <w:b w:val="1"/>
          <w:bCs w:val="1"/>
          <w:lang w:val="it-IT"/>
          <w:rPrChange w:author="Lorenzo Salvi" w:date="2019-01-07T14:27:00Z" w:id="236">
            <w:rPr>
              <w:rFonts w:ascii="Times New Roman" w:hAnsi="Times New Roman" w:eastAsia="Arial"/>
              <w:b/>
              <w:bCs/>
            </w:rPr>
          </w:rPrChange>
        </w:rPr>
        <w:lastRenderedPageBreak/>
        <w:t>FR 1.7</w:t>
      </w:r>
      <w:r w:rsidRPr="00634BB8">
        <w:rPr>
          <w:rFonts w:ascii="Times New Roman" w:hAnsi="Times New Roman" w:eastAsia="Arial"/>
          <w:lang w:val="it-IT"/>
          <w:rPrChange w:author="Lorenzo Salvi" w:date="2019-01-07T14:27:00Z" w:id="1937439791">
            <w:rPr>
              <w:rFonts w:ascii="Times New Roman" w:hAnsi="Times New Roman" w:eastAsia="Arial"/>
            </w:rPr>
          </w:rPrChange>
        </w:rPr>
        <w:t xml:space="preserve">: </w:t>
      </w:r>
      <w:ins w:author="Lorenzo Salvi" w:date="2019-01-08T11:14:38.4852728" w:id="1446904710">
        <w:r w:rsidRPr="00634BB8" w:rsidR="4168DDB6">
          <w:rPr>
            <w:rFonts w:ascii="Times New Roman" w:hAnsi="Times New Roman" w:eastAsia="Arial"/>
            <w:lang w:val="it-IT"/>
            <w:rPrChange w:author="Lorenzo Salvi" w:date="2019-01-07T14:27:00Z" w:id="1475681759">
              <w:rPr>
                <w:rFonts w:ascii="Times New Roman" w:hAnsi="Times New Roman" w:eastAsia="Arial"/>
              </w:rPr>
            </w:rPrChange>
          </w:rPr>
          <w:t xml:space="preserve">Il Gestore </w:t>
        </w:r>
        <w:r w:rsidRPr="00634BB8" w:rsidR="4168DDB6">
          <w:rPr>
            <w:rFonts w:ascii="Times New Roman" w:hAnsi="Times New Roman" w:eastAsia="Arial"/>
            <w:lang w:val="it-IT"/>
            <w:rPrChange w:author="Lorenzo Salvi" w:date="2019-01-07T14:27:00Z" w:id="986034716">
              <w:rPr>
                <w:rFonts w:ascii="Times New Roman" w:hAnsi="Times New Roman" w:eastAsia="Arial"/>
              </w:rPr>
            </w:rPrChange>
          </w:rPr>
          <w:t xml:space="preserve">Sensori potrà </w:t>
        </w:r>
        <w:r w:rsidRPr="75874EC9" w:rsidR="4168DDB6">
          <w:rPr>
            <w:rFonts w:ascii="Times New Roman" w:hAnsi="Times New Roman" w:eastAsia="Arial"/>
            <w:i w:val="1"/>
            <w:iCs w:val="1"/>
            <w:lang w:val="it-IT"/>
            <w:rPrChange w:author="Lorenzo Salvi" w:date="2019-01-08T11:21:41.1670542" w:id="1011004373">
              <w:rPr>
                <w:rFonts w:ascii="Times New Roman" w:hAnsi="Times New Roman" w:eastAsia="Arial"/>
              </w:rPr>
            </w:rPrChange>
          </w:rPr>
          <w:t xml:space="preserve">aggiungere </w:t>
        </w:r>
      </w:ins>
      <w:ins w:author="Lorenzo Salvi" w:date="2019-01-08T11:15:38.7732632" w:id="483206775">
        <w:r w:rsidRPr="75874EC9" w:rsidR="622A0C99">
          <w:rPr>
            <w:rFonts w:ascii="Times New Roman" w:hAnsi="Times New Roman" w:eastAsia="Arial"/>
            <w:i w:val="1"/>
            <w:iCs w:val="1"/>
            <w:lang w:val="it-IT"/>
            <w:rPrChange w:author="Lorenzo Salvi" w:date="2019-01-08T11:21:41.1670542" w:id="1063230603">
              <w:rPr>
                <w:rFonts w:ascii="Times New Roman" w:hAnsi="Times New Roman" w:eastAsia="Arial"/>
              </w:rPr>
            </w:rPrChange>
          </w:rPr>
          <w:t xml:space="preserve">u</w:t>
        </w:r>
      </w:ins>
      <w:ins w:author="Lorenzo Salvi" w:date="2019-01-08T11:17:38.7972569" w:id="297990951">
        <w:r w:rsidRPr="75874EC9" w:rsidR="255FAA08">
          <w:rPr>
            <w:rFonts w:ascii="Times New Roman" w:hAnsi="Times New Roman" w:eastAsia="Arial"/>
            <w:i w:val="1"/>
            <w:iCs w:val="1"/>
            <w:lang w:val="it-IT"/>
            <w:rPrChange w:author="Lorenzo Salvi" w:date="2019-01-08T11:21:41.1670542" w:id="237759747">
              <w:rPr>
                <w:rFonts w:ascii="Times New Roman" w:hAnsi="Times New Roman" w:eastAsia="Arial"/>
              </w:rPr>
            </w:rPrChange>
          </w:rPr>
          <w:t xml:space="preserve">n nuovo Sensore</w:t>
        </w:r>
        <w:r w:rsidRPr="00634BB8" w:rsidR="255FAA08">
          <w:rPr>
            <w:rFonts w:ascii="Times New Roman" w:hAnsi="Times New Roman" w:eastAsia="Arial"/>
            <w:lang w:val="it-IT"/>
            <w:rPrChange w:author="Lorenzo Salvi" w:date="2019-01-07T14:27:00Z" w:id="1798963482">
              <w:rPr>
                <w:rFonts w:ascii="Times New Roman" w:hAnsi="Times New Roman" w:eastAsia="Arial"/>
              </w:rPr>
            </w:rPrChange>
          </w:rPr>
          <w:t xml:space="preserve"> impostando </w:t>
        </w:r>
        <w:r w:rsidRPr="00634BB8" w:rsidR="5D57E4AE">
          <w:rPr>
            <w:rFonts w:ascii="Times New Roman" w:hAnsi="Times New Roman" w:eastAsia="Arial"/>
            <w:lang w:val="it-IT"/>
            <w:rPrChange w:author="Lorenzo Salvi" w:date="2019-01-07T14:27:00Z" w:id="367252921">
              <w:rPr>
                <w:rFonts w:ascii="Times New Roman" w:hAnsi="Times New Roman" w:eastAsia="Arial"/>
              </w:rPr>
            </w:rPrChange>
          </w:rPr>
          <w:t xml:space="preserve">i </w:t>
        </w:r>
      </w:ins>
      <w:ins w:author="Lorenzo Salvi" w:date="2019-01-08T11:16:38.7838782" w:id="1313774216">
        <w:r w:rsidRPr="00634BB8" w:rsidR="255FAA08">
          <w:rPr>
            <w:rFonts w:ascii="Times New Roman" w:hAnsi="Times New Roman" w:eastAsia="Arial"/>
            <w:lang w:val="it-IT"/>
            <w:rPrChange w:author="Lorenzo Salvi" w:date="2019-01-07T14:27:00Z" w:id="1444620334">
              <w:rPr>
                <w:rFonts w:ascii="Times New Roman" w:hAnsi="Times New Roman" w:eastAsia="Arial"/>
              </w:rPr>
            </w:rPrChange>
          </w:rPr>
          <w:t xml:space="preserve">valori </w:t>
        </w:r>
      </w:ins>
      <w:ins w:author="Lorenzo Salvi" w:date="2019-01-08T11:17:38.7972569" w:id="386199562">
        <w:r w:rsidRPr="00634BB8" w:rsidR="5D57E4AE">
          <w:rPr>
            <w:rFonts w:ascii="Times New Roman" w:hAnsi="Times New Roman" w:eastAsia="Arial"/>
            <w:lang w:val="it-IT"/>
            <w:rPrChange w:author="Lorenzo Salvi" w:date="2019-01-07T14:27:00Z" w:id="680064689">
              <w:rPr>
                <w:rFonts w:ascii="Times New Roman" w:hAnsi="Times New Roman" w:eastAsia="Arial"/>
              </w:rPr>
            </w:rPrChange>
          </w:rPr>
          <w:t xml:space="preserve">attuali e quelli di Backup</w:t>
        </w:r>
      </w:ins>
      <w:del w:author="Lorenzo Salvi" w:date="2019-01-08T11:14:38.4852728" w:id="661138838">
        <w:r w:rsidRPr="00634BB8" w:rsidDel="4168DDB6">
          <w:rPr>
            <w:rFonts w:ascii="Times New Roman" w:hAnsi="Times New Roman" w:eastAsia="Arial"/>
            <w:lang w:val="it-IT"/>
            <w:rPrChange w:author="Lorenzo Salvi" w:date="2019-01-07T14:27:00Z" w:id="1223070143">
              <w:rPr>
                <w:rFonts w:ascii="Times New Roman" w:hAnsi="Times New Roman" w:eastAsia="Arial"/>
              </w:rPr>
            </w:rPrChange>
          </w:rPr>
          <w:delText>Il sensore effettua periodicamente ed automaticamente un backup dei suoi parametri</w:delText>
        </w:r>
      </w:del>
      <w:r w:rsidRPr="00634BB8">
        <w:rPr>
          <w:rFonts w:ascii="Times New Roman" w:hAnsi="Times New Roman" w:eastAsia="Arial"/>
          <w:lang w:val="it-IT"/>
          <w:rPrChange w:author="Lorenzo Salvi" w:date="2019-01-07T14:27:00Z" w:id="237">
            <w:rPr>
              <w:rFonts w:ascii="Times New Roman" w:hAnsi="Times New Roman" w:eastAsia="Arial"/>
            </w:rPr>
          </w:rPrChange>
        </w:rPr>
        <w:t>;</w:t>
      </w:r>
    </w:p>
    <w:p xmlns:wp14="http://schemas.microsoft.com/office/word/2010/wordml" w:rsidRPr="00634BB8" w:rsidR="00F30507" w:rsidP="75874EC9" w:rsidRDefault="00F30507" w14:paraId="24B335CB" wp14:textId="1C874E93" wp14:noSpellErr="1">
      <w:pPr>
        <w:pStyle w:val="Paragrafoelenco"/>
        <w:numPr>
          <w:ilvl w:val="0"/>
          <w:numId w:val="4"/>
        </w:numPr>
        <w:spacing w:after="0" w:line="240" w:lineRule="auto"/>
        <w:rPr>
          <w:rFonts w:ascii="Times New Roman" w:hAnsi="Times New Roman"/>
          <w:lang w:val="it-IT"/>
          <w:rPrChange w:author="Lorenzo Salvi" w:date="2019-01-08T11:21:41.1670542" w:id="733566093">
            <w:rPr/>
          </w:rPrChange>
        </w:rPr>
        <w:pPrChange w:author="Lorenzo Salvi" w:date="2019-01-08T11:21:41.1670542" w:id="239">
          <w:pPr>
            <w:pStyle w:val="Paragrafoelenco"/>
            <w:numPr>
              <w:numId w:val="24"/>
            </w:numPr>
            <w:tabs>
              <w:tab w:val="num" w:pos="360"/>
              <w:tab w:val="num" w:pos="720"/>
            </w:tabs>
            <w:spacing w:after="0" w:line="240" w:lineRule="auto"/>
            <w:ind w:hanging="720"/>
          </w:pPr>
        </w:pPrChange>
      </w:pPr>
      <w:r w:rsidRPr="00634BB8">
        <w:rPr>
          <w:rFonts w:ascii="Times New Roman" w:hAnsi="Times New Roman" w:eastAsia="Arial"/>
          <w:b w:val="1"/>
          <w:bCs w:val="1"/>
          <w:lang w:val="it-IT"/>
          <w:rPrChange w:author="Lorenzo Salvi" w:date="2019-01-07T14:27:00Z" w:id="240">
            <w:rPr>
              <w:rFonts w:ascii="Times New Roman" w:hAnsi="Times New Roman" w:eastAsia="Arial"/>
              <w:b/>
              <w:bCs/>
            </w:rPr>
          </w:rPrChange>
        </w:rPr>
        <w:t>FR 1.8</w:t>
      </w:r>
      <w:r w:rsidRPr="00634BB8">
        <w:rPr>
          <w:rFonts w:ascii="Times New Roman" w:hAnsi="Times New Roman" w:eastAsia="Arial"/>
          <w:lang w:val="it-IT"/>
          <w:rPrChange w:author="Lorenzo Salvi" w:date="2019-01-07T14:27:00Z" w:id="1152129603">
            <w:rPr>
              <w:rFonts w:ascii="Times New Roman" w:hAnsi="Times New Roman" w:eastAsia="Arial"/>
            </w:rPr>
          </w:rPrChange>
        </w:rPr>
        <w:t xml:space="preserve">: </w:t>
      </w:r>
      <w:ins w:author="Lorenzo Salvi" w:date="2019-01-08T11:17:38.7972569" w:id="823174989">
        <w:r w:rsidRPr="00634BB8" w:rsidR="5D57E4AE">
          <w:rPr>
            <w:rFonts w:ascii="Times New Roman" w:hAnsi="Times New Roman" w:eastAsia="Arial"/>
            <w:lang w:val="it-IT"/>
            <w:rPrChange w:author="Lorenzo Salvi" w:date="2019-01-07T14:27:00Z" w:id="522733593">
              <w:rPr>
                <w:rFonts w:ascii="Times New Roman" w:hAnsi="Times New Roman" w:eastAsia="Arial"/>
              </w:rPr>
            </w:rPrChange>
          </w:rPr>
          <w:t xml:space="preserve">Il Gestore Sensori </w:t>
        </w:r>
        <w:r w:rsidRPr="00634BB8" w:rsidR="5D57E4AE">
          <w:rPr>
            <w:rFonts w:ascii="Times New Roman" w:hAnsi="Times New Roman" w:eastAsia="Arial"/>
            <w:lang w:val="it-IT"/>
            <w:rPrChange w:author="Lorenzo Salvi" w:date="2019-01-07T14:27:00Z" w:id="1050443963">
              <w:rPr>
                <w:rFonts w:ascii="Times New Roman" w:hAnsi="Times New Roman" w:eastAsia="Arial"/>
              </w:rPr>
            </w:rPrChange>
          </w:rPr>
          <w:t xml:space="preserve">potrà </w:t>
        </w:r>
        <w:r w:rsidRPr="75874EC9" w:rsidR="5D57E4AE">
          <w:rPr>
            <w:rFonts w:ascii="Times New Roman" w:hAnsi="Times New Roman" w:eastAsia="Arial"/>
            <w:i w:val="1"/>
            <w:iCs w:val="1"/>
            <w:lang w:val="it-IT"/>
            <w:rPrChange w:author="Lorenzo Salvi" w:date="2019-01-08T11:21:41.1670542" w:id="41653324">
              <w:rPr>
                <w:rFonts w:ascii="Times New Roman" w:hAnsi="Times New Roman" w:eastAsia="Arial"/>
              </w:rPr>
            </w:rPrChange>
          </w:rPr>
          <w:t xml:space="preserve">inviare </w:t>
        </w:r>
      </w:ins>
      <w:ins w:author="Lorenzo Salvi" w:date="2019-01-08T11:18:39.2983957" w:id="1705629884">
        <w:r w:rsidRPr="75874EC9" w:rsidR="6791F78B">
          <w:rPr>
            <w:rFonts w:ascii="Times New Roman" w:hAnsi="Times New Roman" w:eastAsia="Arial"/>
            <w:i w:val="1"/>
            <w:iCs w:val="1"/>
            <w:lang w:val="it-IT"/>
            <w:rPrChange w:author="Lorenzo Salvi" w:date="2019-01-08T11:21:41.1670542" w:id="1674548166">
              <w:rPr>
                <w:rFonts w:ascii="Times New Roman" w:hAnsi="Times New Roman" w:eastAsia="Arial"/>
              </w:rPr>
            </w:rPrChange>
          </w:rPr>
          <w:t xml:space="preserve">un Ticket</w:t>
        </w:r>
        <w:r w:rsidRPr="00634BB8" w:rsidR="6791F78B">
          <w:rPr>
            <w:rFonts w:ascii="Times New Roman" w:hAnsi="Times New Roman" w:eastAsia="Arial"/>
            <w:lang w:val="it-IT"/>
            <w:rPrChange w:author="Lorenzo Salvi" w:date="2019-01-07T14:27:00Z" w:id="1314648807">
              <w:rPr>
                <w:rFonts w:ascii="Times New Roman" w:hAnsi="Times New Roman" w:eastAsia="Arial"/>
              </w:rPr>
            </w:rPrChange>
          </w:rPr>
          <w:t xml:space="preserve"> </w:t>
        </w:r>
      </w:ins>
      <w:del w:author="Lorenzo Salvi" w:date="2019-01-08T11:17:38.7972569" w:id="2005456477">
        <w:r w:rsidRPr="00634BB8" w:rsidDel="5D57E4AE">
          <w:rPr>
            <w:rFonts w:ascii="Times New Roman" w:hAnsi="Times New Roman" w:eastAsia="Arial"/>
            <w:lang w:val="it-IT"/>
            <w:rPrChange w:author="Lorenzo Salvi" w:date="2019-01-07T14:27:00Z" w:id="6611475">
              <w:rPr>
                <w:rFonts w:ascii="Times New Roman" w:hAnsi="Times New Roman" w:eastAsia="Arial"/>
              </w:rPr>
            </w:rPrChange>
          </w:rPr>
          <w:delText>L’Amministratore del Sistema effettua un’operazione di monitoraggio sul corretto funzionamento del Sistema Software</w:delText>
        </w:r>
      </w:del>
      <w:ins w:author="Lorenzo Salvi" w:date="2019-01-08T11:18:39.2983957" w:id="1199894839">
        <w:r w:rsidRPr="6791F78B" w:rsidR="6791F78B">
          <w:rPr>
            <w:rFonts w:ascii="Times New Roman" w:hAnsi="Times New Roman" w:eastAsia="Arial"/>
            <w:lang w:val="it-IT"/>
            <w:rPrChange w:author="Lorenzo Salvi" w:date="2019-01-08T11:18:39.2983957" w:id="637802797">
              <w:rPr/>
            </w:rPrChange>
          </w:rPr>
          <w:t xml:space="preserve">ad un </w:t>
        </w:r>
        <w:r w:rsidRPr="6791F78B" w:rsidR="6791F78B">
          <w:rPr>
            <w:rFonts w:ascii="Times New Roman" w:hAnsi="Times New Roman" w:eastAsia="Arial"/>
            <w:lang w:val="it-IT"/>
            <w:rPrChange w:author="Lorenzo Salvi" w:date="2019-01-08T11:18:39.2983957" w:id="185929919">
              <w:rPr/>
            </w:rPrChange>
          </w:rPr>
          <w:t xml:space="preserve">Amministratore </w:t>
        </w:r>
      </w:ins>
      <w:ins w:author="Lorenzo Salvi" w:date="2019-01-08T11:18:39.2983957" w:id="1984333496">
        <w:r w:rsidRPr="6791F78B" w:rsidR="6791F78B">
          <w:rPr>
            <w:rFonts w:ascii="Times New Roman" w:hAnsi="Times New Roman" w:eastAsia="Arial"/>
            <w:lang w:val="it-IT"/>
            <w:rPrChange w:author="Lorenzo Salvi" w:date="2019-01-08T11:18:39.2983957" w:id="887573122">
              <w:rPr/>
            </w:rPrChange>
          </w:rPr>
          <w:t xml:space="preserve">contenente </w:t>
        </w:r>
      </w:ins>
      <w:ins w:author="Lorenzo Salvi" w:date="2019-01-08T11:19:39.8186966" w:id="915113424">
        <w:r w:rsidRPr="6791F78B" w:rsidR="4F9731DA">
          <w:rPr>
            <w:rFonts w:ascii="Times New Roman" w:hAnsi="Times New Roman" w:eastAsia="Arial"/>
            <w:lang w:val="it-IT"/>
            <w:rPrChange w:author="Lorenzo Salvi" w:date="2019-01-08T11:18:39.2983957" w:id="69582874">
              <w:rPr/>
            </w:rPrChange>
          </w:rPr>
          <w:t xml:space="preserve">un feedback con lo scopo di risolvere un determinato problema</w:t>
        </w:r>
      </w:ins>
      <w:r w:rsidRPr="00634BB8">
        <w:rPr>
          <w:rFonts w:ascii="Times New Roman" w:hAnsi="Times New Roman" w:eastAsia="Arial"/>
          <w:lang w:val="it-IT"/>
          <w:rPrChange w:author="Lorenzo Salvi" w:date="2019-01-07T14:27:00Z" w:id="241">
            <w:rPr>
              <w:rFonts w:ascii="Times New Roman" w:hAnsi="Times New Roman" w:eastAsia="Arial"/>
            </w:rPr>
          </w:rPrChange>
        </w:rPr>
        <w:t>;</w:t>
      </w:r>
    </w:p>
    <w:p xmlns:wp14="http://schemas.microsoft.com/office/word/2010/wordml" w:rsidRPr="00634BB8" w:rsidR="00F30507" w:rsidP="43F44325" w:rsidRDefault="00F30507" w14:paraId="54767A04" wp14:textId="3CC5F6C0" wp14:noSpellErr="1">
      <w:pPr>
        <w:pStyle w:val="Paragrafoelenco"/>
        <w:numPr>
          <w:ilvl w:val="0"/>
          <w:numId w:val="4"/>
        </w:numPr>
        <w:spacing w:after="0" w:line="240" w:lineRule="auto"/>
        <w:rPr>
          <w:rFonts w:ascii="Times New Roman" w:hAnsi="Times New Roman"/>
          <w:lang w:val="it-IT"/>
          <w:rPrChange w:author="Lorenzo Salvi" w:date="2019-01-08T11:29:15.7951117" w:id="1636615777">
            <w:rPr/>
          </w:rPrChange>
        </w:rPr>
        <w:pPrChange w:author="Lorenzo Salvi" w:date="2019-01-08T11:29:15.7951117" w:id="243">
          <w:pPr>
            <w:pStyle w:val="Paragrafoelenco"/>
            <w:numPr>
              <w:numId w:val="24"/>
            </w:numPr>
            <w:tabs>
              <w:tab w:val="num" w:pos="360"/>
              <w:tab w:val="num" w:pos="720"/>
            </w:tabs>
            <w:spacing w:after="0" w:line="240" w:lineRule="auto"/>
            <w:ind w:hanging="720"/>
          </w:pPr>
        </w:pPrChange>
      </w:pPr>
      <w:r w:rsidRPr="00634BB8">
        <w:rPr>
          <w:rFonts w:ascii="Times New Roman" w:hAnsi="Times New Roman" w:eastAsia="Arial"/>
          <w:b w:val="1"/>
          <w:bCs w:val="1"/>
          <w:lang w:val="it-IT"/>
          <w:rPrChange w:author="Lorenzo Salvi" w:date="2019-01-07T14:25:00Z" w:id="244">
            <w:rPr>
              <w:rFonts w:ascii="Times New Roman" w:hAnsi="Times New Roman" w:eastAsia="Arial"/>
              <w:b/>
              <w:bCs/>
            </w:rPr>
          </w:rPrChange>
        </w:rPr>
        <w:t>FR 1.9</w:t>
      </w:r>
      <w:r w:rsidRPr="00634BB8">
        <w:rPr>
          <w:rFonts w:ascii="Times New Roman" w:hAnsi="Times New Roman" w:eastAsia="Arial"/>
          <w:lang w:val="it-IT"/>
          <w:rPrChange w:author="Lorenzo Salvi" w:date="2019-01-07T14:25:00Z" w:id="2069489608">
            <w:rPr>
              <w:rFonts w:ascii="Times New Roman" w:hAnsi="Times New Roman" w:eastAsia="Arial"/>
            </w:rPr>
          </w:rPrChange>
        </w:rPr>
        <w:t xml:space="preserve">: L’Amministratore </w:t>
      </w:r>
      <w:ins w:author="Lorenzo Salvi" w:date="2019-01-08T11:23:41.2166322" w:id="829331444">
        <w:r w:rsidRPr="00634BB8" w:rsidR="2C877E50">
          <w:rPr>
            <w:rFonts w:ascii="Times New Roman" w:hAnsi="Times New Roman" w:eastAsia="Arial"/>
            <w:lang w:val="it-IT"/>
            <w:rPrChange w:author="Lorenzo Salvi" w:date="2019-01-07T14:25:00Z" w:id="76103420">
              <w:rPr>
                <w:rFonts w:ascii="Times New Roman" w:hAnsi="Times New Roman" w:eastAsia="Arial"/>
              </w:rPr>
            </w:rPrChange>
          </w:rPr>
          <w:t xml:space="preserve">attraverso </w:t>
        </w:r>
        <w:r w:rsidRPr="00634BB8" w:rsidR="2C877E50">
          <w:rPr>
            <w:rFonts w:ascii="Times New Roman" w:hAnsi="Times New Roman" w:eastAsia="Arial"/>
            <w:lang w:val="it-IT"/>
            <w:rPrChange w:author="Lorenzo Salvi" w:date="2019-01-07T14:25:00Z" w:id="866055687">
              <w:rPr>
                <w:rFonts w:ascii="Times New Roman" w:hAnsi="Times New Roman" w:eastAsia="Arial"/>
              </w:rPr>
            </w:rPrChange>
          </w:rPr>
          <w:t xml:space="preserve">la Dashboard Amministratore potrà effettuare operazioni di </w:t>
        </w:r>
        <w:r w:rsidRPr="43F44325" w:rsidR="2C877E50">
          <w:rPr>
            <w:rFonts w:ascii="Times New Roman" w:hAnsi="Times New Roman" w:eastAsia="Arial"/>
            <w:i w:val="1"/>
            <w:iCs w:val="1"/>
            <w:lang w:val="it-IT"/>
            <w:rPrChange w:author="Lorenzo Salvi" w:date="2019-01-08T11:29:15.7951117" w:id="1033006473">
              <w:rPr>
                <w:rFonts w:ascii="Times New Roman" w:hAnsi="Times New Roman" w:eastAsia="Arial"/>
              </w:rPr>
            </w:rPrChange>
          </w:rPr>
          <w:t xml:space="preserve">recupero delle credenziali</w:t>
        </w:r>
        <w:r w:rsidRPr="00634BB8" w:rsidR="2C877E50">
          <w:rPr>
            <w:rFonts w:ascii="Times New Roman" w:hAnsi="Times New Roman" w:eastAsia="Arial"/>
            <w:lang w:val="it-IT"/>
            <w:rPrChange w:author="Lorenzo Salvi" w:date="2019-01-07T14:25:00Z" w:id="1465944019">
              <w:rPr>
                <w:rFonts w:ascii="Times New Roman" w:hAnsi="Times New Roman" w:eastAsia="Arial"/>
              </w:rPr>
            </w:rPrChange>
          </w:rPr>
          <w:t xml:space="preserve"> di un Admin, </w:t>
        </w:r>
      </w:ins>
      <w:del w:author="Lorenzo Salvi" w:date="2019-01-08T11:23:41.2166322" w:id="168002551">
        <w:r w:rsidRPr="00634BB8" w:rsidDel="2C877E50">
          <w:rPr>
            <w:rFonts w:ascii="Times New Roman" w:hAnsi="Times New Roman" w:eastAsia="Arial"/>
            <w:lang w:val="it-IT"/>
            <w:rPrChange w:author="Lorenzo Salvi" w:date="2019-01-07T14:25:00Z" w:id="412874636">
              <w:rPr>
                <w:rFonts w:ascii="Times New Roman" w:hAnsi="Times New Roman" w:eastAsia="Arial"/>
              </w:rPr>
            </w:rPrChange>
          </w:rPr>
          <w:delText>può registrare un nuovo Gestori dei Sensori assegnando delle credenziali d’accesso (es: username e password)</w:delText>
        </w:r>
      </w:del>
      <w:ins w:author="Lorenzo Salvi" w:date="2019-01-08T11:24:41.46535" w:id="171785109">
        <w:r w:rsidRPr="43F44325" w:rsidR="0D6F238B">
          <w:rPr>
            <w:rFonts w:ascii="Times New Roman" w:hAnsi="Times New Roman" w:eastAsia="Arial"/>
            <w:i w:val="1"/>
            <w:iCs w:val="1"/>
            <w:lang w:val="it-IT"/>
            <w:rPrChange w:author="Lorenzo Salvi" w:date="2019-01-08T11:29:15.7951117" w:id="1802684960">
              <w:rPr/>
            </w:rPrChange>
          </w:rPr>
          <w:t xml:space="preserve">aggiunta </w:t>
        </w:r>
        <w:r w:rsidRPr="0D6F238B" w:rsidR="0D6F238B">
          <w:rPr>
            <w:rFonts w:ascii="Times New Roman" w:hAnsi="Times New Roman" w:eastAsia="Arial"/>
            <w:lang w:val="it-IT"/>
            <w:rPrChange w:author="Lorenzo Salvi" w:date="2019-01-08T11:24:41.46535" w:id="658680265">
              <w:rPr/>
            </w:rPrChange>
          </w:rPr>
          <w:t xml:space="preserve">di un Gestore o Admin e </w:t>
        </w:r>
        <w:r w:rsidRPr="43F44325" w:rsidR="0D6F238B">
          <w:rPr>
            <w:rFonts w:ascii="Times New Roman" w:hAnsi="Times New Roman" w:eastAsia="Arial"/>
            <w:i w:val="1"/>
            <w:iCs w:val="1"/>
            <w:lang w:val="it-IT"/>
            <w:rPrChange w:author="Lorenzo Salvi" w:date="2019-01-08T11:29:15.7951117" w:id="1836983114">
              <w:rPr/>
            </w:rPrChange>
          </w:rPr>
          <w:t xml:space="preserve">interagire </w:t>
        </w:r>
        <w:r w:rsidRPr="0D6F238B" w:rsidR="0D6F238B">
          <w:rPr>
            <w:rFonts w:ascii="Times New Roman" w:hAnsi="Times New Roman" w:eastAsia="Arial"/>
            <w:lang w:val="it-IT"/>
            <w:rPrChange w:author="Lorenzo Salvi" w:date="2019-01-08T11:24:41.46535" w:id="1820362904">
              <w:rPr/>
            </w:rPrChange>
          </w:rPr>
          <w:t xml:space="preserve">con un Gestore, modificando il Ticket </w:t>
        </w:r>
        <w:r w:rsidRPr="0D6F238B" w:rsidR="0D6F238B">
          <w:rPr>
            <w:rFonts w:ascii="Times New Roman" w:hAnsi="Times New Roman" w:eastAsia="Arial"/>
            <w:lang w:val="it-IT"/>
            <w:rPrChange w:author="Lorenzo Salvi" w:date="2019-01-08T11:24:41.46535" w:id="422193008">
              <w:rPr/>
            </w:rPrChange>
          </w:rPr>
          <w:t xml:space="preserve">ricevu</w:t>
        </w:r>
      </w:ins>
      <w:ins w:author="Lorenzo Salvi" w:date="2019-01-08T11:25:42.2223521" w:id="786614183">
        <w:r w:rsidRPr="0D6F238B" w:rsidR="4D212D49">
          <w:rPr>
            <w:rFonts w:ascii="Times New Roman" w:hAnsi="Times New Roman" w:eastAsia="Arial"/>
            <w:lang w:val="it-IT"/>
            <w:rPrChange w:author="Lorenzo Salvi" w:date="2019-01-08T11:24:41.46535" w:id="1360385006">
              <w:rPr/>
            </w:rPrChange>
          </w:rPr>
          <w:t xml:space="preserve">to;</w:t>
        </w:r>
      </w:ins>
      <w:del w:author="Lorenzo Salvi" w:date="2019-01-08T11:25:42.2223521" w:id="797281168">
        <w:r w:rsidRPr="00634BB8" w:rsidDel="4D212D49">
          <w:rPr>
            <w:rFonts w:ascii="Times New Roman" w:hAnsi="Times New Roman" w:eastAsia="Arial"/>
            <w:lang w:val="it-IT"/>
            <w:rPrChange w:author="Lorenzo Salvi" w:date="2019-01-07T14:25:00Z" w:id="245">
              <w:rPr>
                <w:rFonts w:ascii="Times New Roman" w:hAnsi="Times New Roman" w:eastAsia="Arial"/>
              </w:rPr>
            </w:rPrChange>
          </w:rPr>
          <w:delText>.</w:delText>
        </w:r>
      </w:del>
    </w:p>
    <w:p xmlns:wp14="http://schemas.microsoft.com/office/word/2010/wordml" w:rsidRPr="00634BB8" w:rsidR="00F30507" w:rsidP="7D2DFA7C" w:rsidRDefault="00F30507" w14:paraId="74CF98C8" w14:noSpellErr="1" wp14:textId="72FCBD57">
      <w:pPr>
        <w:pStyle w:val="Paragrafoelenco"/>
        <w:numPr>
          <w:ilvl w:val="0"/>
          <w:numId w:val="4"/>
        </w:numPr>
        <w:spacing w:after="0" w:line="240" w:lineRule="auto"/>
        <w:rPr>
          <w:noProof w:val="0"/>
          <w:sz w:val="22"/>
          <w:szCs w:val="22"/>
          <w:lang w:val="it-IT"/>
          <w:rPrChange w:author="Lorenzo Salvi" w:date="2019-01-08T11:33:42.1892169" w:id="1236316478">
            <w:rPr/>
          </w:rPrChange>
        </w:rPr>
        <w:rPr>
          <w:sz w:val="22"/>
          <w:szCs w:val="22"/>
          <w:lang w:val="it-IT"/>
          <w:rPrChange w:author="Lorenzo Salvi" w:date="2019-01-08T11:30:15.8929069" w:id="1045416912">
            <w:rPr/>
          </w:rPrChange>
        </w:rPr>
        <w:pPrChange w:author="Lorenzo Salvi" w:date="2019-01-08T11:33:42.1892169" w:id="247">
          <w:pPr>
            <w:pStyle w:val="Paragrafoelenco"/>
            <w:numPr>
              <w:numId w:val="24"/>
            </w:numPr>
            <w:tabs>
              <w:tab w:val="num" w:pos="360"/>
              <w:tab w:val="num" w:pos="720"/>
            </w:tabs>
            <w:spacing w:after="0" w:line="240" w:lineRule="auto"/>
            <w:ind w:hanging="720"/>
          </w:pPr>
        </w:pPrChange>
      </w:pPr>
      <w:r w:rsidRPr="00634BB8">
        <w:rPr>
          <w:rFonts w:ascii="Times New Roman" w:hAnsi="Times New Roman" w:eastAsia="Arial"/>
          <w:b w:val="1"/>
          <w:bCs w:val="1"/>
          <w:lang w:val="it-IT"/>
          <w:rPrChange w:author="Lorenzo Salvi" w:date="2019-01-07T14:25:00Z" w:id="248">
            <w:rPr>
              <w:rFonts w:ascii="Times New Roman" w:hAnsi="Times New Roman" w:eastAsia="Arial"/>
              <w:b/>
              <w:bCs/>
            </w:rPr>
          </w:rPrChange>
        </w:rPr>
        <w:t>FR 1.10</w:t>
      </w:r>
      <w:r w:rsidRPr="00634BB8">
        <w:rPr>
          <w:rFonts w:ascii="Times New Roman" w:hAnsi="Times New Roman" w:eastAsia="Arial"/>
          <w:lang w:val="it-IT"/>
          <w:rPrChange w:author="Lorenzo Salvi" w:date="2019-01-07T14:25:00Z" w:id="1401574966">
            <w:rPr>
              <w:rFonts w:ascii="Times New Roman" w:hAnsi="Times New Roman" w:eastAsia="Arial"/>
            </w:rPr>
          </w:rPrChange>
        </w:rPr>
        <w:t xml:space="preserve">: </w:t>
      </w:r>
      <w:ins w:author="Lorenzo Salvi" w:date="2019-01-08T11:29:15.7951117" w:id="1122625283">
        <w:r w:rsidRPr="43F44325" w:rsidR="43F44325">
          <w:rPr>
            <w:rFonts w:ascii="Times New Roman" w:hAnsi="Times New Roman" w:eastAsia="Times New Roman" w:cs="Times New Roman"/>
            <w:noProof w:val="0"/>
            <w:lang w:val="it-IT"/>
            <w:rPrChange w:author="Lorenzo Salvi" w:date="2019-01-08T11:29:15.7951117" w:id="449363256">
              <w:rPr/>
            </w:rPrChange>
          </w:rPr>
          <w:t xml:space="preserve">L’amministratore del sistema </w:t>
        </w:r>
        <w:r w:rsidRPr="7D2DFA7C" w:rsidR="43F44325">
          <w:rPr>
            <w:rFonts w:ascii="Times New Roman" w:hAnsi="Times New Roman" w:eastAsia="Times New Roman" w:cs="Times New Roman"/>
            <w:i w:val="1"/>
            <w:iCs w:val="1"/>
            <w:noProof w:val="0"/>
            <w:lang w:val="it-IT"/>
            <w:rPrChange w:author="Lorenzo Salvi" w:date="2019-01-08T11:33:42.1892169" w:id="148207300">
              <w:rPr/>
            </w:rPrChange>
          </w:rPr>
          <w:t>potrà aggiungere</w:t>
        </w:r>
        <w:r w:rsidRPr="43F44325" w:rsidR="43F44325">
          <w:rPr>
            <w:rFonts w:ascii="Times New Roman" w:hAnsi="Times New Roman" w:eastAsia="Times New Roman" w:cs="Times New Roman"/>
            <w:noProof w:val="0"/>
            <w:lang w:val="it-IT"/>
            <w:rPrChange w:author="Lorenzo Salvi" w:date="2019-01-08T11:29:15.7951117" w:id="1750037769">
              <w:rPr/>
            </w:rPrChange>
          </w:rPr>
          <w:t xml:space="preserve"> un nuovo amministratore assegnando delle nuove credenziali (es: username e password)</w:t>
        </w:r>
      </w:ins>
      <w:ins w:author="Lorenzo Salvi" w:date="2019-01-08T11:33:42.1892169" w:id="1765914511">
        <w:r w:rsidRPr="43F44325" w:rsidR="7D2DFA7C">
          <w:rPr>
            <w:rFonts w:ascii="Times New Roman" w:hAnsi="Times New Roman" w:eastAsia="Times New Roman" w:cs="Times New Roman"/>
            <w:noProof w:val="0"/>
            <w:lang w:val="it-IT"/>
            <w:rPrChange w:author="Lorenzo Salvi" w:date="2019-01-08T11:29:15.7951117" w:id="1933323222">
              <w:rPr/>
            </w:rPrChange>
          </w:rPr>
          <w:t xml:space="preserve">;</w:t>
        </w:r>
      </w:ins>
      <w:del w:author="Lorenzo Salvi" w:date="2019-01-08T11:33:42.1892169" w:id="1876649746">
        <w:r w:rsidRPr="00634BB8" w:rsidDel="7D2DFA7C">
          <w:rPr>
            <w:rFonts w:ascii="Times New Roman" w:hAnsi="Times New Roman" w:eastAsia="Arial"/>
            <w:lang w:val="it-IT"/>
            <w:rPrChange w:author="Lorenzo Salvi" w:date="2019-01-07T14:25:00Z" w:id="249">
              <w:rPr>
                <w:rFonts w:ascii="Times New Roman" w:hAnsi="Times New Roman" w:eastAsia="Arial"/>
              </w:rPr>
            </w:rPrChange>
          </w:rPr>
          <w:delText>L’Amministratore del sistema può recuperare l’username e password mediante una chiave di recupero.</w:delText>
        </w:r>
      </w:del>
    </w:p>
    <w:p xmlns:wp14="http://schemas.microsoft.com/office/word/2010/wordml" w:rsidRPr="00634BB8" w:rsidR="00F30507" w:rsidP="4B1B3798" w:rsidRDefault="00F30507" w14:paraId="15612A02" w14:noSpellErr="1" wp14:textId="25D00E6B">
      <w:pPr>
        <w:pStyle w:val="Paragrafoelenco"/>
        <w:numPr>
          <w:ilvl w:val="0"/>
          <w:numId w:val="4"/>
        </w:numPr>
        <w:spacing w:after="0" w:line="240" w:lineRule="auto"/>
        <w:rPr>
          <w:lang w:val="it-IT"/>
          <w:rPrChange w:author="Lorenzo Salvi" w:date="2019-01-08T11:34:42.4686165" w:id="1871110271">
            <w:rPr/>
          </w:rPrChange>
        </w:rPr>
        <w:pPrChange w:author="Lorenzo Salvi" w:date="2019-01-08T11:34:42.4686165" w:id="251">
          <w:pPr>
            <w:pStyle w:val="Paragrafoelenco"/>
            <w:numPr>
              <w:numId w:val="24"/>
            </w:numPr>
            <w:tabs>
              <w:tab w:val="num" w:pos="360"/>
              <w:tab w:val="num" w:pos="720"/>
            </w:tabs>
            <w:spacing w:after="0" w:line="240" w:lineRule="auto"/>
            <w:ind w:hanging="720"/>
          </w:pPr>
        </w:pPrChange>
      </w:pPr>
      <w:r w:rsidRPr="00634BB8">
        <w:rPr>
          <w:rFonts w:ascii="Times New Roman" w:hAnsi="Times New Roman" w:eastAsia="Arial"/>
          <w:b w:val="1"/>
          <w:bCs w:val="1"/>
          <w:lang w:val="it-IT"/>
          <w:rPrChange w:author="Lorenzo Salvi" w:date="2019-01-07T14:25:00Z" w:id="252">
            <w:rPr>
              <w:rFonts w:ascii="Times New Roman" w:hAnsi="Times New Roman" w:eastAsia="Arial"/>
              <w:b/>
              <w:bCs/>
            </w:rPr>
          </w:rPrChange>
        </w:rPr>
        <w:t>FR 1.11</w:t>
      </w:r>
      <w:r w:rsidRPr="00634BB8">
        <w:rPr>
          <w:rFonts w:ascii="Times New Roman" w:hAnsi="Times New Roman" w:eastAsia="Arial"/>
          <w:lang w:val="it-IT"/>
          <w:rPrChange w:author="Lorenzo Salvi" w:date="2019-01-07T14:25:00Z" w:id="1296795586">
            <w:rPr>
              <w:rFonts w:ascii="Times New Roman" w:hAnsi="Times New Roman" w:eastAsia="Arial"/>
            </w:rPr>
          </w:rPrChange>
        </w:rPr>
        <w:t xml:space="preserve">: L’amministratore del sistema potrà aggiungere un nuovo </w:t>
      </w:r>
      <w:ins w:author="Lorenzo Salvi" w:date="2019-01-08T11:31:16.3585804" w:id="2032521867">
        <w:r w:rsidRPr="00634BB8" w:rsidR="7DFC50AA">
          <w:rPr>
            <w:rFonts w:ascii="Times New Roman" w:hAnsi="Times New Roman" w:eastAsia="Arial"/>
            <w:lang w:val="it-IT"/>
            <w:rPrChange w:author="Lorenzo Salvi" w:date="2019-01-07T14:25:00Z" w:id="1917069756">
              <w:rPr>
                <w:rFonts w:ascii="Times New Roman" w:hAnsi="Times New Roman" w:eastAsia="Arial"/>
              </w:rPr>
            </w:rPrChange>
          </w:rPr>
          <w:t xml:space="preserve">Gestore Sensori </w:t>
        </w:r>
      </w:ins>
      <w:del w:author="Lorenzo Salvi" w:date="2019-01-08T11:31:16.3585804" w:id="744082887">
        <w:r w:rsidRPr="00634BB8" w:rsidDel="7DFC50AA">
          <w:rPr>
            <w:rFonts w:ascii="Times New Roman" w:hAnsi="Times New Roman" w:eastAsia="Arial"/>
            <w:lang w:val="it-IT"/>
            <w:rPrChange w:author="Lorenzo Salvi" w:date="2019-01-07T14:25:00Z" w:id="2092069665">
              <w:rPr>
                <w:rFonts w:ascii="Times New Roman" w:hAnsi="Times New Roman" w:eastAsia="Arial"/>
              </w:rPr>
            </w:rPrChange>
          </w:rPr>
          <w:delText xml:space="preserve">amministratore </w:delText>
        </w:r>
      </w:del>
      <w:r w:rsidRPr="00634BB8">
        <w:rPr>
          <w:rFonts w:ascii="Times New Roman" w:hAnsi="Times New Roman" w:eastAsia="Arial"/>
          <w:lang w:val="it-IT"/>
          <w:rPrChange w:author="Lorenzo Salvi" w:date="2019-01-07T14:25:00Z" w:id="1775227105">
            <w:rPr>
              <w:rFonts w:ascii="Times New Roman" w:hAnsi="Times New Roman" w:eastAsia="Arial"/>
            </w:rPr>
          </w:rPrChange>
        </w:rPr>
        <w:t>assegnando delle nuove credenziali (es: username e password)</w:t>
      </w:r>
      <w:ins w:author="Lorenzo Salvi" w:date="2019-01-08T11:31:16.3585804" w:id="781417311">
        <w:r w:rsidRPr="00634BB8" w:rsidR="7DFC50AA">
          <w:rPr>
            <w:rFonts w:ascii="Times New Roman" w:hAnsi="Times New Roman" w:eastAsia="Arial"/>
            <w:lang w:val="it-IT"/>
            <w:rPrChange w:author="Lorenzo Salvi" w:date="2019-01-07T14:25:00Z" w:id="1289271632">
              <w:rPr>
                <w:rFonts w:ascii="Times New Roman" w:hAnsi="Times New Roman" w:eastAsia="Arial"/>
              </w:rPr>
            </w:rPrChange>
          </w:rPr>
          <w:t xml:space="preserve"> </w:t>
        </w:r>
        <w:r w:rsidRPr="00634BB8" w:rsidR="7DFC50AA">
          <w:rPr>
            <w:rFonts w:ascii="Times New Roman" w:hAnsi="Times New Roman" w:eastAsia="Arial"/>
            <w:lang w:val="it-IT"/>
            <w:rPrChange w:author="Lorenzo Salvi" w:date="2019-01-07T14:25:00Z" w:id="907180935">
              <w:rPr>
                <w:rFonts w:ascii="Times New Roman" w:hAnsi="Times New Roman" w:eastAsia="Arial"/>
              </w:rPr>
            </w:rPrChange>
          </w:rPr>
          <w:t>e ass</w:t>
        </w:r>
      </w:ins>
      <w:ins w:author="Lorenzo Salvi" w:date="2019-01-08T11:32:16.845615" w:id="1426581733">
        <w:r w:rsidRPr="00634BB8" w:rsidR="68E61A09">
          <w:rPr>
            <w:rFonts w:ascii="Times New Roman" w:hAnsi="Times New Roman" w:eastAsia="Arial"/>
            <w:lang w:val="it-IT"/>
            <w:rPrChange w:author="Lorenzo Salvi" w:date="2019-01-07T14:25:00Z" w:id="282061854">
              <w:rPr>
                <w:rFonts w:ascii="Times New Roman" w:hAnsi="Times New Roman" w:eastAsia="Arial"/>
              </w:rPr>
            </w:rPrChange>
          </w:rPr>
          <w:t>e</w:t>
        </w:r>
      </w:ins>
      <w:del w:author="Lorenzo Salvi" w:date="2019-01-08T11:32:16.845615" w:id="1840942325">
        <w:r w:rsidRPr="00634BB8" w:rsidDel="68E61A09">
          <w:rPr>
            <w:rFonts w:ascii="Times New Roman" w:hAnsi="Times New Roman" w:eastAsia="Arial"/>
            <w:lang w:val="it-IT"/>
            <w:rPrChange w:author="Lorenzo Salvi" w:date="2019-01-07T14:25:00Z" w:id="253">
              <w:rPr>
                <w:rFonts w:ascii="Times New Roman" w:hAnsi="Times New Roman" w:eastAsia="Arial"/>
              </w:rPr>
            </w:rPrChange>
          </w:rPr>
          <w:delText>.</w:delText>
        </w:r>
      </w:del>
      <w:ins w:author="Lorenzo Salvi" w:date="2019-01-08T11:32:16.845615" w:id="1022648617">
        <w:r w:rsidRPr="68E61A09" w:rsidR="68E61A09">
          <w:rPr>
            <w:rFonts w:ascii="Times New Roman" w:hAnsi="Times New Roman" w:eastAsia="Arial"/>
            <w:lang w:val="it-IT"/>
            <w:rPrChange w:author="Lorenzo Salvi" w:date="2019-01-08T11:32:16.845615" w:id="717161613">
              <w:rPr/>
            </w:rPrChange>
          </w:rPr>
          <w:t>gnandogli una Tipologia</w:t>
        </w:r>
      </w:ins>
      <w:ins w:author="Lorenzo Salvi" w:date="2019-01-08T11:34:42.4686165" w:id="1251150044">
        <w:r w:rsidRPr="68E61A09" w:rsidR="4B1B3798">
          <w:rPr>
            <w:rFonts w:ascii="Times New Roman" w:hAnsi="Times New Roman" w:eastAsia="Arial"/>
            <w:lang w:val="it-IT"/>
            <w:rPrChange w:author="Lorenzo Salvi" w:date="2019-01-08T11:32:16.845615" w:id="2013181292">
              <w:rPr/>
            </w:rPrChange>
          </w:rPr>
          <w:t xml:space="preserve"> </w:t>
        </w:r>
      </w:ins>
      <w:ins w:author="Lorenzo Salvi" w:date="2019-01-08T11:32:16.845615" w:id="1868704590">
        <w:r w:rsidRPr="68E61A09" w:rsidR="68E61A09">
          <w:rPr>
            <w:rFonts w:ascii="Times New Roman" w:hAnsi="Times New Roman" w:eastAsia="Arial"/>
            <w:lang w:val="it-IT"/>
            <w:rPrChange w:author="Lorenzo Salvi" w:date="2019-01-08T11:32:16.845615" w:id="1547452530">
              <w:rPr/>
            </w:rPrChange>
          </w:rPr>
          <w:t>(Gestore Edificio, Gestore Area, Gestore Città);</w:t>
        </w:r>
      </w:ins>
    </w:p>
    <w:p xmlns:wp14="http://schemas.microsoft.com/office/word/2010/wordml" w:rsidRPr="00634BB8" w:rsidR="00F30507" w:rsidP="51C9B82C" w:rsidRDefault="00F30507" w14:paraId="60C50E2E" wp14:textId="5D3A09BC" w14:noSpellErr="1">
      <w:pPr>
        <w:pStyle w:val="Paragrafoelenco"/>
        <w:numPr>
          <w:ilvl w:val="0"/>
          <w:numId w:val="4"/>
        </w:numPr>
        <w:spacing w:after="0" w:line="240" w:lineRule="auto"/>
        <w:rPr>
          <w:sz w:val="22"/>
          <w:szCs w:val="22"/>
          <w:lang w:val="it-IT"/>
          <w:rPrChange w:author="Lorenzo Salvi" w:date="2019-01-08T11:36:43.363468" w:id="808146932">
            <w:rPr/>
          </w:rPrChange>
        </w:rPr>
        <w:pPrChange w:author="Lorenzo Salvi" w:date="2019-01-08T11:36:43.363468" w:id="251">
          <w:pPr>
            <w:pStyle w:val="Paragrafoelenco"/>
            <w:numPr>
              <w:numId w:val="24"/>
            </w:numPr>
            <w:tabs>
              <w:tab w:val="num" w:pos="360"/>
              <w:tab w:val="num" w:pos="720"/>
            </w:tabs>
            <w:spacing w:after="0" w:line="240" w:lineRule="auto"/>
            <w:ind w:hanging="720"/>
          </w:pPr>
        </w:pPrChange>
      </w:pPr>
      <w:ins w:author="Lorenzo Salvi" w:date="2019-01-08T11:32:35.1762167" w:id="875350640">
        <w:r w:rsidRPr="7D2DFA7C" w:rsidR="30C07044">
          <w:rPr>
            <w:rFonts w:ascii="Times New Roman" w:hAnsi="Times New Roman" w:eastAsia="Arial"/>
            <w:b w:val="1"/>
            <w:bCs w:val="1"/>
            <w:lang w:val="it-IT"/>
            <w:rPrChange w:author="Lorenzo Salvi" w:date="2019-01-08T11:33:42.1892169" w:id="1958798463">
              <w:rPr/>
            </w:rPrChange>
          </w:rPr>
          <w:t>FR 1.12</w:t>
        </w:r>
      </w:ins>
      <w:ins w:author="Lorenzo Salvi" w:date="2019-01-08T11:33:42.1892169" w:id="1149480252">
        <w:r w:rsidRPr="7D2DFA7C" w:rsidR="7D2DFA7C">
          <w:rPr>
            <w:rFonts w:ascii="Times New Roman" w:hAnsi="Times New Roman" w:eastAsia="Arial"/>
            <w:b w:val="1"/>
            <w:bCs w:val="1"/>
            <w:lang w:val="it-IT"/>
            <w:rPrChange w:author="Lorenzo Salvi" w:date="2019-01-08T11:33:42.1892169" w:id="772152255">
              <w:rPr/>
            </w:rPrChange>
          </w:rPr>
          <w:t xml:space="preserve">: </w:t>
        </w:r>
        <w:r w:rsidRPr="7D2DFA7C" w:rsidR="7D2DFA7C">
          <w:rPr>
            <w:rFonts w:ascii="Times New Roman" w:hAnsi="Times New Roman" w:eastAsia="Arial"/>
            <w:lang w:val="it-IT"/>
            <w:rPrChange w:author="Lorenzo Salvi" w:date="2019-01-08T11:33:42.1892169" w:id="173272200">
              <w:rPr/>
            </w:rPrChange>
          </w:rPr>
          <w:t xml:space="preserve">L’Amministratore del sistema può recuperare l’username e password di </w:t>
        </w:r>
      </w:ins>
      <w:ins w:author="Lorenzo Salvi" w:date="2019-01-08T11:33:42.1892169" w:id="831402201">
        <w:r w:rsidRPr="7D2DFA7C" w:rsidR="7D2DFA7C">
          <w:rPr>
            <w:rFonts w:ascii="Times New Roman" w:hAnsi="Times New Roman" w:eastAsia="Arial"/>
            <w:lang w:val="it-IT"/>
            <w:rPrChange w:author="Lorenzo Salvi" w:date="2019-01-08T11:33:42.1892169" w:id="211800678">
              <w:rPr/>
            </w:rPrChange>
          </w:rPr>
          <w:t>un</w:t>
        </w:r>
      </w:ins>
      <w:ins w:author="Lorenzo Salvi" w:date="2019-01-08T11:34:42.4686165" w:id="1677075437">
        <w:r w:rsidRPr="7D2DFA7C" w:rsidR="4B1B3798">
          <w:rPr>
            <w:rFonts w:ascii="Times New Roman" w:hAnsi="Times New Roman" w:eastAsia="Arial"/>
            <w:lang w:val="it-IT"/>
            <w:rPrChange w:author="Lorenzo Salvi" w:date="2019-01-08T11:33:42.1892169" w:id="1327770397">
              <w:rPr/>
            </w:rPrChange>
          </w:rPr>
          <w:t xml:space="preserve"> </w:t>
        </w:r>
      </w:ins>
      <w:ins w:author="Lorenzo Salvi" w:date="2019-01-08T11:33:42.1892169" w:id="1209238672">
        <w:r w:rsidRPr="7D2DFA7C" w:rsidR="7D2DFA7C">
          <w:rPr>
            <w:rFonts w:ascii="Times New Roman" w:hAnsi="Times New Roman" w:eastAsia="Arial"/>
            <w:lang w:val="it-IT"/>
            <w:rPrChange w:author="Lorenzo Salvi" w:date="2019-01-08T11:33:42.1892169" w:id="1079723868">
              <w:rPr/>
            </w:rPrChange>
          </w:rPr>
          <w:t>altro</w:t>
        </w:r>
      </w:ins>
      <w:ins w:author="Lorenzo Salvi" w:date="2019-01-08T11:34:42.4686165" w:id="1407640502">
        <w:r w:rsidRPr="7D2DFA7C" w:rsidR="7D2DFA7C">
          <w:rPr>
            <w:rFonts w:ascii="Times New Roman" w:hAnsi="Times New Roman" w:eastAsia="Arial"/>
            <w:lang w:val="it-IT"/>
            <w:rPrChange w:author="Lorenzo Salvi" w:date="2019-01-08T11:33:42.1892169" w:id="337839829">
              <w:rPr/>
            </w:rPrChange>
          </w:rPr>
          <w:t xml:space="preserve"> Amministratore mediante </w:t>
        </w:r>
        <w:r w:rsidRPr="7D2DFA7C" w:rsidR="4B1B3798">
          <w:rPr>
            <w:rFonts w:ascii="Times New Roman" w:hAnsi="Times New Roman" w:eastAsia="Arial"/>
            <w:lang w:val="it-IT"/>
            <w:rPrChange w:author="Lorenzo Salvi" w:date="2019-01-08T11:33:42.1892169" w:id="203262511">
              <w:rPr/>
            </w:rPrChange>
          </w:rPr>
          <w:t xml:space="preserve">la </w:t>
        </w:r>
      </w:ins>
      <w:ins w:author="Lorenzo Salvi" w:date="2019-01-08T11:33:42.1892169" w:id="576759491">
        <w:r w:rsidRPr="7D2DFA7C" w:rsidR="7D2DFA7C">
          <w:rPr>
            <w:rFonts w:ascii="Times New Roman" w:hAnsi="Times New Roman" w:eastAsia="Arial"/>
            <w:lang w:val="it-IT"/>
            <w:rPrChange w:author="Lorenzo Salvi" w:date="2019-01-08T11:33:42.1892169" w:id="236293626">
              <w:rPr/>
            </w:rPrChange>
          </w:rPr>
          <w:t xml:space="preserve">chiave di recupero</w:t>
        </w:r>
      </w:ins>
      <w:ins w:author="Lorenzo Salvi" w:date="2019-01-08T11:35:43.3591081" w:id="487185313">
        <w:r w:rsidRPr="7D2DFA7C" w:rsidR="7C816002">
          <w:rPr>
            <w:rFonts w:ascii="Times New Roman" w:hAnsi="Times New Roman" w:eastAsia="Arial"/>
            <w:lang w:val="it-IT"/>
            <w:rPrChange w:author="Lorenzo Salvi" w:date="2019-01-08T11:33:42.1892169" w:id="505587917">
              <w:rPr/>
            </w:rPrChange>
          </w:rPr>
          <w:t xml:space="preserve">,</w:t>
        </w:r>
      </w:ins>
      <w:ins w:author="Lorenzo Salvi" w:date="2019-01-08T11:34:42.4686165" w:id="1582961413">
        <w:r w:rsidRPr="7D2DFA7C" w:rsidR="4B1B3798">
          <w:rPr>
            <w:rFonts w:ascii="Times New Roman" w:hAnsi="Times New Roman" w:eastAsia="Arial"/>
            <w:lang w:val="it-IT"/>
            <w:rPrChange w:author="Lorenzo Salvi" w:date="2019-01-08T11:33:42.1892169" w:id="492624902">
              <w:rPr/>
            </w:rPrChange>
          </w:rPr>
          <w:t xml:space="preserve"> associata alle credenz</w:t>
        </w:r>
      </w:ins>
      <w:ins w:author="Lorenzo Salvi" w:date="2019-01-08T11:35:43.3591081" w:id="1482393733">
        <w:r w:rsidRPr="7D2DFA7C" w:rsidR="7C816002">
          <w:rPr>
            <w:rFonts w:ascii="Times New Roman" w:hAnsi="Times New Roman" w:eastAsia="Arial"/>
            <w:lang w:val="it-IT"/>
            <w:rPrChange w:author="Lorenzo Salvi" w:date="2019-01-08T11:33:42.1892169" w:id="314348391">
              <w:rPr/>
            </w:rPrChange>
          </w:rPr>
          <w:t xml:space="preserve">iali da recuperare appartenenti all’</w:t>
        </w:r>
        <w:r w:rsidRPr="7D2DFA7C" w:rsidR="7C816002">
          <w:rPr>
            <w:rFonts w:ascii="Times New Roman" w:hAnsi="Times New Roman" w:eastAsia="Arial"/>
            <w:lang w:val="it-IT"/>
            <w:rPrChange w:author="Lorenzo Salvi" w:date="2019-01-08T11:33:42.1892169" w:id="807400866">
              <w:rPr/>
            </w:rPrChange>
          </w:rPr>
          <w:t xml:space="preserve">appropriato</w:t>
        </w:r>
        <w:r w:rsidRPr="7D2DFA7C" w:rsidR="7C816002">
          <w:rPr>
            <w:rFonts w:ascii="Times New Roman" w:hAnsi="Times New Roman" w:eastAsia="Arial"/>
            <w:lang w:val="it-IT"/>
            <w:rPrChange w:author="Lorenzo Salvi" w:date="2019-01-08T11:33:42.1892169" w:id="518965353">
              <w:rPr/>
            </w:rPrChange>
          </w:rPr>
          <w:t xml:space="preserve"> amministratore</w:t>
        </w:r>
      </w:ins>
      <w:ins w:author="Lorenzo Salvi" w:date="2019-01-08T11:33:42.1892169" w:id="1998590502">
        <w:r w:rsidRPr="7D2DFA7C" w:rsidR="7D2DFA7C">
          <w:rPr>
            <w:rFonts w:ascii="Times New Roman" w:hAnsi="Times New Roman" w:eastAsia="Arial"/>
            <w:lang w:val="it-IT"/>
            <w:rPrChange w:author="Lorenzo Salvi" w:date="2019-01-08T11:33:42.1892169" w:id="1846602913">
              <w:rPr/>
            </w:rPrChange>
          </w:rPr>
          <w:t xml:space="preserve">;</w:t>
        </w:r>
      </w:ins>
    </w:p>
    <w:p xmlns:wp14="http://schemas.microsoft.com/office/word/2010/wordml" w:rsidRPr="00634BB8" w:rsidR="00F30507" w:rsidP="3A1B61FA" w:rsidRDefault="00F30507" w14:paraId="14FA4405" wp14:textId="318A6A3F" w14:noSpellErr="1">
      <w:pPr>
        <w:pStyle w:val="Paragrafoelenco"/>
        <w:numPr>
          <w:ilvl w:val="0"/>
          <w:numId w:val="4"/>
        </w:numPr>
        <w:spacing w:after="0" w:line="240" w:lineRule="auto"/>
        <w:rPr>
          <w:sz w:val="22"/>
          <w:szCs w:val="22"/>
          <w:lang w:val="it-IT"/>
          <w:rPrChange w:author="Marco Poscente" w:date="2019-01-08T14:08:42.4975146" w:id="1171573142">
            <w:rPr/>
          </w:rPrChange>
        </w:rPr>
        <w:pPrChange w:author="Marco Poscente" w:date="2019-01-08T14:08:42.4975146" w:id="251">
          <w:pPr>
            <w:pStyle w:val="Paragrafoelenco"/>
            <w:numPr>
              <w:numId w:val="24"/>
            </w:numPr>
            <w:tabs>
              <w:tab w:val="num" w:pos="360"/>
              <w:tab w:val="num" w:pos="720"/>
            </w:tabs>
            <w:spacing w:after="0" w:line="240" w:lineRule="auto"/>
            <w:ind w:hanging="720"/>
          </w:pPr>
        </w:pPrChange>
      </w:pPr>
      <w:ins w:author="Lorenzo Salvi" w:date="2019-01-08T11:36:43.363468" w:id="851458642">
        <w:r w:rsidRPr="285724CB" w:rsidR="51C9B82C">
          <w:rPr>
            <w:rFonts w:ascii="Times New Roman" w:hAnsi="Times New Roman" w:eastAsia="Arial" w:cs="Times New Roman"/>
            <w:b w:val="1"/>
            <w:bCs w:val="1"/>
            <w:sz w:val="22"/>
            <w:szCs w:val="22"/>
            <w:lang w:val="it-IT" w:eastAsia="en-US"/>
            <w:rPrChange w:author="Salvatore Salernitano" w:date="2019-01-08T11:38:24.1910518" w:id="410566767">
              <w:rPr/>
            </w:rPrChange>
          </w:rPr>
          <w:t xml:space="preserve">FR</w:t>
        </w:r>
      </w:ins>
      <w:ins w:author="Salvatore Salernitano" w:date="2019-01-08T11:38:24.1910518" w:id="1205396375">
        <w:r w:rsidRPr="285724CB" w:rsidR="285724CB">
          <w:rPr>
            <w:rFonts w:ascii="Times New Roman" w:hAnsi="Times New Roman" w:eastAsia="Arial" w:cs="Times New Roman"/>
            <w:b w:val="1"/>
            <w:bCs w:val="1"/>
            <w:sz w:val="22"/>
            <w:szCs w:val="22"/>
            <w:lang w:val="it-IT" w:eastAsia="en-US"/>
            <w:rPrChange w:author="Salvatore Salernitano" w:date="2019-01-08T11:38:24.1910518" w:id="944492321">
              <w:rPr/>
            </w:rPrChange>
          </w:rPr>
          <w:t xml:space="preserve">.1.13</w:t>
        </w:r>
      </w:ins>
      <w:ins w:author="Lorenzo Salvi" w:date="2019-01-08T11:36:43.363468" w:id="864311344">
        <w:del w:author="Salvatore Salernitano" w:date="2019-01-08T11:38:24.1910518" w:id="1069248778">
          <w:r w:rsidRPr="51C9B82C" w:rsidDel="285724CB" w:rsidR="51C9B82C">
            <w:rPr>
              <w:b w:val="1"/>
              <w:bCs w:val="1"/>
              <w:sz w:val="22"/>
              <w:szCs w:val="22"/>
              <w:lang w:val="it-IT"/>
              <w:rPrChange w:author="Lorenzo Salvi" w:date="2019-01-08T11:36:43.363468" w:id="1902014498">
                <w:rPr/>
              </w:rPrChange>
            </w:rPr>
            <w:delText xml:space="preserve">.1.13:</w:delText>
          </w:r>
        </w:del>
        <w:r w:rsidRPr="51C9B82C" w:rsidR="51C9B82C">
          <w:rPr>
            <w:b w:val="1"/>
            <w:bCs w:val="1"/>
            <w:sz w:val="22"/>
            <w:szCs w:val="22"/>
            <w:lang w:val="it-IT"/>
            <w:rPrChange w:author="Lorenzo Salvi" w:date="2019-01-08T11:36:43.363468" w:id="1531730397">
              <w:rPr/>
            </w:rPrChange>
          </w:rPr>
          <w:t xml:space="preserve"> </w:t>
        </w:r>
        <w:r w:rsidRPr="285724CB" w:rsidR="51C9B82C">
          <w:rPr>
            <w:rFonts w:ascii="Times New Roman" w:hAnsi="Times New Roman" w:eastAsia="Arial" w:cs="Times New Roman"/>
            <w:sz w:val="22"/>
            <w:szCs w:val="22"/>
            <w:lang w:val="it-IT" w:eastAsia="en-US"/>
            <w:rPrChange w:author="Salvatore Salernitano" w:date="2019-01-08T11:38:24.1910518" w:id="2099071371">
              <w:rPr/>
            </w:rPrChange>
          </w:rPr>
          <w:t>L’Amministratore potrà rispondere ad un Ticket, inviatogli da un</w:t>
        </w:r>
      </w:ins>
      <w:ins w:author="Lorenzo Salvi" w:date="2019-01-08T11:37:43.6149678" w:id="1794253722">
        <w:r w:rsidRPr="285724CB" w:rsidR="09754F20">
          <w:rPr>
            <w:rFonts w:ascii="Times New Roman" w:hAnsi="Times New Roman" w:eastAsia="Arial" w:cs="Times New Roman"/>
            <w:sz w:val="22"/>
            <w:szCs w:val="22"/>
            <w:lang w:val="it-IT" w:eastAsia="en-US"/>
            <w:rPrChange w:author="Salvatore Salernitano" w:date="2019-01-08T11:38:24.1910518" w:id="942615546">
              <w:rPr/>
            </w:rPrChange>
          </w:rPr>
          <w:t xml:space="preserve"> Gestore</w:t>
        </w:r>
        <w:r w:rsidRPr="285724CB" w:rsidR="09754F20">
          <w:rPr>
            <w:rFonts w:ascii="Times New Roman" w:hAnsi="Times New Roman" w:eastAsia="Arial" w:cs="Times New Roman"/>
            <w:sz w:val="22"/>
            <w:szCs w:val="22"/>
            <w:lang w:val="it-IT" w:eastAsia="en-US"/>
            <w:rPrChange w:author="Salvatore Salernitano" w:date="2019-01-08T11:38:24.1910518" w:id="1327643702">
              <w:rPr/>
            </w:rPrChange>
          </w:rPr>
          <w:t xml:space="preserve">, visualizzando la lista appropriata e quindi, modificando la </w:t>
        </w:r>
      </w:ins>
      <w:ins w:author="Lorenzo Salvi" w:date="2019-01-08T11:37:43.6149678" w:id="1609088066">
        <w:r w:rsidRPr="285724CB" w:rsidR="09754F20">
          <w:rPr>
            <w:rFonts w:ascii="Times New Roman" w:hAnsi="Times New Roman" w:eastAsia="Arial" w:cs="Times New Roman"/>
            <w:sz w:val="22"/>
            <w:szCs w:val="22"/>
            <w:lang w:val="it-IT" w:eastAsia="en-US"/>
            <w:rPrChange w:author="Salvatore Salernitano" w:date="2019-01-08T11:38:24.1910518" w:id="1257181478">
              <w:rPr/>
            </w:rPrChange>
          </w:rPr>
          <w:t>descrizion</w:t>
        </w:r>
        <w:del w:author="Salvatore Salernitano" w:date="2019-01-08T11:38:24.1910518" w:id="1701663326">
          <w:r w:rsidRPr="285724CB" w:rsidDel="285724CB" w:rsidR="09754F20">
            <w:rPr>
              <w:rFonts w:ascii="Times New Roman" w:hAnsi="Times New Roman" w:eastAsia="Arial" w:cs="Times New Roman"/>
              <w:sz w:val="22"/>
              <w:szCs w:val="22"/>
              <w:lang w:val="it-IT" w:eastAsia="en-US"/>
              <w:rPrChange w:author="Salvatore Salernitano" w:date="2019-01-08T11:38:24.1910518" w:id="371761315">
                <w:rPr/>
              </w:rPrChange>
            </w:rPr>
            <w:delText>o</w:delText>
          </w:r>
        </w:del>
      </w:ins>
      <w:ins w:author="Salvatore Salernitano" w:date="2019-01-08T11:38:24.1910518" w:id="2091165778">
        <w:r w:rsidRPr="285724CB" w:rsidR="285724CB">
          <w:rPr>
            <w:rFonts w:ascii="Times New Roman" w:hAnsi="Times New Roman" w:eastAsia="Arial" w:cs="Times New Roman"/>
            <w:sz w:val="22"/>
            <w:szCs w:val="22"/>
            <w:lang w:val="it-IT" w:eastAsia="en-US"/>
            <w:rPrChange w:author="Salvatore Salernitano" w:date="2019-01-08T11:38:24.1910518" w:id="640618683">
              <w:rPr/>
            </w:rPrChange>
          </w:rPr>
          <w:t>e</w:t>
        </w:r>
      </w:ins>
      <w:ins w:author="Lorenzo Salvi" w:date="2019-01-08T11:37:43.6149678" w:id="159351428">
        <w:r w:rsidRPr="285724CB" w:rsidR="09754F20">
          <w:rPr>
            <w:rFonts w:ascii="Times New Roman" w:hAnsi="Times New Roman" w:eastAsia="Arial" w:cs="Times New Roman"/>
            <w:sz w:val="22"/>
            <w:szCs w:val="22"/>
            <w:lang w:val="it-IT" w:eastAsia="en-US"/>
            <w:rPrChange w:author="Salvatore Salernitano" w:date="2019-01-08T11:38:24.1910518" w:id="584006720">
              <w:rPr/>
            </w:rPrChange>
          </w:rPr>
          <w:t xml:space="preserve"> del tick</w:t>
        </w:r>
      </w:ins>
      <w:ins w:author="Salvatore Salernitano" w:date="2019-01-08T11:38:24.1910518" w:id="1261528559">
        <w:r w:rsidRPr="285724CB" w:rsidR="285724CB">
          <w:rPr>
            <w:rFonts w:ascii="Times New Roman" w:hAnsi="Times New Roman" w:eastAsia="Arial" w:cs="Times New Roman"/>
            <w:sz w:val="22"/>
            <w:szCs w:val="22"/>
            <w:lang w:val="it-IT" w:eastAsia="en-US"/>
            <w:rPrChange w:author="Salvatore Salernitano" w:date="2019-01-08T11:38:24.1910518" w:id="932297837">
              <w:rPr/>
            </w:rPrChange>
          </w:rPr>
          <w:t xml:space="preserve">et selezionato;</w:t>
        </w:r>
      </w:ins>
    </w:p>
    <w:p w:rsidR="041384D1" w:rsidP="041384D1" w:rsidRDefault="041384D1" w14:paraId="3C972D04" w14:textId="14124F91">
      <w:pPr>
        <w:pStyle w:val="Normale"/>
        <w:spacing w:after="0" w:line="240" w:lineRule="auto"/>
        <w:ind w:left="360"/>
        <w:rPr>
          <w:ins w:author="Salvatore Salernitano" w:date="2019-01-17T11:13:25.1688914" w:id="395714923"/>
          <w:b w:val="1"/>
          <w:bCs w:val="1"/>
          <w:i w:val="1"/>
          <w:iCs w:val="1"/>
          <w:color w:val="4F81BD" w:themeColor="accent1" w:themeTint="FF" w:themeShade="FF"/>
          <w:lang w:val="en-GB"/>
          <w:rPrChange w:author="Salvatore Salernitano" w:date="2019-01-17T11:13:25.1688914" w:id="532508410">
            <w:rPr/>
          </w:rPrChange>
        </w:rPr>
        <w:pPrChange w:author="Salvatore Salernitano" w:date="2019-01-17T11:13:25.1688914" w:id="925719715">
          <w:pPr/>
        </w:pPrChange>
      </w:pPr>
    </w:p>
    <w:p xmlns:wp14="http://schemas.microsoft.com/office/word/2010/wordml" w:rsidRPr="00634BB8" w:rsidR="00F30507" w:rsidDel="041384D1" w:rsidP="7D2DFA7C" w:rsidRDefault="00F30507" w14:paraId="46A3C959" wp14:textId="1154CDB8" wp14:noSpellErr="1">
      <w:pPr>
        <w:pStyle w:val="Normale"/>
        <w:spacing w:after="0" w:line="240" w:lineRule="auto"/>
        <w:ind w:left="360"/>
        <w:rPr>
          <w:del w:author="Salvatore Salernitano" w:date="2019-01-17T11:13:25.1688914" w:id="1924165131"/>
          <w:lang w:val="it-IT"/>
          <w:rPrChange w:author="Lorenzo Salvi" w:date="2019-01-08T11:33:42.1892169" w:id="1287425432">
            <w:rPr/>
          </w:rPrChange>
        </w:rPr>
        <w:pPrChange w:author="Lorenzo Salvi" w:date="2019-01-08T11:33:42.1892169" w:id="251">
          <w:pPr>
            <w:pStyle w:val="Paragrafoelenco"/>
            <w:numPr>
              <w:numId w:val="24"/>
            </w:numPr>
            <w:tabs>
              <w:tab w:val="num" w:pos="360"/>
              <w:tab w:val="num" w:pos="720"/>
            </w:tabs>
            <w:spacing w:after="0" w:line="240" w:lineRule="auto"/>
            <w:ind w:hanging="720"/>
          </w:pPr>
        </w:pPrChange>
      </w:pPr>
      <w:del w:author="Salvatore Salernitano" w:date="2019-01-17T11:13:25.1688914" w:id="218984078">
        <w:r w:rsidRPr="00634BB8" w:rsidDel="041384D1">
          <w:rPr>
            <w:lang w:val="it-IT"/>
            <w:rPrChange w:author="Lorenzo Salvi" w:date="2019-01-07T14:25:00Z" w:id="254">
              <w:rPr/>
            </w:rPrChange>
          </w:rPr>
          <w:br/>
        </w:r>
      </w:del>
    </w:p>
    <w:p xmlns:wp14="http://schemas.microsoft.com/office/word/2010/wordml" w:rsidRPr="00634BB8" w:rsidR="00F30507" w:rsidDel="041384D1" w:rsidP="455AE6F8" w:rsidRDefault="00F30507" w14:paraId="34725883" wp14:textId="7BB1538E">
      <w:pPr>
        <w:pStyle w:val="Normale"/>
        <w:rPr>
          <w:ins w:author="Marco Poscente" w:date="2019-01-08T14:13:56.1552345" w:id="291180356"/>
          <w:del w:author="Salvatore Salernitano" w:date="2019-01-17T11:13:25.1688914" w:id="1791883059"/>
          <w:b w:val="1"/>
          <w:bCs w:val="1"/>
          <w:i w:val="1"/>
          <w:iCs w:val="1"/>
          <w:color w:val="4F81BD" w:themeColor="accent1" w:themeTint="FF" w:themeShade="FF"/>
          <w:lang w:val="it-IT"/>
          <w:rPrChange w:author="Marco Poscente" w:date="2019-01-08T14:13:56.1552345" w:id="1999737985">
            <w:rPr/>
          </w:rPrChange>
        </w:rPr>
        <w:pPrChange w:author="Marco Poscente" w:date="2019-01-08T14:13:56.1552345" w:id="1579321542">
          <w:pPr/>
        </w:pPrChange>
      </w:pPr>
    </w:p>
    <w:p xmlns:wp14="http://schemas.microsoft.com/office/word/2010/wordml" w:rsidRPr="00634BB8" w:rsidR="00F30507" w:rsidDel="041384D1" w:rsidP="455AE6F8" w:rsidRDefault="00F30507" w14:paraId="203FA34A" wp14:textId="1AFCF74D">
      <w:pPr>
        <w:pStyle w:val="Normale"/>
        <w:rPr>
          <w:ins w:author="Marco Poscente" w:date="2019-01-08T14:13:56.1552345" w:id="653233083"/>
          <w:del w:author="Salvatore Salernitano" w:date="2019-01-17T11:13:25.1688914" w:id="1071436735"/>
          <w:b w:val="1"/>
          <w:bCs w:val="1"/>
          <w:i w:val="1"/>
          <w:iCs w:val="1"/>
          <w:color w:val="4F81BD" w:themeColor="accent1" w:themeTint="FF" w:themeShade="FF"/>
          <w:lang w:val="it-IT"/>
          <w:rPrChange w:author="Marco Poscente" w:date="2019-01-08T14:13:56.1552345" w:id="1488620118">
            <w:rPr/>
          </w:rPrChange>
        </w:rPr>
        <w:pPrChange w:author="Marco Poscente" w:date="2019-01-08T14:13:56.1552345" w:id="787860427">
          <w:pPr/>
        </w:pPrChange>
      </w:pPr>
    </w:p>
    <w:p xmlns:wp14="http://schemas.microsoft.com/office/word/2010/wordml" w:rsidRPr="00634BB8" w:rsidR="00F30507" w:rsidDel="041384D1" w:rsidP="455AE6F8" w:rsidRDefault="00F30507" w14:paraId="11597BB6" wp14:textId="2B0F3B73">
      <w:pPr>
        <w:pStyle w:val="Normale"/>
        <w:rPr>
          <w:ins w:author="Marco Poscente" w:date="2019-01-08T14:13:56.1552345" w:id="2131470892"/>
          <w:del w:author="Salvatore Salernitano" w:date="2019-01-17T11:13:25.1688914" w:id="176455505"/>
          <w:b w:val="1"/>
          <w:bCs w:val="1"/>
          <w:i w:val="1"/>
          <w:iCs w:val="1"/>
          <w:color w:val="4F81BD" w:themeColor="accent1" w:themeTint="FF" w:themeShade="FF"/>
          <w:lang w:val="it-IT"/>
          <w:rPrChange w:author="Marco Poscente" w:date="2019-01-08T14:13:56.1552345" w:id="147751135">
            <w:rPr/>
          </w:rPrChange>
        </w:rPr>
        <w:pPrChange w:author="Marco Poscente" w:date="2019-01-08T14:13:56.1552345" w:id="122249549">
          <w:pPr/>
        </w:pPrChange>
      </w:pPr>
    </w:p>
    <w:p xmlns:wp14="http://schemas.microsoft.com/office/word/2010/wordml" w:rsidRPr="00634BB8" w:rsidR="00F30507" w:rsidDel="041384D1" w:rsidP="455AE6F8" w:rsidRDefault="00F30507" w14:paraId="22164F24" wp14:textId="08E3F684">
      <w:pPr>
        <w:pStyle w:val="Normale"/>
        <w:rPr>
          <w:ins w:author="Marco Poscente" w:date="2019-01-08T14:13:56.1552345" w:id="1662063042"/>
          <w:del w:author="Salvatore Salernitano" w:date="2019-01-17T11:13:25.1688914" w:id="894304541"/>
          <w:b w:val="1"/>
          <w:bCs w:val="1"/>
          <w:i w:val="1"/>
          <w:iCs w:val="1"/>
          <w:color w:val="4F81BD" w:themeColor="accent1" w:themeTint="FF" w:themeShade="FF"/>
          <w:lang w:val="it-IT"/>
          <w:rPrChange w:author="Marco Poscente" w:date="2019-01-08T14:13:56.1552345" w:id="1668730850">
            <w:rPr/>
          </w:rPrChange>
        </w:rPr>
        <w:pPrChange w:author="Marco Poscente" w:date="2019-01-08T14:13:56.1552345" w:id="369313155">
          <w:pPr/>
        </w:pPrChange>
      </w:pPr>
    </w:p>
    <w:p xmlns:wp14="http://schemas.microsoft.com/office/word/2010/wordml" w:rsidRPr="00634BB8" w:rsidR="00F30507" w:rsidDel="041384D1" w:rsidP="455AE6F8" w:rsidRDefault="00F30507" w14:paraId="53CB55BE" wp14:textId="57944F29">
      <w:pPr>
        <w:pStyle w:val="Normale"/>
        <w:rPr>
          <w:ins w:author="Marco Poscente" w:date="2019-01-08T14:13:56.1552345" w:id="1707069866"/>
          <w:del w:author="Salvatore Salernitano" w:date="2019-01-17T11:13:25.1688914" w:id="730537266"/>
          <w:b w:val="1"/>
          <w:bCs w:val="1"/>
          <w:i w:val="1"/>
          <w:iCs w:val="1"/>
          <w:color w:val="4F81BD" w:themeColor="accent1" w:themeTint="FF" w:themeShade="FF"/>
          <w:lang w:val="it-IT"/>
          <w:rPrChange w:author="Marco Poscente" w:date="2019-01-08T14:13:56.1552345" w:id="993555138">
            <w:rPr/>
          </w:rPrChange>
        </w:rPr>
        <w:pPrChange w:author="Marco Poscente" w:date="2019-01-08T14:13:56.1552345" w:id="1245307186">
          <w:pPr/>
        </w:pPrChange>
      </w:pPr>
    </w:p>
    <w:p xmlns:wp14="http://schemas.microsoft.com/office/word/2010/wordml" w:rsidRPr="00634BB8" w:rsidR="00F30507" w:rsidDel="041384D1" w:rsidP="455AE6F8" w:rsidRDefault="00F30507" w14:paraId="2CC29007" wp14:textId="615B9A5D">
      <w:pPr>
        <w:pStyle w:val="Normale"/>
        <w:rPr>
          <w:ins w:author="Marco Poscente" w:date="2019-01-08T14:13:56.1552345" w:id="9257791"/>
          <w:del w:author="Salvatore Salernitano" w:date="2019-01-17T11:13:25.1688914" w:id="531037815"/>
          <w:b w:val="1"/>
          <w:bCs w:val="1"/>
          <w:i w:val="1"/>
          <w:iCs w:val="1"/>
          <w:color w:val="4F81BD" w:themeColor="accent1" w:themeTint="FF" w:themeShade="FF"/>
          <w:lang w:val="it-IT"/>
          <w:rPrChange w:author="Marco Poscente" w:date="2019-01-08T14:13:56.1552345" w:id="1594314658">
            <w:rPr/>
          </w:rPrChange>
        </w:rPr>
        <w:pPrChange w:author="Marco Poscente" w:date="2019-01-08T14:13:56.1552345" w:id="584391134">
          <w:pPr/>
        </w:pPrChange>
      </w:pPr>
    </w:p>
    <w:p xmlns:wp14="http://schemas.microsoft.com/office/word/2010/wordml" w:rsidRPr="00634BB8" w:rsidR="00F30507" w:rsidDel="041384D1" w:rsidP="455AE6F8" w:rsidRDefault="00F30507" w14:paraId="5E67B5DE" wp14:textId="6042D47B">
      <w:pPr>
        <w:pStyle w:val="Normale"/>
        <w:rPr>
          <w:ins w:author="Marco Poscente" w:date="2019-01-08T14:13:56.1552345" w:id="1846556646"/>
          <w:del w:author="Salvatore Salernitano" w:date="2019-01-17T11:13:25.1688914" w:id="1736948607"/>
          <w:b w:val="1"/>
          <w:bCs w:val="1"/>
          <w:i w:val="1"/>
          <w:iCs w:val="1"/>
          <w:color w:val="4F81BD" w:themeColor="accent1" w:themeTint="FF" w:themeShade="FF"/>
          <w:lang w:val="it-IT"/>
          <w:rPrChange w:author="Marco Poscente" w:date="2019-01-08T14:13:56.1552345" w:id="354527229">
            <w:rPr/>
          </w:rPrChange>
        </w:rPr>
        <w:pPrChange w:author="Marco Poscente" w:date="2019-01-08T14:13:56.1552345" w:id="649758040">
          <w:pPr/>
        </w:pPrChange>
      </w:pPr>
    </w:p>
    <w:p xmlns:wp14="http://schemas.microsoft.com/office/word/2010/wordml" w:rsidRPr="00634BB8" w:rsidR="00F30507" w:rsidDel="041384D1" w:rsidP="455AE6F8" w:rsidRDefault="00F30507" w14:paraId="018EF6CC" wp14:textId="0F328D44">
      <w:pPr>
        <w:pStyle w:val="Normale"/>
        <w:rPr>
          <w:ins w:author="Marco Poscente" w:date="2019-01-08T14:13:56.1552345" w:id="1927074641"/>
          <w:del w:author="Salvatore Salernitano" w:date="2019-01-17T11:13:25.1688914" w:id="2876431"/>
          <w:b w:val="1"/>
          <w:bCs w:val="1"/>
          <w:i w:val="1"/>
          <w:iCs w:val="1"/>
          <w:color w:val="4F81BD" w:themeColor="accent1" w:themeTint="FF" w:themeShade="FF"/>
          <w:lang w:val="it-IT"/>
          <w:rPrChange w:author="Marco Poscente" w:date="2019-01-08T14:13:56.1552345" w:id="1097669931">
            <w:rPr/>
          </w:rPrChange>
        </w:rPr>
        <w:pPrChange w:author="Marco Poscente" w:date="2019-01-08T14:13:56.1552345" w:id="1259342815">
          <w:pPr/>
        </w:pPrChange>
      </w:pPr>
    </w:p>
    <w:p xmlns:wp14="http://schemas.microsoft.com/office/word/2010/wordml" w:rsidRPr="00634BB8" w:rsidR="00F30507" w:rsidDel="2CFBA1C3" w:rsidP="455AE6F8" w:rsidRDefault="00F30507" w14:paraId="426FEF20" wp14:textId="663FA56C">
      <w:pPr>
        <w:pStyle w:val="Normale"/>
        <w:rPr>
          <w:ins w:author="Marco Poscente" w:date="2019-01-08T14:13:56.1552345" w:id="1256570263"/>
          <w:del w:author="Salvatore Salernitano" w:date="2019-01-16T09:31:55.1839855" w:id="2046391078"/>
          <w:b w:val="1"/>
          <w:bCs w:val="1"/>
          <w:i w:val="1"/>
          <w:iCs w:val="1"/>
          <w:color w:val="4F81BD" w:themeColor="accent1" w:themeTint="FF" w:themeShade="FF"/>
          <w:lang w:val="it-IT"/>
          <w:rPrChange w:author="Marco Poscente" w:date="2019-01-08T14:13:56.1552345" w:id="2012694676">
            <w:rPr/>
          </w:rPrChange>
        </w:rPr>
        <w:pPrChange w:author="Marco Poscente" w:date="2019-01-08T14:13:56.1552345" w:id="849145921">
          <w:pPr/>
        </w:pPrChange>
      </w:pPr>
    </w:p>
    <w:p xmlns:wp14="http://schemas.microsoft.com/office/word/2010/wordml" w:rsidRPr="00634BB8" w:rsidR="00F30507" w:rsidDel="455AE6F8" w:rsidP="00F30507" w:rsidRDefault="00F30507" w14:paraId="6D98A12B" wp14:textId="77777777">
      <w:pPr>
        <w:rPr>
          <w:del w:author="Marco Poscente" w:date="2019-01-08T14:13:56.1552345" w:id="975647475"/>
          <w:b/>
          <w:bCs/>
          <w:i/>
          <w:iCs/>
          <w:color w:val="4F81BD"/>
          <w:lang w:val="it-IT"/>
          <w:rPrChange w:author="Lorenzo Salvi" w:date="2019-01-07T14:25:00Z" w:id="255">
            <w:rPr>
              <w:b/>
              <w:bCs/>
              <w:i/>
              <w:iCs/>
              <w:color w:val="4F81BD"/>
              <w:lang w:val="en-GB"/>
            </w:rPr>
          </w:rPrChange>
        </w:rPr>
      </w:pPr>
    </w:p>
    <w:p xmlns:wp14="http://schemas.microsoft.com/office/word/2010/wordml" w:rsidRPr="00634BB8" w:rsidR="00F30507" w:rsidDel="455AE6F8" w:rsidP="00F30507" w:rsidRDefault="00F30507" w14:paraId="2946DB82" wp14:textId="77777777">
      <w:pPr>
        <w:rPr>
          <w:del w:author="Marco Poscente" w:date="2019-01-08T14:13:56.1552345" w:id="724747764"/>
          <w:b/>
          <w:bCs/>
          <w:i/>
          <w:iCs/>
          <w:color w:val="4F81BD"/>
          <w:lang w:val="it-IT"/>
          <w:rPrChange w:author="Lorenzo Salvi" w:date="2019-01-07T14:25:00Z" w:id="256">
            <w:rPr>
              <w:b/>
              <w:bCs/>
              <w:i/>
              <w:iCs/>
              <w:color w:val="4F81BD"/>
              <w:lang w:val="en-GB"/>
            </w:rPr>
          </w:rPrChange>
        </w:rPr>
      </w:pPr>
    </w:p>
    <w:p xmlns:wp14="http://schemas.microsoft.com/office/word/2010/wordml" w:rsidRPr="00634BB8" w:rsidR="00F30507" w:rsidDel="455AE6F8" w:rsidP="00F30507" w:rsidRDefault="00F30507" w14:paraId="5997CC1D" wp14:textId="77777777">
      <w:pPr>
        <w:rPr>
          <w:del w:author="Marco Poscente" w:date="2019-01-08T14:13:56.1552345" w:id="640677915"/>
          <w:b/>
          <w:bCs/>
          <w:i/>
          <w:iCs/>
          <w:color w:val="4F81BD"/>
          <w:lang w:val="it-IT"/>
          <w:rPrChange w:author="Lorenzo Salvi" w:date="2019-01-07T14:25:00Z" w:id="257">
            <w:rPr>
              <w:b/>
              <w:bCs/>
              <w:i/>
              <w:iCs/>
              <w:color w:val="4F81BD"/>
              <w:lang w:val="en-GB"/>
            </w:rPr>
          </w:rPrChange>
        </w:rPr>
      </w:pPr>
    </w:p>
    <w:p xmlns:wp14="http://schemas.microsoft.com/office/word/2010/wordml" w:rsidRPr="00634BB8" w:rsidR="00F30507" w:rsidDel="455AE6F8" w:rsidP="00F30507" w:rsidRDefault="00F30507" w14:paraId="110FFD37" wp14:textId="77777777">
      <w:pPr>
        <w:rPr>
          <w:del w:author="Marco Poscente" w:date="2019-01-08T14:13:56.1552345" w:id="2123037264"/>
          <w:b/>
          <w:bCs/>
          <w:i/>
          <w:iCs/>
          <w:color w:val="4F81BD"/>
          <w:lang w:val="it-IT"/>
          <w:rPrChange w:author="Lorenzo Salvi" w:date="2019-01-07T14:25:00Z" w:id="258">
            <w:rPr>
              <w:b/>
              <w:bCs/>
              <w:i/>
              <w:iCs/>
              <w:color w:val="4F81BD"/>
              <w:lang w:val="en-GB"/>
            </w:rPr>
          </w:rPrChange>
        </w:rPr>
      </w:pPr>
    </w:p>
    <w:p xmlns:wp14="http://schemas.microsoft.com/office/word/2010/wordml" w:rsidRPr="00634BB8" w:rsidR="00F30507" w:rsidDel="455AE6F8" w:rsidP="00F30507" w:rsidRDefault="00F30507" w14:paraId="6B699379" wp14:textId="77777777">
      <w:pPr>
        <w:rPr>
          <w:del w:author="Marco Poscente" w:date="2019-01-08T14:13:56.1552345" w:id="1676295304"/>
          <w:b/>
          <w:bCs/>
          <w:i/>
          <w:iCs/>
          <w:color w:val="4F81BD"/>
          <w:lang w:val="it-IT"/>
          <w:rPrChange w:author="Lorenzo Salvi" w:date="2019-01-07T14:25:00Z" w:id="259">
            <w:rPr>
              <w:b/>
              <w:bCs/>
              <w:i/>
              <w:iCs/>
              <w:color w:val="4F81BD"/>
              <w:lang w:val="en-GB"/>
            </w:rPr>
          </w:rPrChange>
        </w:rPr>
      </w:pPr>
    </w:p>
    <w:p xmlns:wp14="http://schemas.microsoft.com/office/word/2010/wordml" w:rsidRPr="00634BB8" w:rsidR="00F30507" w:rsidDel="455AE6F8" w:rsidP="00F30507" w:rsidRDefault="00F30507" w14:paraId="3FE9F23F" wp14:textId="77777777">
      <w:pPr>
        <w:rPr>
          <w:del w:author="Marco Poscente" w:date="2019-01-08T14:13:56.1552345" w:id="2104262699"/>
          <w:b/>
          <w:bCs/>
          <w:i/>
          <w:iCs/>
          <w:color w:val="4F81BD"/>
          <w:lang w:val="it-IT"/>
          <w:rPrChange w:author="Lorenzo Salvi" w:date="2019-01-07T14:25:00Z" w:id="260">
            <w:rPr>
              <w:b/>
              <w:bCs/>
              <w:i/>
              <w:iCs/>
              <w:color w:val="4F81BD"/>
              <w:lang w:val="en-GB"/>
            </w:rPr>
          </w:rPrChange>
        </w:rPr>
      </w:pPr>
    </w:p>
    <w:p xmlns:wp14="http://schemas.microsoft.com/office/word/2010/wordml" w:rsidRPr="00634BB8" w:rsidR="00F30507" w:rsidDel="455AE6F8" w:rsidP="00F30507" w:rsidRDefault="00F30507" w14:paraId="1F72F646" wp14:textId="77777777">
      <w:pPr>
        <w:rPr>
          <w:del w:author="Marco Poscente" w:date="2019-01-08T14:13:56.1552345" w:id="817933336"/>
          <w:b/>
          <w:bCs/>
          <w:i/>
          <w:iCs/>
          <w:color w:val="4F81BD"/>
          <w:lang w:val="it-IT"/>
          <w:rPrChange w:author="Lorenzo Salvi" w:date="2019-01-07T14:25:00Z" w:id="261">
            <w:rPr>
              <w:b/>
              <w:bCs/>
              <w:i/>
              <w:iCs/>
              <w:color w:val="4F81BD"/>
              <w:lang w:val="en-GB"/>
            </w:rPr>
          </w:rPrChange>
        </w:rPr>
      </w:pPr>
    </w:p>
    <w:p xmlns:wp14="http://schemas.microsoft.com/office/word/2010/wordml" w:rsidRPr="00634BB8" w:rsidR="00F30507" w:rsidDel="455AE6F8" w:rsidP="00F30507" w:rsidRDefault="00F30507" w14:paraId="08CE6F91" wp14:textId="77777777">
      <w:pPr>
        <w:rPr>
          <w:del w:author="Marco Poscente" w:date="2019-01-08T14:13:56.1552345" w:id="1438938318"/>
          <w:b/>
          <w:bCs/>
          <w:i/>
          <w:iCs/>
          <w:color w:val="4F81BD"/>
          <w:lang w:val="it-IT"/>
          <w:rPrChange w:author="Lorenzo Salvi" w:date="2019-01-07T14:25:00Z" w:id="262">
            <w:rPr>
              <w:b/>
              <w:bCs/>
              <w:i/>
              <w:iCs/>
              <w:color w:val="4F81BD"/>
              <w:lang w:val="en-GB"/>
            </w:rPr>
          </w:rPrChange>
        </w:rPr>
      </w:pPr>
    </w:p>
    <w:p xmlns:wp14="http://schemas.microsoft.com/office/word/2010/wordml" w:rsidRPr="00634BB8" w:rsidR="00F30507" w:rsidDel="455AE6F8" w:rsidP="00F30507" w:rsidRDefault="00F30507" w14:paraId="61CDCEAD" wp14:textId="77777777">
      <w:pPr>
        <w:rPr>
          <w:del w:author="Marco Poscente" w:date="2019-01-08T14:13:56.1552345" w:id="1227064522"/>
          <w:b/>
          <w:bCs/>
          <w:i/>
          <w:iCs/>
          <w:color w:val="4F81BD"/>
          <w:lang w:val="it-IT"/>
          <w:rPrChange w:author="Lorenzo Salvi" w:date="2019-01-07T14:25:00Z" w:id="263">
            <w:rPr>
              <w:b/>
              <w:bCs/>
              <w:i/>
              <w:iCs/>
              <w:color w:val="4F81BD"/>
              <w:lang w:val="en-GB"/>
            </w:rPr>
          </w:rPrChange>
        </w:rPr>
      </w:pPr>
    </w:p>
    <w:p xmlns:wp14="http://schemas.microsoft.com/office/word/2010/wordml" w:rsidRPr="00634BB8" w:rsidR="00F30507" w:rsidDel="455AE6F8" w:rsidP="00F30507" w:rsidRDefault="00F30507" w14:paraId="6BB9E253" wp14:textId="77777777">
      <w:pPr>
        <w:rPr>
          <w:del w:author="Marco Poscente" w:date="2019-01-08T14:13:56.1552345" w:id="2016080503"/>
          <w:b/>
          <w:bCs/>
          <w:i/>
          <w:iCs/>
          <w:color w:val="4F81BD"/>
          <w:lang w:val="it-IT"/>
          <w:rPrChange w:author="Lorenzo Salvi" w:date="2019-01-07T14:25:00Z" w:id="264">
            <w:rPr>
              <w:b/>
              <w:bCs/>
              <w:i/>
              <w:iCs/>
              <w:color w:val="4F81BD"/>
              <w:lang w:val="en-GB"/>
            </w:rPr>
          </w:rPrChange>
        </w:rPr>
      </w:pPr>
    </w:p>
    <w:p xmlns:wp14="http://schemas.microsoft.com/office/word/2010/wordml" w:rsidRPr="00634BB8" w:rsidR="00F30507" w:rsidDel="455AE6F8" w:rsidP="00F30507" w:rsidRDefault="00F30507" w14:paraId="23DE523C" wp14:textId="77777777">
      <w:pPr>
        <w:rPr>
          <w:del w:author="Marco Poscente" w:date="2019-01-08T14:13:56.1552345" w:id="1076694112"/>
          <w:b/>
          <w:bCs/>
          <w:i/>
          <w:iCs/>
          <w:color w:val="4F81BD"/>
          <w:lang w:val="it-IT"/>
          <w:rPrChange w:author="Lorenzo Salvi" w:date="2019-01-07T14:25:00Z" w:id="265">
            <w:rPr>
              <w:b/>
              <w:bCs/>
              <w:i/>
              <w:iCs/>
              <w:color w:val="4F81BD"/>
              <w:lang w:val="en-GB"/>
            </w:rPr>
          </w:rPrChange>
        </w:rPr>
      </w:pPr>
    </w:p>
    <w:p xmlns:wp14="http://schemas.microsoft.com/office/word/2010/wordml" w:rsidRPr="00634BB8" w:rsidR="00F30507" w:rsidDel="455AE6F8" w:rsidP="00F30507" w:rsidRDefault="00F30507" w14:paraId="52E56223" wp14:textId="77777777">
      <w:pPr>
        <w:rPr>
          <w:del w:author="Marco Poscente" w:date="2019-01-08T14:13:56.1552345" w:id="1272932095"/>
          <w:b/>
          <w:bCs/>
          <w:i/>
          <w:iCs/>
          <w:color w:val="4F81BD"/>
          <w:lang w:val="it-IT"/>
          <w:rPrChange w:author="Lorenzo Salvi" w:date="2019-01-07T14:25:00Z" w:id="266">
            <w:rPr>
              <w:b/>
              <w:bCs/>
              <w:i/>
              <w:iCs/>
              <w:color w:val="4F81BD"/>
              <w:lang w:val="en-GB"/>
            </w:rPr>
          </w:rPrChange>
        </w:rPr>
      </w:pPr>
    </w:p>
    <w:p xmlns:wp14="http://schemas.microsoft.com/office/word/2010/wordml" w:rsidRPr="00634BB8" w:rsidR="00F30507" w:rsidDel="455AE6F8" w:rsidP="00F30507" w:rsidRDefault="00F30507" w14:paraId="07547A01" wp14:textId="77777777">
      <w:pPr>
        <w:rPr>
          <w:del w:author="Marco Poscente" w:date="2019-01-08T14:13:56.1552345" w:id="1183484629"/>
          <w:b/>
          <w:bCs/>
          <w:i/>
          <w:iCs/>
          <w:color w:val="4F81BD"/>
          <w:lang w:val="it-IT"/>
          <w:rPrChange w:author="Lorenzo Salvi" w:date="2019-01-07T14:25:00Z" w:id="267">
            <w:rPr>
              <w:b/>
              <w:bCs/>
              <w:i/>
              <w:iCs/>
              <w:color w:val="4F81BD"/>
              <w:lang w:val="en-GB"/>
            </w:rPr>
          </w:rPrChange>
        </w:rPr>
      </w:pPr>
    </w:p>
    <w:p w:rsidR="455AE6F8" w:rsidDel="2FB0CE43" w:rsidP="455AE6F8" w:rsidRDefault="455AE6F8" w14:paraId="3BF717DD">
      <w:pPr>
        <w:pStyle w:val="Normale"/>
        <w:rPr>
          <w:del w:author="Salvatore Salernitano" w:date="2019-01-09T09:56:57.6581202" w:id="29588363"/>
          <w:b w:val="1"/>
          <w:bCs w:val="1"/>
          <w:i w:val="1"/>
          <w:iCs w:val="1"/>
          <w:color w:val="4F81BD" w:themeColor="accent1" w:themeTint="FF" w:themeShade="FF"/>
          <w:lang w:val="it-IT"/>
          <w:rPrChange w:author="Marco Poscente" w:date="2019-01-08T14:13:56.1552345" w:id="1053181460">
            <w:rPr/>
          </w:rPrChange>
        </w:rPr>
        <w:pPrChange w:author="Marco Poscente" w:date="2019-01-08T14:13:56.1552345" w:id="1602047178">
          <w:pPr/>
        </w:pPrChange>
      </w:pPr>
    </w:p>
    <w:p xmlns:wp14="http://schemas.microsoft.com/office/word/2010/wordml" w:rsidRPr="00634BB8" w:rsidR="00F30507" w:rsidDel="455AE6F8" w:rsidP="00F30507" w:rsidRDefault="00F30507" w14:paraId="5043CB0F" wp14:textId="77777777">
      <w:pPr>
        <w:rPr>
          <w:del w:author="Marco Poscente" w:date="2019-01-08T14:13:56.1552345" w:id="1295233805"/>
          <w:b/>
          <w:bCs/>
          <w:i/>
          <w:iCs/>
          <w:color w:val="4F81BD"/>
          <w:lang w:val="it-IT"/>
          <w:rPrChange w:author="Lorenzo Salvi" w:date="2019-01-07T14:25:00Z" w:id="268">
            <w:rPr>
              <w:b/>
              <w:bCs/>
              <w:i/>
              <w:iCs/>
              <w:color w:val="4F81BD"/>
              <w:lang w:val="en-GB"/>
            </w:rPr>
          </w:rPrChange>
        </w:rPr>
      </w:pPr>
    </w:p>
    <w:p xmlns:wp14="http://schemas.microsoft.com/office/word/2010/wordml" w:rsidRPr="00634BB8" w:rsidR="00F30507" w:rsidDel="455AE6F8" w:rsidP="00F30507" w:rsidRDefault="00F30507" w14:paraId="07459315" wp14:textId="77777777">
      <w:pPr>
        <w:rPr>
          <w:del w:author="Marco Poscente" w:date="2019-01-08T14:13:56.1552345" w:id="448773503"/>
          <w:b/>
          <w:bCs/>
          <w:i/>
          <w:iCs/>
          <w:color w:val="4F81BD"/>
          <w:lang w:val="it-IT"/>
          <w:rPrChange w:author="Lorenzo Salvi" w:date="2019-01-07T14:25:00Z" w:id="269">
            <w:rPr>
              <w:b/>
              <w:bCs/>
              <w:i/>
              <w:iCs/>
              <w:color w:val="4F81BD"/>
              <w:lang w:val="en-GB"/>
            </w:rPr>
          </w:rPrChange>
        </w:rPr>
      </w:pPr>
    </w:p>
    <w:p xmlns:wp14="http://schemas.microsoft.com/office/word/2010/wordml" w:rsidRPr="00634BB8" w:rsidR="00F30507" w:rsidDel="455AE6F8" w:rsidP="00F30507" w:rsidRDefault="00F30507" w14:paraId="6537F28F" wp14:textId="77777777">
      <w:pPr>
        <w:rPr>
          <w:del w:author="Marco Poscente" w:date="2019-01-08T14:13:56.1552345" w:id="2118806050"/>
          <w:b/>
          <w:bCs/>
          <w:i/>
          <w:iCs/>
          <w:color w:val="4F81BD"/>
          <w:lang w:val="it-IT"/>
          <w:rPrChange w:author="Lorenzo Salvi" w:date="2019-01-07T14:25:00Z" w:id="270">
            <w:rPr>
              <w:b/>
              <w:bCs/>
              <w:i/>
              <w:iCs/>
              <w:color w:val="4F81BD"/>
              <w:lang w:val="en-GB"/>
            </w:rPr>
          </w:rPrChange>
        </w:rPr>
      </w:pPr>
    </w:p>
    <w:p xmlns:wp14="http://schemas.microsoft.com/office/word/2010/wordml" w:rsidRPr="00634BB8" w:rsidR="002102E9" w:rsidDel="455AE6F8" w:rsidP="00F30507" w:rsidRDefault="002102E9" w14:paraId="6DFB9E20" wp14:textId="77777777">
      <w:pPr>
        <w:rPr>
          <w:del w:author="Marco Poscente" w:date="2019-01-08T14:13:56.1552345" w:id="1433077984"/>
          <w:b/>
          <w:bCs/>
          <w:i/>
          <w:iCs/>
          <w:color w:val="4F81BD"/>
          <w:lang w:val="it-IT"/>
          <w:rPrChange w:author="Lorenzo Salvi" w:date="2019-01-07T14:25:00Z" w:id="271">
            <w:rPr>
              <w:b/>
              <w:bCs/>
              <w:i/>
              <w:iCs/>
              <w:color w:val="4F81BD"/>
              <w:lang w:val="en-GB"/>
            </w:rPr>
          </w:rPrChange>
        </w:rPr>
      </w:pPr>
    </w:p>
    <w:p xmlns:wp14="http://schemas.microsoft.com/office/word/2010/wordml" w:rsidRPr="00634BB8" w:rsidR="002102E9" w:rsidDel="455AE6F8" w:rsidP="00F30507" w:rsidRDefault="002102E9" w14:paraId="70DF9E56" wp14:textId="77777777">
      <w:pPr>
        <w:rPr>
          <w:del w:author="Marco Poscente" w:date="2019-01-08T14:13:56.1552345" w:id="1415346851"/>
          <w:b/>
          <w:bCs/>
          <w:i/>
          <w:iCs/>
          <w:color w:val="4F81BD"/>
          <w:lang w:val="it-IT"/>
          <w:rPrChange w:author="Lorenzo Salvi" w:date="2019-01-07T14:25:00Z" w:id="272">
            <w:rPr>
              <w:b/>
              <w:bCs/>
              <w:i/>
              <w:iCs/>
              <w:color w:val="4F81BD"/>
              <w:lang w:val="en-GB"/>
            </w:rPr>
          </w:rPrChange>
        </w:rPr>
      </w:pPr>
    </w:p>
    <w:p xmlns:wp14="http://schemas.microsoft.com/office/word/2010/wordml" w:rsidRPr="00634BB8" w:rsidR="002102E9" w:rsidDel="455AE6F8" w:rsidP="00F30507" w:rsidRDefault="002102E9" w14:paraId="44E871BC" wp14:textId="77777777">
      <w:pPr>
        <w:rPr>
          <w:del w:author="Marco Poscente" w:date="2019-01-08T14:13:56.1552345" w:id="1570063751"/>
          <w:b/>
          <w:bCs/>
          <w:i/>
          <w:iCs/>
          <w:color w:val="4F81BD"/>
          <w:lang w:val="it-IT"/>
          <w:rPrChange w:author="Lorenzo Salvi" w:date="2019-01-07T14:25:00Z" w:id="273">
            <w:rPr>
              <w:b/>
              <w:bCs/>
              <w:i/>
              <w:iCs/>
              <w:color w:val="4F81BD"/>
              <w:lang w:val="en-GB"/>
            </w:rPr>
          </w:rPrChange>
        </w:rPr>
      </w:pPr>
    </w:p>
    <w:p xmlns:wp14="http://schemas.microsoft.com/office/word/2010/wordml" w:rsidRPr="00634BB8" w:rsidR="002102E9" w:rsidDel="455AE6F8" w:rsidP="00F30507" w:rsidRDefault="002102E9" w14:paraId="144A5D23" wp14:textId="77777777">
      <w:pPr>
        <w:rPr>
          <w:del w:author="Marco Poscente" w:date="2019-01-08T14:13:56.1552345" w:id="1958265997"/>
          <w:b/>
          <w:bCs/>
          <w:i/>
          <w:iCs/>
          <w:color w:val="4F81BD"/>
          <w:lang w:val="it-IT"/>
          <w:rPrChange w:author="Lorenzo Salvi" w:date="2019-01-07T14:25:00Z" w:id="274">
            <w:rPr>
              <w:b/>
              <w:bCs/>
              <w:i/>
              <w:iCs/>
              <w:color w:val="4F81BD"/>
              <w:lang w:val="en-GB"/>
            </w:rPr>
          </w:rPrChange>
        </w:rPr>
      </w:pPr>
    </w:p>
    <w:p xmlns:wp14="http://schemas.microsoft.com/office/word/2010/wordml" w:rsidRPr="00634BB8" w:rsidR="002102E9" w:rsidDel="455AE6F8" w:rsidP="00F30507" w:rsidRDefault="002102E9" w14:paraId="738610EB" wp14:textId="77777777">
      <w:pPr>
        <w:rPr>
          <w:del w:author="Marco Poscente" w:date="2019-01-08T14:13:56.1552345" w:id="993167258"/>
          <w:b/>
          <w:bCs/>
          <w:i/>
          <w:iCs/>
          <w:color w:val="4F81BD"/>
          <w:lang w:val="it-IT"/>
          <w:rPrChange w:author="Lorenzo Salvi" w:date="2019-01-07T14:25:00Z" w:id="275">
            <w:rPr>
              <w:b/>
              <w:bCs/>
              <w:i/>
              <w:iCs/>
              <w:color w:val="4F81BD"/>
              <w:lang w:val="en-GB"/>
            </w:rPr>
          </w:rPrChange>
        </w:rPr>
      </w:pPr>
    </w:p>
    <w:p xmlns:wp14="http://schemas.microsoft.com/office/word/2010/wordml" w:rsidRPr="00634BB8" w:rsidR="002102E9" w:rsidDel="455AE6F8" w:rsidP="00F30507" w:rsidRDefault="002102E9" w14:paraId="637805D2" wp14:textId="77777777">
      <w:pPr>
        <w:rPr>
          <w:del w:author="Marco Poscente" w:date="2019-01-08T14:13:56.1552345" w:id="838862078"/>
          <w:b/>
          <w:bCs/>
          <w:i/>
          <w:iCs/>
          <w:color w:val="4F81BD"/>
          <w:lang w:val="it-IT"/>
          <w:rPrChange w:author="Lorenzo Salvi" w:date="2019-01-07T14:25:00Z" w:id="276">
            <w:rPr>
              <w:b/>
              <w:bCs/>
              <w:i/>
              <w:iCs/>
              <w:color w:val="4F81BD"/>
              <w:lang w:val="en-GB"/>
            </w:rPr>
          </w:rPrChange>
        </w:rPr>
      </w:pPr>
    </w:p>
    <w:p xmlns:wp14="http://schemas.microsoft.com/office/word/2010/wordml" w:rsidRPr="00634BB8" w:rsidR="002102E9" w:rsidDel="455AE6F8" w:rsidP="00F30507" w:rsidRDefault="002102E9" w14:paraId="463F29E8" wp14:textId="77777777">
      <w:pPr>
        <w:rPr>
          <w:del w:author="Marco Poscente" w:date="2019-01-08T14:13:56.1552345" w:id="1088787428"/>
          <w:b/>
          <w:bCs/>
          <w:i/>
          <w:iCs/>
          <w:color w:val="4F81BD"/>
          <w:lang w:val="it-IT"/>
          <w:rPrChange w:author="Lorenzo Salvi" w:date="2019-01-07T14:25:00Z" w:id="277">
            <w:rPr>
              <w:b/>
              <w:bCs/>
              <w:i/>
              <w:iCs/>
              <w:color w:val="4F81BD"/>
              <w:lang w:val="en-GB"/>
            </w:rPr>
          </w:rPrChange>
        </w:rPr>
      </w:pPr>
    </w:p>
    <w:p xmlns:wp14="http://schemas.microsoft.com/office/word/2010/wordml" w:rsidRPr="00634BB8" w:rsidR="002102E9" w:rsidDel="455AE6F8" w:rsidP="00F30507" w:rsidRDefault="002102E9" w14:paraId="3B7B4B86" wp14:textId="77777777">
      <w:pPr>
        <w:rPr>
          <w:del w:author="Marco Poscente" w:date="2019-01-08T14:13:56.1552345" w:id="760072840"/>
          <w:b/>
          <w:bCs/>
          <w:i/>
          <w:iCs/>
          <w:color w:val="4F81BD"/>
          <w:lang w:val="it-IT"/>
          <w:rPrChange w:author="Lorenzo Salvi" w:date="2019-01-07T14:25:00Z" w:id="278">
            <w:rPr>
              <w:b/>
              <w:bCs/>
              <w:i/>
              <w:iCs/>
              <w:color w:val="4F81BD"/>
              <w:lang w:val="en-GB"/>
            </w:rPr>
          </w:rPrChange>
        </w:rPr>
      </w:pPr>
    </w:p>
    <w:p xmlns:wp14="http://schemas.microsoft.com/office/word/2010/wordml" w:rsidRPr="00634BB8" w:rsidR="002102E9" w:rsidDel="455AE6F8" w:rsidP="00F30507" w:rsidRDefault="002102E9" w14:paraId="3A0FF5F2" wp14:textId="77777777">
      <w:pPr>
        <w:rPr>
          <w:del w:author="Marco Poscente" w:date="2019-01-08T14:13:56.1552345" w:id="1011040439"/>
          <w:b/>
          <w:bCs/>
          <w:i/>
          <w:iCs/>
          <w:color w:val="4F81BD"/>
          <w:lang w:val="it-IT"/>
          <w:rPrChange w:author="Lorenzo Salvi" w:date="2019-01-07T14:25:00Z" w:id="279">
            <w:rPr>
              <w:b/>
              <w:bCs/>
              <w:i/>
              <w:iCs/>
              <w:color w:val="4F81BD"/>
              <w:lang w:val="en-GB"/>
            </w:rPr>
          </w:rPrChange>
        </w:rPr>
      </w:pPr>
    </w:p>
    <w:p xmlns:wp14="http://schemas.microsoft.com/office/word/2010/wordml" w:rsidRPr="00634BB8" w:rsidR="002102E9" w:rsidDel="455AE6F8" w:rsidP="00F30507" w:rsidRDefault="002102E9" w14:paraId="5630AD66" wp14:textId="77777777">
      <w:pPr>
        <w:rPr>
          <w:del w:author="Marco Poscente" w:date="2019-01-08T14:13:56.1552345" w:id="1035891967"/>
          <w:b/>
          <w:bCs/>
          <w:i/>
          <w:iCs/>
          <w:color w:val="4F81BD"/>
          <w:lang w:val="it-IT"/>
          <w:rPrChange w:author="Lorenzo Salvi" w:date="2019-01-07T14:25:00Z" w:id="280">
            <w:rPr>
              <w:b/>
              <w:bCs/>
              <w:i/>
              <w:iCs/>
              <w:color w:val="4F81BD"/>
              <w:lang w:val="en-GB"/>
            </w:rPr>
          </w:rPrChange>
        </w:rPr>
      </w:pPr>
    </w:p>
    <w:p xmlns:wp14="http://schemas.microsoft.com/office/word/2010/wordml" w:rsidRPr="00634BB8" w:rsidR="002102E9" w:rsidDel="455AE6F8" w:rsidP="00F30507" w:rsidRDefault="002102E9" w14:paraId="61829076" wp14:textId="77777777">
      <w:pPr>
        <w:rPr>
          <w:del w:author="Marco Poscente" w:date="2019-01-08T14:13:56.1552345" w:id="342658555"/>
          <w:b/>
          <w:bCs/>
          <w:i/>
          <w:iCs/>
          <w:color w:val="4F81BD"/>
          <w:lang w:val="it-IT"/>
          <w:rPrChange w:author="Lorenzo Salvi" w:date="2019-01-07T14:25:00Z" w:id="281">
            <w:rPr>
              <w:b/>
              <w:bCs/>
              <w:i/>
              <w:iCs/>
              <w:color w:val="4F81BD"/>
              <w:lang w:val="en-GB"/>
            </w:rPr>
          </w:rPrChange>
        </w:rPr>
      </w:pPr>
    </w:p>
    <w:p xmlns:wp14="http://schemas.microsoft.com/office/word/2010/wordml" w:rsidRPr="00634BB8" w:rsidR="002102E9" w:rsidDel="455AE6F8" w:rsidP="00F30507" w:rsidRDefault="002102E9" w14:paraId="2BA226A1" wp14:textId="77777777">
      <w:pPr>
        <w:rPr>
          <w:del w:author="Marco Poscente" w:date="2019-01-08T14:13:56.1552345" w:id="943958475"/>
          <w:b/>
          <w:bCs/>
          <w:i/>
          <w:iCs/>
          <w:color w:val="4F81BD"/>
          <w:lang w:val="it-IT"/>
          <w:rPrChange w:author="Lorenzo Salvi" w:date="2019-01-07T14:25:00Z" w:id="282">
            <w:rPr>
              <w:b/>
              <w:bCs/>
              <w:i/>
              <w:iCs/>
              <w:color w:val="4F81BD"/>
              <w:lang w:val="en-GB"/>
            </w:rPr>
          </w:rPrChange>
        </w:rPr>
      </w:pPr>
    </w:p>
    <w:p xmlns:wp14="http://schemas.microsoft.com/office/word/2010/wordml" w:rsidRPr="00634BB8" w:rsidR="002102E9" w:rsidDel="455AE6F8" w:rsidP="00F30507" w:rsidRDefault="002102E9" w14:paraId="17AD93B2" wp14:textId="77777777">
      <w:pPr>
        <w:rPr>
          <w:del w:author="Marco Poscente" w:date="2019-01-08T14:13:56.1552345" w:id="844819934"/>
          <w:b/>
          <w:bCs/>
          <w:i/>
          <w:iCs/>
          <w:color w:val="4F81BD"/>
          <w:lang w:val="it-IT"/>
          <w:rPrChange w:author="Lorenzo Salvi" w:date="2019-01-07T14:25:00Z" w:id="283">
            <w:rPr>
              <w:b/>
              <w:bCs/>
              <w:i/>
              <w:iCs/>
              <w:color w:val="4F81BD"/>
              <w:lang w:val="en-GB"/>
            </w:rPr>
          </w:rPrChange>
        </w:rPr>
      </w:pPr>
    </w:p>
    <w:p xmlns:wp14="http://schemas.microsoft.com/office/word/2010/wordml" w:rsidRPr="00634BB8" w:rsidR="002102E9" w:rsidDel="2FB0CE43" w:rsidP="455AE6F8" w:rsidRDefault="002102E9" w14:paraId="0DE4B5B7" wp14:textId="77777777">
      <w:pPr>
        <w:pStyle w:val="Normale"/>
        <w:rPr>
          <w:del w:author="Salvatore Salernitano" w:date="2019-01-09T09:56:57.6581202" w:id="953179040"/>
          <w:b w:val="1"/>
          <w:bCs w:val="1"/>
          <w:i w:val="1"/>
          <w:iCs w:val="1"/>
          <w:color w:val="4F81BD"/>
          <w:lang w:val="it-IT"/>
          <w:rPrChange w:author="Marco Poscente" w:date="2019-01-08T14:13:56.1552345" w:id="284">
            <w:rPr>
              <w:b/>
              <w:bCs/>
              <w:i/>
              <w:iCs/>
              <w:color w:val="4F81BD"/>
              <w:lang w:val="en-GB"/>
            </w:rPr>
          </w:rPrChange>
        </w:rPr>
        <w:pPrChange w:author="Marco Poscente" w:date="2019-01-08T14:13:56.1552345" w:id="819584929">
          <w:pPr/>
        </w:pPrChange>
      </w:pPr>
    </w:p>
    <w:p xmlns:wp14="http://schemas.microsoft.com/office/word/2010/wordml" w:rsidRPr="00634BB8" w:rsidR="002102E9" w:rsidDel="2FB0CE43" w:rsidP="00F30507" w:rsidRDefault="002102E9" w14:paraId="66204FF1" wp14:textId="77777777">
      <w:pPr>
        <w:rPr>
          <w:del w:author="Salvatore Salernitano" w:date="2019-01-09T09:56:57.6581202" w:id="1459011329"/>
          <w:b/>
          <w:bCs/>
          <w:i/>
          <w:iCs/>
          <w:color w:val="4F81BD"/>
          <w:lang w:val="it-IT"/>
          <w:rPrChange w:author="Lorenzo Salvi" w:date="2019-01-07T14:25:00Z" w:id="285">
            <w:rPr>
              <w:b/>
              <w:bCs/>
              <w:i/>
              <w:iCs/>
              <w:color w:val="4F81BD"/>
              <w:lang w:val="en-GB"/>
            </w:rPr>
          </w:rPrChange>
        </w:rPr>
      </w:pPr>
    </w:p>
    <w:p w:rsidR="12005FEA" w:rsidDel="2FB0CE43" w:rsidP="12005FEA" w:rsidRDefault="12005FEA" w14:noSpellErr="1" w14:paraId="0E12CF00" w14:textId="7E640E00">
      <w:pPr>
        <w:pStyle w:val="Normale"/>
        <w:rPr>
          <w:ins w:author="Marco Poscente" w:date="2019-01-09T09:17:05.0370027" w:id="2128231538"/>
          <w:del w:author="Salvatore Salernitano" w:date="2019-01-09T09:56:57.6581202" w:id="1491354409"/>
          <w:b w:val="1"/>
          <w:bCs w:val="1"/>
          <w:i w:val="1"/>
          <w:iCs w:val="1"/>
          <w:color w:val="4F81BD" w:themeColor="accent1" w:themeTint="FF" w:themeShade="FF"/>
          <w:lang w:val="en-GB"/>
          <w:rPrChange w:author="Marco Poscente" w:date="2019-01-09T09:17:05.0370027" w:id="513578652">
            <w:rPr/>
          </w:rPrChange>
        </w:rPr>
        <w:pPrChange w:author="Marco Poscente" w:date="2019-01-09T09:17:05.0370027" w:id="1308125408">
          <w:pPr/>
        </w:pPrChange>
      </w:pPr>
    </w:p>
    <w:p w:rsidR="12005FEA" w:rsidDel="2FB0CE43" w:rsidP="12005FEA" w:rsidRDefault="12005FEA" w14:noSpellErr="1" w14:paraId="0A9AB462" w14:textId="416D9FF1">
      <w:pPr>
        <w:pStyle w:val="Normale"/>
        <w:rPr>
          <w:ins w:author="Marco Poscente" w:date="2019-01-09T09:17:05.0370027" w:id="1953948270"/>
          <w:del w:author="Salvatore Salernitano" w:date="2019-01-09T09:56:57.6581202" w:id="1385186561"/>
          <w:b w:val="1"/>
          <w:bCs w:val="1"/>
          <w:i w:val="1"/>
          <w:iCs w:val="1"/>
          <w:color w:val="4F81BD" w:themeColor="accent1" w:themeTint="FF" w:themeShade="FF"/>
          <w:lang w:val="en-GB"/>
          <w:rPrChange w:author="Marco Poscente" w:date="2019-01-09T09:17:05.0370027" w:id="1815694523">
            <w:rPr/>
          </w:rPrChange>
        </w:rPr>
        <w:pPrChange w:author="Marco Poscente" w:date="2019-01-09T09:17:05.0370027" w:id="1765772896">
          <w:pPr/>
        </w:pPrChange>
      </w:pPr>
    </w:p>
    <w:p xmlns:wp14="http://schemas.microsoft.com/office/word/2010/wordml" w:rsidRPr="00634BB8" w:rsidR="002102E9" w:rsidDel="3FF67AE5" w:rsidP="00F30507" w:rsidRDefault="002102E9" w14:paraId="2DBF0D7D" wp14:textId="77777777">
      <w:pPr>
        <w:rPr>
          <w:del w:author="Salvatore Salernitano" w:date="2019-01-08T14:12:55.7118031" w:id="944828903"/>
          <w:b/>
          <w:bCs/>
          <w:i/>
          <w:iCs/>
          <w:color w:val="4F81BD"/>
          <w:lang w:val="it-IT"/>
          <w:rPrChange w:author="Lorenzo Salvi" w:date="2019-01-07T14:25:00Z" w:id="286">
            <w:rPr>
              <w:b/>
              <w:bCs/>
              <w:i/>
              <w:iCs/>
              <w:color w:val="4F81BD"/>
              <w:lang w:val="en-GB"/>
            </w:rPr>
          </w:rPrChange>
        </w:rPr>
      </w:pPr>
    </w:p>
    <w:p xmlns:wp14="http://schemas.microsoft.com/office/word/2010/wordml" w:rsidR="00F30507" w:rsidP="041384D1" w:rsidRDefault="00F30507" w14:paraId="56F1EFE0" wp14:textId="77777777" wp14:noSpellErr="1">
      <w:pPr>
        <w:pStyle w:val="Normale"/>
        <w:spacing w:after="0" w:line="240" w:lineRule="auto"/>
        <w:ind w:left="0"/>
        <w:rPr>
          <w:b w:val="1"/>
          <w:bCs w:val="1"/>
          <w:i w:val="1"/>
          <w:iCs w:val="1"/>
          <w:color w:val="4F80BD"/>
          <w:lang w:val="en-GB"/>
          <w:rPrChange w:author="Salvatore Salernitano" w:date="2019-01-17T11:13:25.1688914" w:id="1523523976">
            <w:rPr/>
          </w:rPrChange>
        </w:rPr>
        <w:pPrChange w:author="Salvatore Salernitano" w:date="2019-01-17T11:13:25.1688914" w:id="35448630">
          <w:pPr/>
        </w:pPrChange>
      </w:pPr>
      <w:r w:rsidRPr="041384D1">
        <w:rPr>
          <w:b w:val="1"/>
          <w:bCs w:val="1"/>
          <w:i w:val="1"/>
          <w:iCs w:val="1"/>
          <w:color w:val="4F81BD"/>
          <w:lang w:val="en-GB"/>
        </w:rPr>
        <w:t>A1.2 Tabular description of the most relevant use case</w:t>
      </w:r>
    </w:p>
    <w:p xmlns:wp14="http://schemas.microsoft.com/office/word/2010/wordml" w:rsidR="00F30507" w:rsidP="00F30507" w:rsidRDefault="00F30507" w14:paraId="608DEACE" wp14:textId="77777777">
      <w:r w:rsidRPr="66473FFC">
        <w:rPr>
          <w:color w:val="000000" w:themeColor="text1"/>
          <w:sz w:val="22"/>
          <w:szCs w:val="22"/>
          <w:lang w:val="en-GB"/>
        </w:rPr>
        <w:t xml:space="preserve"> </w:t>
      </w:r>
    </w:p>
    <w:p xmlns:wp14="http://schemas.microsoft.com/office/word/2010/wordml" w:rsidRPr="00634BB8" w:rsidR="00F30507" w:rsidP="00F30507" w:rsidRDefault="00F30507" w14:paraId="15D4FC80" wp14:textId="77777777">
      <w:pPr>
        <w:spacing w:line="259" w:lineRule="auto"/>
        <w:rPr>
          <w:lang w:val="it-IT"/>
          <w:rPrChange w:author="Lorenzo Salvi" w:date="2019-01-07T14:25:00Z" w:id="287">
            <w:rPr/>
          </w:rPrChange>
        </w:rPr>
      </w:pPr>
      <w:r w:rsidRPr="00634BB8">
        <w:rPr>
          <w:color w:val="000000" w:themeColor="text1"/>
          <w:sz w:val="22"/>
          <w:szCs w:val="22"/>
          <w:lang w:val="it-IT"/>
          <w:rPrChange w:author="Lorenzo Salvi" w:date="2019-01-07T14:25:00Z" w:id="288">
            <w:rPr>
              <w:color w:val="000000" w:themeColor="text1"/>
              <w:sz w:val="22"/>
              <w:szCs w:val="22"/>
            </w:rPr>
          </w:rPrChange>
        </w:rPr>
        <w:lastRenderedPageBreak/>
        <w:t>Il Team ha deciso di dare priorità ai seguenti Use-Case:</w:t>
      </w:r>
    </w:p>
    <w:p xmlns:wp14="http://schemas.microsoft.com/office/word/2010/wordml" w:rsidRPr="00634BB8" w:rsidR="00F30507" w:rsidP="00F30507" w:rsidRDefault="00F30507" w14:paraId="2BAC6FC9" wp14:textId="77777777">
      <w:pPr>
        <w:rPr>
          <w:lang w:val="it-IT"/>
          <w:rPrChange w:author="Lorenzo Salvi" w:date="2019-01-07T14:25:00Z" w:id="289">
            <w:rPr/>
          </w:rPrChange>
        </w:rPr>
      </w:pPr>
      <w:r w:rsidRPr="00634BB8">
        <w:rPr>
          <w:b/>
          <w:bCs/>
          <w:i/>
          <w:iCs/>
          <w:color w:val="4F81BD"/>
          <w:sz w:val="22"/>
          <w:szCs w:val="22"/>
          <w:lang w:val="it-IT"/>
          <w:rPrChange w:author="Lorenzo Salvi" w:date="2019-01-07T14:25:00Z" w:id="290">
            <w:rPr>
              <w:b/>
              <w:bCs/>
              <w:i/>
              <w:iCs/>
              <w:color w:val="4F81BD"/>
              <w:sz w:val="22"/>
              <w:szCs w:val="22"/>
              <w:lang w:val="en-GB"/>
            </w:rPr>
          </w:rPrChange>
        </w:rPr>
        <w:t xml:space="preserve"> </w:t>
      </w:r>
    </w:p>
    <w:p xmlns:wp14="http://schemas.microsoft.com/office/word/2010/wordml" w:rsidR="00F30507" w:rsidP="00F30507" w:rsidRDefault="00F30507" w14:paraId="46565375" wp14:textId="77777777">
      <w:r w:rsidRPr="66473FFC">
        <w:rPr>
          <w:b/>
          <w:bCs/>
          <w:i/>
          <w:iCs/>
          <w:color w:val="4F81BD"/>
          <w:sz w:val="22"/>
          <w:szCs w:val="22"/>
          <w:lang w:val="en-GB"/>
        </w:rPr>
        <w:t>FR 1.2</w:t>
      </w:r>
    </w:p>
    <w:p xmlns:wp14="http://schemas.microsoft.com/office/word/2010/wordml" w:rsidR="00F30507" w:rsidP="00F30507" w:rsidRDefault="00F30507" w14:paraId="156A6281" wp14:textId="77777777">
      <w:r w:rsidRPr="66473FFC">
        <w:rPr>
          <w:b/>
          <w:bCs/>
          <w:i/>
          <w:iCs/>
          <w:color w:val="4F81BD"/>
          <w:sz w:val="22"/>
          <w:szCs w:val="22"/>
          <w:lang w:val="en-GB"/>
        </w:rPr>
        <w:t xml:space="preserve"> </w:t>
      </w:r>
    </w:p>
    <w:tbl>
      <w:tblPr>
        <w:tblStyle w:val="Grigliatabella"/>
        <w:tblW w:w="0" w:type="auto"/>
        <w:tblLayout w:type="fixed"/>
        <w:tblLook w:val="06A0" w:firstRow="1" w:lastRow="0" w:firstColumn="1" w:lastColumn="0" w:noHBand="1" w:noVBand="1"/>
      </w:tblPr>
      <w:tblGrid>
        <w:gridCol w:w="3324"/>
        <w:gridCol w:w="3324"/>
        <w:gridCol w:w="3324"/>
      </w:tblGrid>
      <w:tr xmlns:wp14="http://schemas.microsoft.com/office/word/2010/wordml" w:rsidR="00F30507" w:rsidTr="49DF956D" w14:paraId="1CEE7900" wp14:textId="77777777">
        <w:tc>
          <w:tcPr>
            <w:tcW w:w="3324" w:type="dxa"/>
            <w:tcMar/>
          </w:tcPr>
          <w:p w:rsidR="00F30507" w:rsidP="00D54DDA" w:rsidRDefault="00F30507" w14:paraId="43FC2745" wp14:textId="77777777">
            <w:r w:rsidRPr="66473FFC">
              <w:rPr>
                <w:color w:val="000000" w:themeColor="text1"/>
              </w:rPr>
              <w:t xml:space="preserve">  USE CASE </w:t>
            </w:r>
          </w:p>
        </w:tc>
        <w:tc>
          <w:tcPr>
            <w:tcW w:w="3324" w:type="dxa"/>
            <w:tcMar/>
          </w:tcPr>
          <w:p w:rsidR="00F30507" w:rsidP="0C29D127" w:rsidRDefault="00F30507" w14:paraId="30150540" w14:noSpellErr="1" wp14:textId="316C1931">
            <w:pPr>
              <w:rPr>
                <w:color w:val="000000" w:themeColor="text1" w:themeTint="FF" w:themeShade="FF"/>
                <w:rPrChange w:author="Marco Poscente" w:date="2019-01-08T14:14:56.4434432" w:id="372026676">
                  <w:rPr/>
                </w:rPrChange>
              </w:rPr>
              <w:pPrChange w:author="Marco Poscente" w:date="2019-01-08T14:14:56.4434432" w:id="919568791">
                <w:pPr/>
              </w:pPrChange>
            </w:pPr>
            <w:r w:rsidRPr="66473FFC">
              <w:rPr>
                <w:color w:val="000000" w:themeColor="text1"/>
              </w:rPr>
              <w:t>Dashboard</w:t>
            </w:r>
            <w:ins w:author="Marco Poscente" w:date="2019-01-08T14:14:56.4434432" w:id="1264829910">
              <w:r w:rsidRPr="66473FFC" w:rsidR="0C29D127">
                <w:rPr>
                  <w:color w:val="000000" w:themeColor="text1"/>
                </w:rPr>
                <w:t xml:space="preserve"> Gestore</w:t>
              </w:r>
            </w:ins>
          </w:p>
        </w:tc>
        <w:tc>
          <w:tcPr>
            <w:tcW w:w="3324" w:type="dxa"/>
            <w:tcMar/>
          </w:tcPr>
          <w:p w:rsidR="00F30507" w:rsidP="00D54DDA" w:rsidRDefault="00F30507" w14:paraId="20876B09" wp14:textId="77777777">
            <w:r w:rsidRPr="66473FFC">
              <w:rPr>
                <w:color w:val="000000" w:themeColor="text1"/>
              </w:rPr>
              <w:t xml:space="preserve"> </w:t>
            </w:r>
          </w:p>
        </w:tc>
      </w:tr>
      <w:tr xmlns:wp14="http://schemas.microsoft.com/office/word/2010/wordml" w:rsidRPr="00634BB8" w:rsidR="00F30507" w:rsidTr="49DF956D" w14:paraId="55693FE6" wp14:textId="77777777">
        <w:tc>
          <w:tcPr>
            <w:tcW w:w="3324" w:type="dxa"/>
            <w:tcMar/>
          </w:tcPr>
          <w:p w:rsidR="00F30507" w:rsidP="00D54DDA" w:rsidRDefault="00F30507" w14:paraId="08617EE9" wp14:textId="77777777">
            <w:r w:rsidRPr="66473FFC">
              <w:rPr>
                <w:color w:val="000000" w:themeColor="text1"/>
              </w:rPr>
              <w:t>Goal in Context</w:t>
            </w:r>
          </w:p>
        </w:tc>
        <w:tc>
          <w:tcPr>
            <w:tcW w:w="3324" w:type="dxa"/>
            <w:tcMar/>
          </w:tcPr>
          <w:p w:rsidRPr="00634BB8" w:rsidR="00F30507" w:rsidP="00D54DDA" w:rsidRDefault="00F30507" w14:paraId="5C3ED9A3" w14:noSpellErr="1" wp14:textId="59A12842">
            <w:pPr>
              <w:rPr>
                <w:lang w:val="it-IT"/>
                <w:rPrChange w:author="Lorenzo Salvi" w:date="2019-01-07T14:27:00Z" w:id="291">
                  <w:rPr/>
                </w:rPrChange>
              </w:rPr>
            </w:pPr>
            <w:r w:rsidRPr="00634BB8">
              <w:rPr>
                <w:color w:val="000000" w:themeColor="text1"/>
                <w:lang w:val="it-IT"/>
                <w:rPrChange w:author="Lorenzo Salvi" w:date="2019-01-07T14:27:00Z" w:id="183311541">
                  <w:rPr>
                    <w:color w:val="000000" w:themeColor="text1"/>
                  </w:rPr>
                </w:rPrChange>
              </w:rPr>
              <w:t xml:space="preserve">Il Gestore Sensori può </w:t>
            </w:r>
            <w:ins w:author="Marco Poscente" w:date="2019-01-08T14:14:56.4434432" w:id="2060188501">
              <w:r w:rsidRPr="00634BB8" w:rsidR="0C29D127">
                <w:rPr>
                  <w:color w:val="000000" w:themeColor="text1"/>
                  <w:lang w:val="it-IT"/>
                  <w:rPrChange w:author="Lorenzo Salvi" w:date="2019-01-07T14:27:00Z" w:id="1529086890">
                    <w:rPr>
                      <w:color w:val="000000" w:themeColor="text1"/>
                    </w:rPr>
                  </w:rPrChange>
                </w:rPr>
                <w:t>effettuare operazioni di controllo, ripristino ed ag</w:t>
              </w:r>
            </w:ins>
            <w:ins w:author="Marco Poscente" w:date="2019-01-08T14:15:56.8038785" w:id="281128659">
              <w:r w:rsidRPr="00634BB8" w:rsidR="388AE9BC">
                <w:rPr>
                  <w:color w:val="000000" w:themeColor="text1"/>
                  <w:lang w:val="it-IT"/>
                  <w:rPrChange w:author="Lorenzo Salvi" w:date="2019-01-07T14:27:00Z" w:id="292">
                    <w:rPr>
                      <w:color w:val="000000" w:themeColor="text1"/>
                    </w:rPr>
                  </w:rPrChange>
                </w:rPr>
                <w:t>giunta di sensori; interagire con l’admin mediante ticket.</w:t>
              </w:r>
            </w:ins>
          </w:p>
        </w:tc>
        <w:tc>
          <w:tcPr>
            <w:tcW w:w="3324" w:type="dxa"/>
            <w:tcMar/>
          </w:tcPr>
          <w:p w:rsidRPr="00634BB8" w:rsidR="00F30507" w:rsidP="00D54DDA" w:rsidRDefault="00F30507" w14:paraId="10146664" wp14:textId="77777777">
            <w:pPr>
              <w:rPr>
                <w:lang w:val="it-IT"/>
                <w:rPrChange w:author="Lorenzo Salvi" w:date="2019-01-07T14:27:00Z" w:id="293">
                  <w:rPr/>
                </w:rPrChange>
              </w:rPr>
            </w:pPr>
            <w:r w:rsidRPr="00634BB8">
              <w:rPr>
                <w:color w:val="000000" w:themeColor="text1"/>
                <w:lang w:val="it-IT"/>
                <w:rPrChange w:author="Lorenzo Salvi" w:date="2019-01-07T14:27:00Z" w:id="294">
                  <w:rPr>
                    <w:color w:val="000000" w:themeColor="text1"/>
                  </w:rPr>
                </w:rPrChange>
              </w:rPr>
              <w:t xml:space="preserve"> </w:t>
            </w:r>
          </w:p>
        </w:tc>
      </w:tr>
      <w:tr xmlns:wp14="http://schemas.microsoft.com/office/word/2010/wordml" w:rsidRPr="00634BB8" w:rsidR="00F30507" w:rsidTr="49DF956D" w14:paraId="4079DE5E" wp14:textId="77777777">
        <w:tc>
          <w:tcPr>
            <w:tcW w:w="3324" w:type="dxa"/>
            <w:tcMar/>
          </w:tcPr>
          <w:p w:rsidR="00F30507" w:rsidP="00D54DDA" w:rsidRDefault="00F30507" w14:paraId="5372257D" wp14:textId="77777777">
            <w:r w:rsidRPr="66473FFC">
              <w:rPr>
                <w:color w:val="000000" w:themeColor="text1"/>
              </w:rPr>
              <w:t>Scope &amp; Level</w:t>
            </w:r>
          </w:p>
        </w:tc>
        <w:tc>
          <w:tcPr>
            <w:tcW w:w="3324" w:type="dxa"/>
            <w:tcMar/>
          </w:tcPr>
          <w:p w:rsidRPr="00634BB8" w:rsidR="00F30507" w:rsidP="07C9489D" w:rsidRDefault="00F30507" w14:paraId="6BC88EFC" wp14:textId="5271CEFB">
            <w:pPr>
              <w:rPr>
                <w:color w:val="000000" w:themeColor="text1" w:themeTint="FF" w:themeShade="FF"/>
                <w:lang w:val="it-IT"/>
                <w:rPrChange w:author="Marco Poscente" w:date="2019-01-08T14:16:56.9044177" w:id="295">
                  <w:rPr/>
                </w:rPrChange>
              </w:rPr>
              <w:pPrChange w:author="Marco Poscente" w:date="2019-01-08T14:16:56.9044177" w:id="978840156">
                <w:pPr/>
              </w:pPrChange>
            </w:pPr>
            <w:r w:rsidRPr="00634BB8">
              <w:rPr>
                <w:color w:val="000000" w:themeColor="text1"/>
                <w:lang w:val="it-IT"/>
                <w:rPrChange w:author="Lorenzo Salvi" w:date="2019-01-07T14:27:00Z" w:id="491446032">
                  <w:rPr>
                    <w:color w:val="000000" w:themeColor="text1"/>
                  </w:rPr>
                </w:rPrChange>
              </w:rPr>
              <w:t xml:space="preserve">Questo Use Case ha lo scopo di permettere al Gestore Sensori </w:t>
            </w:r>
            <w:ins w:author="Marco Poscente" w:date="2019-01-08T14:15:56.8038785" w:id="1071164072">
              <w:r w:rsidRPr="00634BB8">
                <w:rPr>
                  <w:color w:val="000000" w:themeColor="text1"/>
                  <w:lang w:val="it-IT"/>
                  <w:rPrChange w:author="Lorenzo Salvi" w:date="2019-01-07T14:27:00Z" w:id="1284149710">
                    <w:rPr>
                      <w:color w:val="000000" w:themeColor="text1"/>
                    </w:rPr>
                  </w:rPrChange>
                </w:rPr>
                <w:t xml:space="preserve">di svolgere</w:t>
              </w:r>
            </w:ins>
            <w:del w:author="Marco Poscente" w:date="2019-01-08T14:15:56.8038785" w:id="823666717">
              <w:r w:rsidRPr="00634BB8" w:rsidDel="388AE9BC">
                <w:rPr>
                  <w:color w:val="000000" w:themeColor="text1"/>
                  <w:lang w:val="it-IT"/>
                  <w:rPrChange w:author="Lorenzo Salvi" w:date="2019-01-07T14:27:00Z" w:id="2101145297">
                    <w:rPr>
                      <w:color w:val="000000" w:themeColor="text1"/>
                    </w:rPr>
                  </w:rPrChange>
                </w:rPr>
                <w:delText xml:space="preserve">di accedere al Sistema e svolgere</w:delText>
              </w:r>
            </w:del>
            <w:r w:rsidRPr="00634BB8">
              <w:rPr>
                <w:color w:val="000000" w:themeColor="text1"/>
                <w:lang w:val="it-IT"/>
                <w:rPrChange w:author="Lorenzo Salvi" w:date="2019-01-07T14:27:00Z" w:id="296">
                  <w:rPr>
                    <w:color w:val="000000" w:themeColor="text1"/>
                  </w:rPr>
                </w:rPrChange>
              </w:rPr>
              <w:t xml:space="preserve"> le </w:t>
            </w:r>
            <w:r w:rsidRPr="00634BB8">
              <w:rPr>
                <w:color w:val="000000" w:themeColor="text1"/>
                <w:u w:val="single"/>
                <w:lang w:val="it-IT"/>
                <w:rPrChange w:author="Lorenzo Salvi" w:date="2019-01-07T14:27:00Z" w:id="297">
                  <w:rPr>
                    <w:color w:val="000000" w:themeColor="text1"/>
                    <w:u w:val="single"/>
                  </w:rPr>
                </w:rPrChange>
              </w:rPr>
              <w:t>operazioni</w:t>
            </w:r>
            <w:r w:rsidRPr="00634BB8">
              <w:rPr>
                <w:color w:val="000000" w:themeColor="text1"/>
                <w:lang w:val="it-IT"/>
                <w:rPrChange w:author="Lorenzo Salvi" w:date="2019-01-07T14:27:00Z" w:id="795543565">
                  <w:rPr>
                    <w:color w:val="000000" w:themeColor="text1"/>
                  </w:rPr>
                </w:rPrChange>
              </w:rPr>
              <w:t xml:space="preserve"> che sono </w:t>
            </w:r>
            <w:ins w:author="Marco Poscente" w:date="2019-01-08T14:16:56.9044177" w:id="1211163557">
              <w:r w:rsidRPr="00634BB8" w:rsidR="07C9489D">
                <w:rPr>
                  <w:color w:val="000000" w:themeColor="text1"/>
                  <w:lang w:val="it-IT"/>
                  <w:rPrChange w:author="Lorenzo Salvi" w:date="2019-01-07T14:27:00Z" w:id="960376152">
                    <w:rPr>
                      <w:color w:val="000000" w:themeColor="text1"/>
                    </w:rPr>
                  </w:rPrChange>
                </w:rPr>
                <w:t xml:space="preserve">stati precedentemente specificati nella “Goal in </w:t>
              </w:r>
              <w:proofErr w:type="spellStart"/>
              <w:r w:rsidRPr="00634BB8" w:rsidR="07C9489D">
                <w:rPr>
                  <w:color w:val="000000" w:themeColor="text1"/>
                  <w:lang w:val="it-IT"/>
                  <w:rPrChange w:author="Lorenzo Salvi" w:date="2019-01-07T14:27:00Z" w:id="1639233530">
                    <w:rPr>
                      <w:color w:val="000000" w:themeColor="text1"/>
                    </w:rPr>
                  </w:rPrChange>
                </w:rPr>
                <w:t xml:space="preserve">Context</w:t>
              </w:r>
              <w:proofErr w:type="spellEnd"/>
              <w:r w:rsidRPr="00634BB8" w:rsidR="07C9489D">
                <w:rPr>
                  <w:color w:val="000000" w:themeColor="text1"/>
                  <w:lang w:val="it-IT"/>
                  <w:rPrChange w:author="Lorenzo Salvi" w:date="2019-01-07T14:27:00Z" w:id="298">
                    <w:rPr>
                      <w:color w:val="000000" w:themeColor="text1"/>
                    </w:rPr>
                  </w:rPrChange>
                </w:rPr>
                <w:t xml:space="preserve">”</w:t>
              </w:r>
            </w:ins>
          </w:p>
        </w:tc>
        <w:tc>
          <w:tcPr>
            <w:tcW w:w="3324" w:type="dxa"/>
            <w:tcMar/>
          </w:tcPr>
          <w:p w:rsidRPr="00634BB8" w:rsidR="00F30507" w:rsidP="00D54DDA" w:rsidRDefault="00F30507" w14:paraId="5B68B9CD" wp14:textId="77777777">
            <w:pPr>
              <w:rPr>
                <w:lang w:val="it-IT"/>
                <w:rPrChange w:author="Lorenzo Salvi" w:date="2019-01-07T14:27:00Z" w:id="299">
                  <w:rPr/>
                </w:rPrChange>
              </w:rPr>
            </w:pPr>
            <w:r w:rsidRPr="00634BB8">
              <w:rPr>
                <w:color w:val="000000" w:themeColor="text1"/>
                <w:lang w:val="it-IT"/>
                <w:rPrChange w:author="Lorenzo Salvi" w:date="2019-01-07T14:27:00Z" w:id="300">
                  <w:rPr>
                    <w:color w:val="000000" w:themeColor="text1"/>
                  </w:rPr>
                </w:rPrChange>
              </w:rPr>
              <w:t xml:space="preserve"> </w:t>
            </w:r>
          </w:p>
        </w:tc>
      </w:tr>
      <w:tr xmlns:wp14="http://schemas.microsoft.com/office/word/2010/wordml" w:rsidRPr="00634BB8" w:rsidR="00F30507" w:rsidTr="49DF956D" w14:paraId="329E4B12" wp14:textId="77777777">
        <w:tc>
          <w:tcPr>
            <w:tcW w:w="3324" w:type="dxa"/>
            <w:tcMar/>
          </w:tcPr>
          <w:p w:rsidR="00F30507" w:rsidP="00D54DDA" w:rsidRDefault="00F30507" w14:paraId="66D17006" wp14:textId="77777777">
            <w:r w:rsidRPr="66473FFC">
              <w:rPr>
                <w:color w:val="000000" w:themeColor="text1"/>
              </w:rPr>
              <w:t>Preconditions</w:t>
            </w:r>
          </w:p>
        </w:tc>
        <w:tc>
          <w:tcPr>
            <w:tcW w:w="3324" w:type="dxa"/>
            <w:tcMar/>
          </w:tcPr>
          <w:p w:rsidRPr="00634BB8" w:rsidR="00F30507" w:rsidP="00D54DDA" w:rsidRDefault="00F30507" w14:paraId="014A4DBE" wp14:textId="77777777">
            <w:pPr>
              <w:rPr>
                <w:lang w:val="it-IT"/>
                <w:rPrChange w:author="Lorenzo Salvi" w:date="2019-01-07T14:27:00Z" w:id="301">
                  <w:rPr/>
                </w:rPrChange>
              </w:rPr>
            </w:pPr>
            <w:r w:rsidRPr="00634BB8">
              <w:rPr>
                <w:color w:val="000000" w:themeColor="text1"/>
                <w:lang w:val="it-IT"/>
                <w:rPrChange w:author="Lorenzo Salvi" w:date="2019-01-07T14:27:00Z" w:id="302">
                  <w:rPr>
                    <w:color w:val="000000" w:themeColor="text1"/>
                  </w:rPr>
                </w:rPrChange>
              </w:rPr>
              <w:t>Ci aspettiamo che il Gestore Sensori in maniera del tutto sicura e rapida possa entrare nella dashboard.</w:t>
            </w:r>
          </w:p>
          <w:p w:rsidRPr="00634BB8" w:rsidR="00F30507" w:rsidP="00D54DDA" w:rsidRDefault="00F30507" w14:paraId="7A295F8D" wp14:textId="77777777">
            <w:pPr>
              <w:rPr>
                <w:lang w:val="it-IT"/>
                <w:rPrChange w:author="Lorenzo Salvi" w:date="2019-01-07T14:27:00Z" w:id="303">
                  <w:rPr/>
                </w:rPrChange>
              </w:rPr>
            </w:pPr>
            <w:r w:rsidRPr="00634BB8">
              <w:rPr>
                <w:color w:val="000000" w:themeColor="text1"/>
                <w:lang w:val="it-IT"/>
                <w:rPrChange w:author="Lorenzo Salvi" w:date="2019-01-07T14:27:00Z" w:id="304">
                  <w:rPr>
                    <w:color w:val="000000" w:themeColor="text1"/>
                  </w:rPr>
                </w:rPrChange>
              </w:rPr>
              <w:t>Ci aspettiamo che il Gestore Sensori abbia le credenziali di accesso alla sua area riservata.</w:t>
            </w:r>
          </w:p>
        </w:tc>
        <w:tc>
          <w:tcPr>
            <w:tcW w:w="3324" w:type="dxa"/>
            <w:tcMar/>
          </w:tcPr>
          <w:p w:rsidRPr="00634BB8" w:rsidR="00F30507" w:rsidP="00D54DDA" w:rsidRDefault="00F30507" w14:paraId="1B7172F4" wp14:textId="77777777">
            <w:pPr>
              <w:rPr>
                <w:lang w:val="it-IT"/>
                <w:rPrChange w:author="Lorenzo Salvi" w:date="2019-01-07T14:27:00Z" w:id="305">
                  <w:rPr/>
                </w:rPrChange>
              </w:rPr>
            </w:pPr>
            <w:r w:rsidRPr="00634BB8">
              <w:rPr>
                <w:color w:val="000000" w:themeColor="text1"/>
                <w:lang w:val="it-IT"/>
                <w:rPrChange w:author="Lorenzo Salvi" w:date="2019-01-07T14:27:00Z" w:id="306">
                  <w:rPr>
                    <w:color w:val="000000" w:themeColor="text1"/>
                  </w:rPr>
                </w:rPrChange>
              </w:rPr>
              <w:t xml:space="preserve"> </w:t>
            </w:r>
          </w:p>
        </w:tc>
      </w:tr>
      <w:tr xmlns:wp14="http://schemas.microsoft.com/office/word/2010/wordml" w:rsidRPr="00634BB8" w:rsidR="00F30507" w:rsidTr="49DF956D" w14:paraId="37CB82AF" wp14:textId="77777777">
        <w:tc>
          <w:tcPr>
            <w:tcW w:w="3324" w:type="dxa"/>
            <w:tcMar/>
          </w:tcPr>
          <w:p w:rsidR="00F30507" w:rsidP="00D54DDA" w:rsidRDefault="00F30507" w14:paraId="3308359F" wp14:textId="77777777">
            <w:r w:rsidRPr="66473FFC">
              <w:rPr>
                <w:color w:val="000000" w:themeColor="text1"/>
              </w:rPr>
              <w:t>Success End Condition</w:t>
            </w:r>
          </w:p>
        </w:tc>
        <w:tc>
          <w:tcPr>
            <w:tcW w:w="3324" w:type="dxa"/>
            <w:tcMar/>
          </w:tcPr>
          <w:p w:rsidRPr="00634BB8" w:rsidR="00F30507" w:rsidP="5DB2B94F" w:rsidRDefault="00F30507" w14:paraId="1E89216A" wp14:textId="12DD6927" wp14:noSpellErr="1">
            <w:pPr>
              <w:rPr>
                <w:color w:val="000000" w:themeColor="text1" w:themeTint="FF" w:themeShade="FF"/>
                <w:lang w:val="it-IT"/>
                <w:rPrChange w:author="Marco Poscente" w:date="2019-01-08T14:19:57.7866089" w:id="1701104977">
                  <w:rPr/>
                </w:rPrChange>
              </w:rPr>
              <w:pPrChange w:author="Marco Poscente" w:date="2019-01-08T14:19:57.7866089" w:id="1078536155">
                <w:pPr/>
              </w:pPrChange>
            </w:pPr>
            <w:r w:rsidRPr="00634BB8">
              <w:rPr>
                <w:color w:val="000000" w:themeColor="text1"/>
                <w:lang w:val="it-IT"/>
                <w:rPrChange w:author="Lorenzo Salvi" w:date="2019-01-07T14:27:00Z" w:id="1116423451">
                  <w:rPr>
                    <w:color w:val="000000" w:themeColor="text1"/>
                  </w:rPr>
                </w:rPrChange>
              </w:rPr>
              <w:t xml:space="preserve">Grazie a questo Use Case il gestore sensori può svolgere molte operazioni all’interno della dashboard, quali monitoraggio dei sensori </w:t>
            </w:r>
            <w:ins w:author="Marco Poscente" w:date="2019-01-08T14:17:57.0170117" w:id="1828095178">
              <w:r w:rsidRPr="00634BB8" w:rsidR="2AAA7804">
                <w:rPr>
                  <w:color w:val="000000" w:themeColor="text1"/>
                  <w:lang w:val="it-IT"/>
                  <w:rPrChange w:author="Lorenzo Salvi" w:date="2019-01-07T14:27:00Z" w:id="1437294921">
                    <w:rPr>
                      <w:color w:val="000000" w:themeColor="text1"/>
                    </w:rPr>
                  </w:rPrChange>
                </w:rPr>
                <w:t xml:space="preserve">all’interno della sua </w:t>
              </w:r>
              <w:r w:rsidRPr="00634BB8" w:rsidR="2AAA7804">
                <w:rPr>
                  <w:color w:val="000000" w:themeColor="text1"/>
                  <w:lang w:val="it-IT"/>
                  <w:rPrChange w:author="Lorenzo Salvi" w:date="2019-01-07T14:27:00Z" w:id="2071719468">
                    <w:rPr>
                      <w:color w:val="000000" w:themeColor="text1"/>
                    </w:rPr>
                  </w:rPrChange>
                </w:rPr>
                <w:t xml:space="preserve">area di </w:t>
              </w:r>
              <w:r w:rsidRPr="00634BB8" w:rsidR="2AAA7804">
                <w:rPr>
                  <w:color w:val="000000" w:themeColor="text1"/>
                  <w:lang w:val="it-IT"/>
                  <w:rPrChange w:author="Lorenzo Salvi" w:date="2019-01-07T14:27:00Z" w:id="251472983">
                    <w:rPr>
                      <w:color w:val="000000" w:themeColor="text1"/>
                    </w:rPr>
                  </w:rPrChange>
                </w:rPr>
                <w:t>competenza</w:t>
              </w:r>
              <w:r w:rsidRPr="00634BB8" w:rsidR="2AAA7804">
                <w:rPr>
                  <w:color w:val="000000" w:themeColor="text1"/>
                  <w:lang w:val="it-IT"/>
                  <w:rPrChange w:author="Lorenzo Salvi" w:date="2019-01-07T14:27:00Z" w:id="1863423340">
                    <w:rPr>
                      <w:color w:val="000000" w:themeColor="text1"/>
                    </w:rPr>
                  </w:rPrChange>
                </w:rPr>
                <w:t xml:space="preserve"> </w:t>
              </w:r>
            </w:ins>
            <w:r w:rsidRPr="00634BB8">
              <w:rPr>
                <w:color w:val="000000" w:themeColor="text1"/>
                <w:lang w:val="it-IT"/>
                <w:rPrChange w:author="Lorenzo Salvi" w:date="2019-01-07T14:27:00Z" w:id="1005644511">
                  <w:rPr>
                    <w:color w:val="000000" w:themeColor="text1"/>
                  </w:rPr>
                </w:rPrChange>
              </w:rPr>
              <w:t>e</w:t>
            </w:r>
            <w:ins w:author="Marco Poscente" w:date="2019-01-08T14:17:57.0170117" w:id="860862901">
              <w:r w:rsidRPr="00634BB8" w:rsidR="2AAA7804">
                <w:rPr>
                  <w:color w:val="000000" w:themeColor="text1"/>
                  <w:lang w:val="it-IT"/>
                  <w:rPrChange w:author="Lorenzo Salvi" w:date="2019-01-07T14:27:00Z" w:id="752679080">
                    <w:rPr>
                      <w:color w:val="000000" w:themeColor="text1"/>
                    </w:rPr>
                  </w:rPrChange>
                </w:rPr>
                <w:t>d</w:t>
              </w:r>
            </w:ins>
            <w:r w:rsidRPr="00634BB8">
              <w:rPr>
                <w:color w:val="000000" w:themeColor="text1"/>
                <w:lang w:val="it-IT"/>
                <w:rPrChange w:author="Lorenzo Salvi" w:date="2019-01-07T14:27:00Z" w:id="1885791639">
                  <w:rPr>
                    <w:color w:val="000000" w:themeColor="text1"/>
                  </w:rPr>
                </w:rPrChange>
              </w:rPr>
              <w:t xml:space="preserve"> altre funzioni</w:t>
            </w:r>
            <w:ins w:author="Marco Poscente" w:date="2019-01-08T14:17:57.0170117" w:id="295537484">
              <w:r w:rsidRPr="00634BB8" w:rsidR="2AAA7804">
                <w:rPr>
                  <w:color w:val="000000" w:themeColor="text1"/>
                  <w:lang w:val="it-IT"/>
                  <w:rPrChange w:author="Lorenzo Salvi" w:date="2019-01-07T14:27:00Z" w:id="245511172">
                    <w:rPr>
                      <w:color w:val="000000" w:themeColor="text1"/>
                    </w:rPr>
                  </w:rPrChange>
                </w:rPr>
                <w:t xml:space="preserve"> come il ripristino </w:t>
              </w:r>
            </w:ins>
            <w:ins w:author="Marco Poscente" w:date="2019-01-08T14:18:57.1504797" w:id="770305724">
              <w:r w:rsidRPr="00634BB8" w:rsidR="1AAB3DBB">
                <w:rPr>
                  <w:color w:val="000000" w:themeColor="text1"/>
                  <w:lang w:val="it-IT"/>
                  <w:rPrChange w:author="Lorenzo Salvi" w:date="2019-01-07T14:27:00Z" w:id="1923657883">
                    <w:rPr>
                      <w:color w:val="000000" w:themeColor="text1"/>
                    </w:rPr>
                  </w:rPrChange>
                </w:rPr>
                <w:t xml:space="preserve">dei valori ambientali di </w:t>
              </w:r>
            </w:ins>
            <w:del w:author="Marco Poscente" w:date="2019-01-08T14:17:57.0170117" w:id="593541711">
              <w:r w:rsidRPr="00634BB8" w:rsidDel="2AAA7804">
                <w:rPr>
                  <w:color w:val="000000" w:themeColor="text1"/>
                  <w:lang w:val="it-IT"/>
                  <w:rPrChange w:author="Lorenzo Salvi" w:date="2019-01-07T14:27:00Z" w:id="226883638">
                    <w:rPr>
                      <w:color w:val="000000" w:themeColor="text1"/>
                    </w:rPr>
                  </w:rPrChange>
                </w:rPr>
                <w:delText xml:space="preserve"> che garantiscono il corretto funzionamento degli stessi</w:delText>
              </w:r>
            </w:del>
            <w:ins w:author="Marco Poscente" w:date="2019-01-08T14:18:57.1504797" w:id="882855677">
              <w:r w:rsidRPr="1AAB3DBB" w:rsidR="1AAB3DBB">
                <w:rPr>
                  <w:color w:val="000000" w:themeColor="text1" w:themeTint="FF" w:themeShade="FF"/>
                  <w:lang w:val="it-IT"/>
                  <w:rPrChange w:author="Marco Poscente" w:date="2019-01-08T14:18:57.1504797" w:id="827841622">
                    <w:rPr/>
                  </w:rPrChange>
                </w:rPr>
                <w:t xml:space="preserve">un sensore, aggiungere ed effettuare il backup degli stessi, inviare un ticket e visualizzare i </w:t>
              </w:r>
              <w:r w:rsidRPr="1AAB3DBB" w:rsidR="1AAB3DBB">
                <w:rPr>
                  <w:color w:val="000000" w:themeColor="text1" w:themeTint="FF" w:themeShade="FF"/>
                  <w:lang w:val="it-IT"/>
                  <w:rPrChange w:author="Marco Poscente" w:date="2019-01-08T14:18:57.1504797" w:id="247206164">
                    <w:rPr/>
                  </w:rPrChange>
                </w:rPr>
                <w:t>sensori correttamente funzionanti</w:t>
              </w:r>
            </w:ins>
            <w:r w:rsidRPr="00634BB8">
              <w:rPr>
                <w:color w:val="000000" w:themeColor="text1"/>
                <w:lang w:val="it-IT"/>
                <w:rPrChange w:author="Lorenzo Salvi" w:date="2019-01-07T14:27:00Z" w:id="308">
                  <w:rPr>
                    <w:color w:val="000000" w:themeColor="text1"/>
                  </w:rPr>
                </w:rPrChange>
              </w:rPr>
              <w:t>.</w:t>
            </w:r>
          </w:p>
        </w:tc>
        <w:tc>
          <w:tcPr>
            <w:tcW w:w="3324" w:type="dxa"/>
            <w:tcMar/>
          </w:tcPr>
          <w:p w:rsidRPr="00634BB8" w:rsidR="00F30507" w:rsidP="00D54DDA" w:rsidRDefault="00F30507" w14:paraId="6B62F1B3" wp14:textId="77777777">
            <w:pPr>
              <w:rPr>
                <w:lang w:val="it-IT"/>
                <w:rPrChange w:author="Lorenzo Salvi" w:date="2019-01-07T14:27:00Z" w:id="309">
                  <w:rPr/>
                </w:rPrChange>
              </w:rPr>
            </w:pPr>
          </w:p>
        </w:tc>
      </w:tr>
      <w:tr xmlns:wp14="http://schemas.microsoft.com/office/word/2010/wordml" w:rsidRPr="00634BB8" w:rsidR="00F30507" w:rsidTr="49DF956D" w14:paraId="58CADE77" wp14:textId="77777777">
        <w:tc>
          <w:tcPr>
            <w:tcW w:w="3324" w:type="dxa"/>
            <w:tcMar/>
          </w:tcPr>
          <w:p w:rsidR="00F30507" w:rsidP="00D54DDA" w:rsidRDefault="00F30507" w14:paraId="5529C671" wp14:textId="77777777">
            <w:r w:rsidRPr="66473FFC">
              <w:rPr>
                <w:color w:val="000000" w:themeColor="text1"/>
              </w:rPr>
              <w:t>Failed End Condition</w:t>
            </w:r>
          </w:p>
        </w:tc>
        <w:tc>
          <w:tcPr>
            <w:tcW w:w="3324" w:type="dxa"/>
            <w:tcMar/>
          </w:tcPr>
          <w:p w:rsidRPr="00634BB8" w:rsidR="00F30507" w:rsidP="30B5F566" w:rsidRDefault="00F30507" w14:paraId="6AAC3BE4" wp14:textId="3E461747" wp14:noSpellErr="1">
            <w:pPr>
              <w:rPr>
                <w:color w:val="000000" w:themeColor="text1" w:themeTint="FF" w:themeShade="FF"/>
                <w:lang w:val="it-IT"/>
                <w:rPrChange w:author="Marco Poscente" w:date="2019-01-08T14:20:57.8020396" w:id="265577675">
                  <w:rPr/>
                </w:rPrChange>
              </w:rPr>
              <w:pPrChange w:author="Marco Poscente" w:date="2019-01-08T14:20:57.8020396" w:id="97884847">
                <w:pPr/>
              </w:pPrChange>
            </w:pPr>
            <w:r w:rsidRPr="00634BB8">
              <w:rPr>
                <w:color w:val="000000" w:themeColor="text1"/>
                <w:lang w:val="it-IT"/>
                <w:rPrChange w:author="Lorenzo Salvi" w:date="2019-01-07T14:27:00Z" w:id="879016690">
                  <w:rPr>
                    <w:color w:val="000000" w:themeColor="text1"/>
                  </w:rPr>
                </w:rPrChange>
              </w:rPr>
              <w:t xml:space="preserve">Un </w:t>
            </w:r>
            <w:ins w:author="Marco Poscente" w:date="2019-01-08T14:19:57.7866089" w:id="1282466838">
              <w:r w:rsidRPr="00634BB8" w:rsidR="5DB2B94F">
                <w:rPr>
                  <w:color w:val="000000" w:themeColor="text1"/>
                  <w:lang w:val="it-IT"/>
                  <w:rPrChange w:author="Lorenzo Salvi" w:date="2019-01-07T14:27:00Z" w:id="724729249">
                    <w:rPr>
                      <w:color w:val="000000" w:themeColor="text1"/>
                    </w:rPr>
                  </w:rPrChange>
                </w:rPr>
                <w:t>mancato funzionamento della dashboard</w:t>
              </w:r>
            </w:ins>
            <w:del w:author="Marco Poscente" w:date="2019-01-08T14:19:57.7866089" w:id="73899539">
              <w:r w:rsidRPr="00634BB8" w:rsidDel="5DB2B94F">
                <w:rPr>
                  <w:color w:val="000000" w:themeColor="text1"/>
                  <w:lang w:val="it-IT"/>
                  <w:rPrChange w:author="Lorenzo Salvi" w:date="2019-01-07T14:27:00Z" w:id="1701040830">
                    <w:rPr>
                      <w:color w:val="000000" w:themeColor="text1"/>
                    </w:rPr>
                  </w:rPrChange>
                </w:rPr>
                <w:delText xml:space="preserve">mancato accesso al sistema da parte del gestore sensori</w:delText>
              </w:r>
            </w:del>
            <w:r w:rsidRPr="00634BB8">
              <w:rPr>
                <w:color w:val="000000" w:themeColor="text1"/>
                <w:lang w:val="it-IT"/>
                <w:rPrChange w:author="Lorenzo Salvi" w:date="2019-01-07T14:27:00Z" w:id="1128219979">
                  <w:rPr>
                    <w:color w:val="000000" w:themeColor="text1"/>
                  </w:rPr>
                </w:rPrChange>
              </w:rPr>
              <w:t xml:space="preserve"> andrebbe a compromettere il </w:t>
            </w:r>
            <w:ins w:author="Marco Poscente" w:date="2019-01-08T14:19:57.7866089" w:id="1606584194">
              <w:r w:rsidRPr="00634BB8" w:rsidR="5DB2B94F">
                <w:rPr>
                  <w:color w:val="000000" w:themeColor="text1"/>
                  <w:lang w:val="it-IT"/>
                  <w:rPrChange w:author="Lorenzo Salvi" w:date="2019-01-07T14:27:00Z" w:id="686165438">
                    <w:rPr>
                      <w:color w:val="000000" w:themeColor="text1"/>
                    </w:rPr>
                  </w:rPrChange>
                </w:rPr>
                <w:t xml:space="preserve">corretto </w:t>
              </w:r>
            </w:ins>
            <w:r w:rsidRPr="00634BB8">
              <w:rPr>
                <w:color w:val="000000" w:themeColor="text1"/>
                <w:lang w:val="it-IT"/>
                <w:rPrChange w:author="Lorenzo Salvi" w:date="2019-01-07T14:27:00Z" w:id="311">
                  <w:rPr>
                    <w:color w:val="000000" w:themeColor="text1"/>
                  </w:rPr>
                </w:rPrChange>
              </w:rPr>
              <w:t>funzionamento dei Sensori di sua responsabilità.</w:t>
            </w:r>
          </w:p>
        </w:tc>
        <w:tc>
          <w:tcPr>
            <w:tcW w:w="3324" w:type="dxa"/>
            <w:tcMar/>
          </w:tcPr>
          <w:p w:rsidRPr="00634BB8" w:rsidR="00F30507" w:rsidP="00D54DDA" w:rsidRDefault="00F30507" w14:paraId="325CE300" wp14:textId="77777777">
            <w:pPr>
              <w:rPr>
                <w:lang w:val="it-IT"/>
                <w:rPrChange w:author="Lorenzo Salvi" w:date="2019-01-07T14:27:00Z" w:id="312">
                  <w:rPr/>
                </w:rPrChange>
              </w:rPr>
            </w:pPr>
            <w:r w:rsidRPr="00634BB8">
              <w:rPr>
                <w:color w:val="000000" w:themeColor="text1"/>
                <w:lang w:val="it-IT"/>
                <w:rPrChange w:author="Lorenzo Salvi" w:date="2019-01-07T14:27:00Z" w:id="313">
                  <w:rPr>
                    <w:color w:val="000000" w:themeColor="text1"/>
                  </w:rPr>
                </w:rPrChange>
              </w:rPr>
              <w:t xml:space="preserve"> </w:t>
            </w:r>
          </w:p>
        </w:tc>
      </w:tr>
      <w:tr xmlns:wp14="http://schemas.microsoft.com/office/word/2010/wordml" w:rsidRPr="00634BB8" w:rsidR="00F30507" w:rsidTr="49DF956D" w14:paraId="0A972575" wp14:textId="77777777">
        <w:tc>
          <w:tcPr>
            <w:tcW w:w="3324" w:type="dxa"/>
            <w:tcMar/>
          </w:tcPr>
          <w:p w:rsidR="00F30507" w:rsidP="00D54DDA" w:rsidRDefault="00F30507" w14:paraId="5FAFAC4E" wp14:textId="77777777">
            <w:r w:rsidRPr="66473FFC">
              <w:rPr>
                <w:color w:val="000000" w:themeColor="text1"/>
              </w:rPr>
              <w:t xml:space="preserve">Primary, </w:t>
            </w:r>
          </w:p>
          <w:p w:rsidR="00F30507" w:rsidP="00D54DDA" w:rsidRDefault="00F30507" w14:paraId="1977B1D2" wp14:textId="77777777">
            <w:r w:rsidRPr="66473FFC">
              <w:rPr>
                <w:color w:val="000000" w:themeColor="text1"/>
              </w:rPr>
              <w:t>Secondary Actors</w:t>
            </w:r>
          </w:p>
        </w:tc>
        <w:tc>
          <w:tcPr>
            <w:tcW w:w="3324" w:type="dxa"/>
            <w:tcMar/>
          </w:tcPr>
          <w:p w:rsidRPr="00634BB8" w:rsidR="00F30507" w:rsidP="00D54DDA" w:rsidRDefault="00F30507" w14:paraId="0AFBD622" wp14:textId="77777777">
            <w:pPr>
              <w:rPr>
                <w:lang w:val="it-IT"/>
                <w:rPrChange w:author="Lorenzo Salvi" w:date="2019-01-07T14:27:00Z" w:id="314">
                  <w:rPr/>
                </w:rPrChange>
              </w:rPr>
            </w:pPr>
            <w:r w:rsidRPr="00634BB8">
              <w:rPr>
                <w:color w:val="000000" w:themeColor="text1"/>
                <w:lang w:val="it-IT"/>
                <w:rPrChange w:author="Lorenzo Salvi" w:date="2019-01-07T14:27:00Z" w:id="315">
                  <w:rPr>
                    <w:color w:val="000000" w:themeColor="text1"/>
                  </w:rPr>
                </w:rPrChange>
              </w:rPr>
              <w:t>Gestore Sensori</w:t>
            </w:r>
          </w:p>
          <w:p w:rsidRPr="00634BB8" w:rsidR="00F30507" w:rsidP="00D54DDA" w:rsidRDefault="00F30507" w14:paraId="15ED4315" wp14:textId="77777777">
            <w:pPr>
              <w:rPr>
                <w:lang w:val="it-IT"/>
                <w:rPrChange w:author="Lorenzo Salvi" w:date="2019-01-07T14:27:00Z" w:id="316">
                  <w:rPr/>
                </w:rPrChange>
              </w:rPr>
            </w:pPr>
            <w:r w:rsidRPr="00634BB8">
              <w:rPr>
                <w:color w:val="000000" w:themeColor="text1"/>
                <w:lang w:val="it-IT"/>
                <w:rPrChange w:author="Lorenzo Salvi" w:date="2019-01-07T14:27:00Z" w:id="317">
                  <w:rPr>
                    <w:color w:val="000000" w:themeColor="text1"/>
                  </w:rPr>
                </w:rPrChange>
              </w:rPr>
              <w:t xml:space="preserve">Gestore Edificio, Gestore Area, Gestore Città. </w:t>
            </w:r>
          </w:p>
        </w:tc>
        <w:tc>
          <w:tcPr>
            <w:tcW w:w="3324" w:type="dxa"/>
            <w:tcMar/>
          </w:tcPr>
          <w:p w:rsidRPr="00634BB8" w:rsidR="00F30507" w:rsidP="00D54DDA" w:rsidRDefault="00F30507" w14:paraId="25DD3341" wp14:textId="77777777">
            <w:pPr>
              <w:rPr>
                <w:lang w:val="it-IT"/>
                <w:rPrChange w:author="Lorenzo Salvi" w:date="2019-01-07T14:27:00Z" w:id="318">
                  <w:rPr/>
                </w:rPrChange>
              </w:rPr>
            </w:pPr>
            <w:r w:rsidRPr="00634BB8">
              <w:rPr>
                <w:color w:val="000000" w:themeColor="text1"/>
                <w:lang w:val="it-IT"/>
                <w:rPrChange w:author="Lorenzo Salvi" w:date="2019-01-07T14:27:00Z" w:id="319">
                  <w:rPr>
                    <w:color w:val="000000" w:themeColor="text1"/>
                  </w:rPr>
                </w:rPrChange>
              </w:rPr>
              <w:t xml:space="preserve"> </w:t>
            </w:r>
          </w:p>
        </w:tc>
      </w:tr>
      <w:tr xmlns:wp14="http://schemas.microsoft.com/office/word/2010/wordml" w:rsidRPr="00634BB8" w:rsidR="00F30507" w:rsidTr="49DF956D" w14:paraId="15CC49EE" wp14:textId="77777777">
        <w:tc>
          <w:tcPr>
            <w:tcW w:w="3324" w:type="dxa"/>
            <w:tcMar/>
          </w:tcPr>
          <w:p w:rsidR="00F30507" w:rsidP="00D54DDA" w:rsidRDefault="00F30507" w14:paraId="7596447C" wp14:textId="77777777">
            <w:r w:rsidRPr="66473FFC">
              <w:rPr>
                <w:color w:val="000000" w:themeColor="text1"/>
              </w:rPr>
              <w:t>Trigger</w:t>
            </w:r>
          </w:p>
        </w:tc>
        <w:tc>
          <w:tcPr>
            <w:tcW w:w="3324" w:type="dxa"/>
            <w:tcMar/>
          </w:tcPr>
          <w:p w:rsidRPr="00634BB8" w:rsidR="00F30507" w:rsidP="00D54DDA" w:rsidRDefault="00F30507" w14:paraId="5DD26B06" w14:noSpellErr="1" wp14:textId="5E2CD07E">
            <w:pPr>
              <w:rPr>
                <w:lang w:val="it-IT"/>
                <w:rPrChange w:author="Lorenzo Salvi" w:date="2019-01-07T14:27:00Z" w:id="320">
                  <w:rPr/>
                </w:rPrChange>
              </w:rPr>
            </w:pPr>
            <w:r w:rsidRPr="00634BB8">
              <w:rPr>
                <w:color w:val="000000" w:themeColor="text1"/>
                <w:lang w:val="it-IT"/>
                <w:rPrChange w:author="Lorenzo Salvi" w:date="2019-01-07T14:27:00Z" w:id="1849486507">
                  <w:rPr>
                    <w:color w:val="000000" w:themeColor="text1"/>
                  </w:rPr>
                </w:rPrChange>
              </w:rPr>
              <w:t>I</w:t>
            </w:r>
            <w:ins w:author="Marco Poscente" w:date="2019-01-08T15:05:24.2747015" w:id="770177644">
              <w:r w:rsidRPr="00634BB8" w:rsidR="36CA067B">
                <w:rPr>
                  <w:color w:val="000000" w:themeColor="text1"/>
                  <w:lang w:val="it-IT"/>
                  <w:rPrChange w:author="Lorenzo Salvi" w:date="2019-01-07T14:27:00Z" w:id="1997253725">
                    <w:rPr>
                      <w:color w:val="000000" w:themeColor="text1"/>
                    </w:rPr>
                  </w:rPrChange>
                </w:rPr>
                <w:t>l</w:t>
              </w:r>
            </w:ins>
            <w:del w:author="Marco Poscente" w:date="2019-01-08T15:05:24.2747015" w:id="397392168">
              <w:r w:rsidRPr="00634BB8" w:rsidDel="36CA067B">
                <w:rPr>
                  <w:color w:val="000000" w:themeColor="text1"/>
                  <w:lang w:val="it-IT"/>
                  <w:rPrChange w:author="Lorenzo Salvi" w:date="2019-01-07T14:27:00Z" w:id="1327867200">
                    <w:rPr>
                      <w:color w:val="000000" w:themeColor="text1"/>
                    </w:rPr>
                  </w:rPrChange>
                </w:rPr>
                <w:delText xml:space="preserve">L</w:delText>
              </w:r>
            </w:del>
            <w:r w:rsidRPr="00634BB8">
              <w:rPr>
                <w:color w:val="000000" w:themeColor="text1"/>
                <w:lang w:val="it-IT"/>
                <w:rPrChange w:author="Lorenzo Salvi" w:date="2019-01-07T14:27:00Z" w:id="321">
                  <w:rPr>
                    <w:color w:val="000000" w:themeColor="text1"/>
                  </w:rPr>
                </w:rPrChange>
              </w:rPr>
              <w:t xml:space="preserve"> gestore di un determinato sensore effettua il login nella propria area riservata attraverso la Dashboard.</w:t>
            </w:r>
          </w:p>
        </w:tc>
        <w:tc>
          <w:tcPr>
            <w:tcW w:w="3324" w:type="dxa"/>
            <w:tcMar/>
          </w:tcPr>
          <w:p w:rsidRPr="00634BB8" w:rsidR="00F30507" w:rsidP="00D54DDA" w:rsidRDefault="00F30507" w14:paraId="23DD831B" wp14:textId="77777777">
            <w:pPr>
              <w:rPr>
                <w:lang w:val="it-IT"/>
                <w:rPrChange w:author="Lorenzo Salvi" w:date="2019-01-07T14:27:00Z" w:id="322">
                  <w:rPr/>
                </w:rPrChange>
              </w:rPr>
            </w:pPr>
            <w:r w:rsidRPr="00634BB8">
              <w:rPr>
                <w:color w:val="000000" w:themeColor="text1"/>
                <w:lang w:val="it-IT"/>
                <w:rPrChange w:author="Lorenzo Salvi" w:date="2019-01-07T14:27:00Z" w:id="323">
                  <w:rPr>
                    <w:color w:val="000000" w:themeColor="text1"/>
                  </w:rPr>
                </w:rPrChange>
              </w:rPr>
              <w:t xml:space="preserve"> </w:t>
            </w:r>
          </w:p>
        </w:tc>
      </w:tr>
      <w:tr xmlns:wp14="http://schemas.microsoft.com/office/word/2010/wordml" w:rsidR="00F30507" w:rsidTr="49DF956D" w14:paraId="0C60DD5F" wp14:textId="77777777">
        <w:tc>
          <w:tcPr>
            <w:tcW w:w="3324" w:type="dxa"/>
            <w:tcMar/>
          </w:tcPr>
          <w:p w:rsidR="00F30507" w:rsidP="00D54DDA" w:rsidRDefault="00F30507" w14:paraId="79B819BE" wp14:textId="77777777">
            <w:r w:rsidRPr="66473FFC">
              <w:rPr>
                <w:color w:val="000000" w:themeColor="text1"/>
              </w:rPr>
              <w:t>DESCRIPTION</w:t>
            </w:r>
          </w:p>
        </w:tc>
        <w:tc>
          <w:tcPr>
            <w:tcW w:w="3324" w:type="dxa"/>
            <w:tcMar/>
          </w:tcPr>
          <w:p w:rsidR="00F30507" w:rsidP="00D54DDA" w:rsidRDefault="00F30507" w14:paraId="74231C31" wp14:textId="77777777">
            <w:r w:rsidRPr="66473FFC">
              <w:rPr>
                <w:color w:val="000000" w:themeColor="text1"/>
              </w:rPr>
              <w:t>Step</w:t>
            </w:r>
          </w:p>
        </w:tc>
        <w:tc>
          <w:tcPr>
            <w:tcW w:w="3324" w:type="dxa"/>
            <w:tcMar/>
          </w:tcPr>
          <w:p w:rsidR="00F30507" w:rsidP="00D54DDA" w:rsidRDefault="00F30507" w14:paraId="5CE446E2" wp14:textId="77777777">
            <w:r w:rsidRPr="66473FFC">
              <w:rPr>
                <w:color w:val="000000" w:themeColor="text1"/>
              </w:rPr>
              <w:t>Action</w:t>
            </w:r>
          </w:p>
        </w:tc>
      </w:tr>
      <w:tr xmlns:wp14="http://schemas.microsoft.com/office/word/2010/wordml" w:rsidR="00F30507" w:rsidTr="49DF956D" w14:paraId="6DEDC43B" wp14:textId="77777777">
        <w:tc>
          <w:tcPr>
            <w:tcW w:w="3324" w:type="dxa"/>
            <w:tcMar/>
          </w:tcPr>
          <w:p w:rsidR="00F30507" w:rsidP="00D54DDA" w:rsidRDefault="00F30507" w14:paraId="28CE8CB7" wp14:textId="77777777">
            <w:r w:rsidRPr="66473FFC">
              <w:rPr>
                <w:color w:val="000000" w:themeColor="text1"/>
              </w:rPr>
              <w:t xml:space="preserve"> </w:t>
            </w:r>
          </w:p>
        </w:tc>
        <w:tc>
          <w:tcPr>
            <w:tcW w:w="3324" w:type="dxa"/>
            <w:tcMar/>
          </w:tcPr>
          <w:p w:rsidR="00F30507" w:rsidP="00D54DDA" w:rsidRDefault="00F30507" w14:paraId="649841BE" wp14:textId="77777777">
            <w:r w:rsidRPr="66473FFC">
              <w:rPr>
                <w:color w:val="000000" w:themeColor="text1"/>
              </w:rPr>
              <w:t>1</w:t>
            </w:r>
          </w:p>
        </w:tc>
        <w:tc>
          <w:tcPr>
            <w:tcW w:w="3324" w:type="dxa"/>
            <w:tcMar/>
          </w:tcPr>
          <w:p w:rsidR="00F30507" w:rsidP="00D54DDA" w:rsidRDefault="00F30507" w14:paraId="1CD48F34" wp14:textId="77777777">
            <w:r w:rsidRPr="66473FFC">
              <w:rPr>
                <w:color w:val="000000" w:themeColor="text1"/>
              </w:rPr>
              <w:t>Inserire Username</w:t>
            </w:r>
          </w:p>
        </w:tc>
      </w:tr>
      <w:tr xmlns:wp14="http://schemas.microsoft.com/office/word/2010/wordml" w:rsidR="00F30507" w:rsidTr="49DF956D" w14:paraId="0DE8B70A" wp14:textId="77777777">
        <w:tc>
          <w:tcPr>
            <w:tcW w:w="3324" w:type="dxa"/>
            <w:tcMar/>
          </w:tcPr>
          <w:p w:rsidR="00F30507" w:rsidP="00D54DDA" w:rsidRDefault="00F30507" w14:paraId="1895D3B7" wp14:textId="77777777">
            <w:r w:rsidRPr="66473FFC">
              <w:rPr>
                <w:color w:val="000000" w:themeColor="text1"/>
              </w:rPr>
              <w:t xml:space="preserve"> </w:t>
            </w:r>
          </w:p>
        </w:tc>
        <w:tc>
          <w:tcPr>
            <w:tcW w:w="3324" w:type="dxa"/>
            <w:tcMar/>
          </w:tcPr>
          <w:p w:rsidR="00F30507" w:rsidP="00D54DDA" w:rsidRDefault="00F30507" w14:paraId="18F999B5" wp14:textId="77777777">
            <w:r w:rsidRPr="66473FFC">
              <w:rPr>
                <w:color w:val="000000" w:themeColor="text1"/>
              </w:rPr>
              <w:t>2</w:t>
            </w:r>
          </w:p>
        </w:tc>
        <w:tc>
          <w:tcPr>
            <w:tcW w:w="3324" w:type="dxa"/>
            <w:tcMar/>
          </w:tcPr>
          <w:p w:rsidR="00F30507" w:rsidP="00D54DDA" w:rsidRDefault="00F30507" w14:paraId="78FA6B4E" wp14:textId="77777777">
            <w:r w:rsidRPr="66473FFC">
              <w:rPr>
                <w:color w:val="000000" w:themeColor="text1"/>
              </w:rPr>
              <w:t>Inserire Password</w:t>
            </w:r>
          </w:p>
        </w:tc>
      </w:tr>
      <w:tr xmlns:wp14="http://schemas.microsoft.com/office/word/2010/wordml" w:rsidR="00F30507" w:rsidTr="49DF956D" w14:paraId="0ED732AA" wp14:textId="77777777">
        <w:tc>
          <w:tcPr>
            <w:tcW w:w="3324" w:type="dxa"/>
            <w:tcMar/>
          </w:tcPr>
          <w:p w:rsidR="00F30507" w:rsidP="00D54DDA" w:rsidRDefault="00F30507" w14:paraId="7FDE0BDC" wp14:textId="77777777">
            <w:r w:rsidRPr="66473FFC">
              <w:rPr>
                <w:color w:val="000000" w:themeColor="text1"/>
              </w:rPr>
              <w:t xml:space="preserve"> </w:t>
            </w:r>
          </w:p>
        </w:tc>
        <w:tc>
          <w:tcPr>
            <w:tcW w:w="3324" w:type="dxa"/>
            <w:tcMar/>
          </w:tcPr>
          <w:p w:rsidR="00F30507" w:rsidP="00D54DDA" w:rsidRDefault="00F30507" w14:paraId="5FCD5EC4" wp14:textId="77777777">
            <w:r w:rsidRPr="66473FFC">
              <w:rPr>
                <w:color w:val="000000" w:themeColor="text1"/>
              </w:rPr>
              <w:t>3</w:t>
            </w:r>
          </w:p>
        </w:tc>
        <w:tc>
          <w:tcPr>
            <w:tcW w:w="3324" w:type="dxa"/>
            <w:tcMar/>
          </w:tcPr>
          <w:p w:rsidR="00F30507" w:rsidP="00D54DDA" w:rsidRDefault="00F30507" w14:paraId="0F325638" wp14:textId="77777777">
            <w:r w:rsidRPr="66473FFC">
              <w:rPr>
                <w:color w:val="000000" w:themeColor="text1"/>
              </w:rPr>
              <w:t>Accesso alla Dashboard</w:t>
            </w:r>
          </w:p>
        </w:tc>
      </w:tr>
      <w:tr xmlns:wp14="http://schemas.microsoft.com/office/word/2010/wordml" w:rsidR="00F30507" w:rsidTr="49DF956D" w14:paraId="3952A017" wp14:textId="77777777">
        <w:tc>
          <w:tcPr>
            <w:tcW w:w="3324" w:type="dxa"/>
            <w:tcMar/>
          </w:tcPr>
          <w:p w:rsidR="00F30507" w:rsidP="00D54DDA" w:rsidRDefault="00F30507" w14:paraId="005BC40E" wp14:textId="77777777">
            <w:r w:rsidRPr="66473FFC">
              <w:rPr>
                <w:color w:val="000000" w:themeColor="text1"/>
              </w:rPr>
              <w:lastRenderedPageBreak/>
              <w:t>EXTENSIONS</w:t>
            </w:r>
          </w:p>
        </w:tc>
        <w:tc>
          <w:tcPr>
            <w:tcW w:w="3324" w:type="dxa"/>
            <w:tcMar/>
          </w:tcPr>
          <w:p w:rsidR="00F30507" w:rsidP="00D54DDA" w:rsidRDefault="00F30507" w14:paraId="7E45F382" wp14:textId="77777777">
            <w:r w:rsidRPr="66473FFC">
              <w:rPr>
                <w:color w:val="000000" w:themeColor="text1"/>
              </w:rPr>
              <w:t>Step</w:t>
            </w:r>
          </w:p>
        </w:tc>
        <w:tc>
          <w:tcPr>
            <w:tcW w:w="3324" w:type="dxa"/>
            <w:tcMar/>
          </w:tcPr>
          <w:p w:rsidR="00F30507" w:rsidP="00D54DDA" w:rsidRDefault="00F30507" w14:paraId="3F6DACCB" wp14:textId="77777777">
            <w:r w:rsidRPr="66473FFC">
              <w:rPr>
                <w:color w:val="000000" w:themeColor="text1"/>
              </w:rPr>
              <w:t>Branching Action</w:t>
            </w:r>
          </w:p>
        </w:tc>
      </w:tr>
      <w:tr xmlns:wp14="http://schemas.microsoft.com/office/word/2010/wordml" w:rsidRPr="00634BB8" w:rsidR="00F30507" w:rsidTr="49DF956D" w14:paraId="1F33F8EB" wp14:textId="77777777">
        <w:tc>
          <w:tcPr>
            <w:tcW w:w="3324" w:type="dxa"/>
            <w:tcMar/>
          </w:tcPr>
          <w:p w:rsidR="00F30507" w:rsidP="00D54DDA" w:rsidRDefault="00F30507" w14:paraId="6C1031F9" wp14:textId="77777777">
            <w:r w:rsidRPr="66473FFC">
              <w:rPr>
                <w:color w:val="000000" w:themeColor="text1"/>
              </w:rPr>
              <w:t xml:space="preserve"> </w:t>
            </w:r>
          </w:p>
        </w:tc>
        <w:tc>
          <w:tcPr>
            <w:tcW w:w="3324" w:type="dxa"/>
            <w:tcMar/>
          </w:tcPr>
          <w:p w:rsidR="00F30507" w:rsidP="00D54DDA" w:rsidRDefault="00F30507" w14:paraId="586C2177" wp14:textId="77777777">
            <w:r w:rsidRPr="66473FFC">
              <w:rPr>
                <w:color w:val="000000" w:themeColor="text1"/>
              </w:rPr>
              <w:t>1a</w:t>
            </w:r>
          </w:p>
        </w:tc>
        <w:tc>
          <w:tcPr>
            <w:tcW w:w="3324" w:type="dxa"/>
            <w:tcMar/>
          </w:tcPr>
          <w:p w:rsidRPr="00634BB8" w:rsidR="00F30507" w:rsidP="31D108DC" w:rsidRDefault="00F30507" wp14:textId="378CE6CC" wp14:noSpellErr="1" w14:paraId="5E4E872E">
            <w:pPr>
              <w:rPr>
                <w:ins w:author="Salvatore Salernitano" w:date="2019-01-14T13:39:05.1095142" w:id="680451828"/>
                <w:lang w:val="it-IT"/>
                <w:rPrChange w:author="Salvatore Salernitano" w:date="2019-01-14T13:39:05.1095142" w:id="640307125">
                  <w:rPr/>
                </w:rPrChange>
              </w:rPr>
              <w:pPrChange w:author="Salvatore Salernitano" w:date="2019-01-14T13:39:05.1095142" w:id="1105046503">
                <w:pPr/>
              </w:pPrChange>
            </w:pPr>
            <w:r w:rsidRPr="00634BB8">
              <w:rPr>
                <w:color w:val="000000" w:themeColor="text1"/>
                <w:lang w:val="it-IT"/>
                <w:rPrChange w:author="Lorenzo Salvi" w:date="2019-01-07T14:27:00Z" w:id="1636430263">
                  <w:rPr>
                    <w:color w:val="000000" w:themeColor="text1"/>
                  </w:rPr>
                </w:rPrChange>
              </w:rPr>
              <w:t xml:space="preserve">-</w:t>
            </w:r>
            <w:ins w:author="Lorenzo Salvi" w:date="2019-01-14T11:10:05.9871292" w:id="2119308604">
              <w:r w:rsidRPr="00634BB8" w:rsidR="63FCD24E">
                <w:rPr>
                  <w:color w:val="000000" w:themeColor="text1"/>
                  <w:lang w:val="it-IT"/>
                  <w:rPrChange w:author="Lorenzo Salvi" w:date="2019-01-07T14:27:00Z" w:id="300820660">
                    <w:rPr>
                      <w:color w:val="000000" w:themeColor="text1"/>
                    </w:rPr>
                  </w:rPrChange>
                </w:rPr>
                <w:t xml:space="preserve">Mo</w:t>
              </w:r>
            </w:ins>
            <w:ins w:author="Lorenzo Salvi" w:date="2019-01-14T11:11:06.1399005" w:id="1466217928">
              <w:r w:rsidRPr="00634BB8" w:rsidR="39B8CBE6">
                <w:rPr>
                  <w:color w:val="000000" w:themeColor="text1"/>
                  <w:lang w:val="it-IT"/>
                  <w:rPrChange w:author="Lorenzo Salvi" w:date="2019-01-07T14:27:00Z" w:id="598420084">
                    <w:rPr>
                      <w:color w:val="000000" w:themeColor="text1"/>
                    </w:rPr>
                  </w:rPrChange>
                </w:rPr>
                <w:t xml:space="preserve">nitoraggio dei </w:t>
              </w:r>
            </w:ins>
            <w:ins w:author="Marco Poscente" w:date="2019-01-08T14:20:57.8020396" w:id="31573625">
              <w:del w:author="Lorenzo Salvi" w:date="2019-01-14T11:10:05.9871292" w:id="121143935">
                <w:r w:rsidRPr="00634BB8" w:rsidDel="63FCD24E" w:rsidR="30B5F566">
                  <w:rPr>
                    <w:color w:val="000000" w:themeColor="text1"/>
                    <w:lang w:val="it-IT"/>
                    <w:rPrChange w:author="Lorenzo Salvi" w:date="2019-01-07T14:27:00Z" w:id="1686241501">
                      <w:rPr>
                        <w:color w:val="000000" w:themeColor="text1"/>
                      </w:rPr>
                    </w:rPrChange>
                  </w:rPr>
                  <w:delText xml:space="preserve">di interesse</w:delText>
                </w:r>
              </w:del>
            </w:ins>
            <w:ins w:author="Lorenzo Salvi" w:date="2019-01-14T11:11:06.1399005" w:id="2135179910">
              <w:r w:rsidRPr="39B8CBE6" w:rsidR="39B8CBE6">
                <w:rPr>
                  <w:color w:val="000000" w:themeColor="text1" w:themeTint="FF" w:themeShade="FF"/>
                  <w:lang w:val="it-IT"/>
                  <w:rPrChange w:author="Lorenzo Salvi" w:date="2019-01-14T11:11:06.1399005" w:id="1102849365">
                    <w:rPr/>
                  </w:rPrChange>
                </w:rPr>
                <w:t>Sensori</w:t>
              </w:r>
              <w:del w:author="Salvatore Salernitano" w:date="2019-01-14T13:39:05.1095142" w:id="1386494793">
                <w:r w:rsidRPr="00634BB8" w:rsidDel="31D108DC" w:rsidR="39B8CBE6">
                  <w:rPr>
                    <w:color w:val="000000" w:themeColor="text1"/>
                    <w:lang w:val="it-IT"/>
                    <w:rPrChange w:author="Lorenzo Salvi" w:date="2019-01-07T14:27:00Z" w:id="1552758287">
                      <w:rPr>
                        <w:color w:val="000000" w:themeColor="text1"/>
                      </w:rPr>
                    </w:rPrChange>
                  </w:rPr>
                  <w:delText xml:space="preserve"> </w:delText>
                </w:r>
              </w:del>
            </w:ins>
          </w:p>
          <w:p w:rsidRPr="00634BB8" w:rsidR="00F30507" w:rsidP="00D54DDA" w:rsidRDefault="00F30507" w14:paraId="6A48BFC3" wp14:textId="378CE6CC" wp14:noSpellErr="1">
            <w:pPr>
              <w:rPr>
                <w:lang w:val="it-IT"/>
                <w:rPrChange w:author="Lorenzo Salvi" w:date="2019-01-07T14:27:00Z" w:id="324">
                  <w:rPr/>
                </w:rPrChange>
              </w:rPr>
            </w:pPr>
            <w:ins w:author="Marco Poscente" w:date="2019-01-08T14:20:57.8020396" w:id="2071297322">
              <w:del w:author="Salvatore Salernitano" w:date="2019-01-14T13:39:05.1095142" w:id="1135967757">
                <w:r w:rsidRPr="00634BB8" w:rsidDel="31D108DC" w:rsidR="30B5F566">
                  <w:rPr>
                    <w:color w:val="000000" w:themeColor="text1"/>
                    <w:lang w:val="it-IT"/>
                    <w:rPrChange w:author="Lorenzo Salvi" w:date="2019-01-07T14:27:00Z" w:id="409492526">
                      <w:rPr>
                        <w:color w:val="000000" w:themeColor="text1"/>
                      </w:rPr>
                    </w:rPrChange>
                  </w:rPr>
                  <w:delText xml:space="preserve"> </w:delText>
                </w:r>
              </w:del>
              <w:r w:rsidRPr="00634BB8" w:rsidR="30B5F566">
                <w:rPr>
                  <w:color w:val="000000" w:themeColor="text1"/>
                  <w:lang w:val="it-IT"/>
                  <w:rPrChange w:author="Lorenzo Salvi" w:date="2019-01-07T14:27:00Z" w:id="1836188379">
                    <w:rPr>
                      <w:color w:val="000000" w:themeColor="text1"/>
                    </w:rPr>
                  </w:rPrChange>
                </w:rPr>
                <w:t xml:space="preserve">(</w:t>
              </w:r>
            </w:ins>
            <w:ins w:author="Lorenzo Salvi" w:date="2019-01-14T11:09:05.6541885" w:id="454827752">
              <w:r w:rsidRPr="00634BB8" w:rsidR="638E9784">
                <w:rPr>
                  <w:color w:val="000000" w:themeColor="text1"/>
                  <w:lang w:val="it-IT"/>
                  <w:rPrChange w:author="Lorenzo Salvi" w:date="2019-01-07T14:27:00Z" w:id="1973846865">
                    <w:rPr>
                      <w:color w:val="000000" w:themeColor="text1"/>
                    </w:rPr>
                  </w:rPrChange>
                </w:rPr>
                <w:t>Lista Sensori di sua compet</w:t>
              </w:r>
            </w:ins>
            <w:ins w:author="Lorenzo Salvi" w:date="2019-01-14T11:10:05.9871292" w:id="199911005">
              <w:r w:rsidRPr="00634BB8" w:rsidR="63FCD24E">
                <w:rPr>
                  <w:color w:val="000000" w:themeColor="text1"/>
                  <w:lang w:val="it-IT"/>
                  <w:rPrChange w:author="Lorenzo Salvi" w:date="2019-01-07T14:27:00Z" w:id="1966703303">
                    <w:rPr>
                      <w:color w:val="000000" w:themeColor="text1"/>
                    </w:rPr>
                  </w:rPrChange>
                </w:rPr>
                <w:t xml:space="preserve">enza </w:t>
              </w:r>
              <w:r w:rsidRPr="00634BB8" w:rsidR="63FCD24E">
                <w:rPr>
                  <w:color w:val="000000" w:themeColor="text1"/>
                  <w:lang w:val="it-IT"/>
                  <w:rPrChange w:author="Lorenzo Salvi" w:date="2019-01-07T14:27:00Z" w:id="1918157903">
                    <w:rPr>
                      <w:color w:val="000000" w:themeColor="text1"/>
                    </w:rPr>
                  </w:rPrChange>
                </w:rPr>
                <w:t>ed</w:t>
              </w:r>
              <w:r w:rsidRPr="00634BB8" w:rsidR="63FCD24E">
                <w:rPr>
                  <w:color w:val="000000" w:themeColor="text1"/>
                  <w:lang w:val="it-IT"/>
                  <w:rPrChange w:author="Lorenzo Salvi" w:date="2019-01-07T14:27:00Z" w:id="2045857515">
                    <w:rPr>
                      <w:color w:val="000000" w:themeColor="text1"/>
                    </w:rPr>
                  </w:rPrChange>
                </w:rPr>
                <w:t xml:space="preserve"> ricerca di un Sensore mediante id anche se non è di sua competenza</w:t>
              </w:r>
            </w:ins>
            <w:ins w:author="Marco Poscente" w:date="2019-01-08T14:21:57.9203958" w:id="1866139454">
              <w:del w:author="Lorenzo Salvi" w:date="2019-01-14T11:09:05.6541885" w:id="402065246">
                <w:r w:rsidRPr="00634BB8" w:rsidDel="638E9784" w:rsidR="3FE32612">
                  <w:rPr>
                    <w:color w:val="000000" w:themeColor="text1"/>
                    <w:lang w:val="it-IT"/>
                    <w:rPrChange w:author="Lorenzo Salvi" w:date="2019-01-07T14:27:00Z" w:id="2003996735">
                      <w:rPr>
                        <w:color w:val="000000" w:themeColor="text1"/>
                      </w:rPr>
                    </w:rPrChange>
                  </w:rPr>
                  <w:delText>sensori evidenziati in verde ed arancione</w:delText>
                </w:r>
              </w:del>
            </w:ins>
            <w:ins w:author="Marco Poscente" w:date="2019-01-08T14:20:57.8020396" w:id="47490550">
              <w:r w:rsidRPr="00634BB8" w:rsidR="30B5F566">
                <w:rPr>
                  <w:color w:val="000000" w:themeColor="text1"/>
                  <w:lang w:val="it-IT"/>
                  <w:rPrChange w:author="Lorenzo Salvi" w:date="2019-01-07T14:27:00Z" w:id="9990791">
                    <w:rPr>
                      <w:color w:val="000000" w:themeColor="text1"/>
                    </w:rPr>
                  </w:rPrChange>
                </w:rPr>
                <w:t>)</w:t>
              </w:r>
            </w:ins>
            <w:del w:author="Marco Poscente" w:date="2019-01-08T14:20:57.8020396" w:id="181917970">
              <w:r w:rsidRPr="00634BB8" w:rsidDel="30B5F566">
                <w:rPr>
                  <w:color w:val="000000" w:themeColor="text1"/>
                  <w:lang w:val="it-IT"/>
                  <w:rPrChange w:author="Lorenzo Salvi" w:date="2019-01-07T14:27:00Z" w:id="619337010">
                    <w:rPr>
                      <w:color w:val="000000" w:themeColor="text1"/>
                    </w:rPr>
                  </w:rPrChange>
                </w:rPr>
                <w:delText>interessata</w:delText>
              </w:r>
            </w:del>
            <w:r w:rsidRPr="00634BB8">
              <w:rPr>
                <w:color w:val="000000" w:themeColor="text1"/>
                <w:lang w:val="it-IT"/>
                <w:rPrChange w:author="Lorenzo Salvi" w:date="2019-01-07T14:27:00Z" w:id="325">
                  <w:rPr>
                    <w:color w:val="000000" w:themeColor="text1"/>
                  </w:rPr>
                </w:rPrChange>
              </w:rPr>
              <w:t>.</w:t>
            </w:r>
          </w:p>
          <w:p w:rsidRPr="00634BB8" w:rsidR="00F30507" w:rsidP="39B8CBE6" w:rsidRDefault="00F30507" w14:paraId="4A108BB5" w14:noSpellErr="1" wp14:textId="6D398BBE">
            <w:pPr>
              <w:rPr>
                <w:lang w:val="it-IT"/>
                <w:rPrChange w:author="Lorenzo Salvi" w:date="2019-01-14T11:11:06.1399005" w:id="733923223">
                  <w:rPr/>
                </w:rPrChange>
              </w:rPr>
              <w:pPrChange w:author="Lorenzo Salvi" w:date="2019-01-14T11:11:06.1399005" w:id="296840439">
                <w:pPr/>
              </w:pPrChange>
            </w:pPr>
            <w:r w:rsidRPr="00634BB8">
              <w:rPr>
                <w:color w:val="000000" w:themeColor="text1"/>
                <w:lang w:val="it-IT"/>
                <w:rPrChange w:author="Lorenzo Salvi" w:date="2019-01-07T14:27:00Z" w:id="288082625">
                  <w:rPr>
                    <w:color w:val="000000" w:themeColor="text1"/>
                  </w:rPr>
                </w:rPrChange>
              </w:rPr>
              <w:t>-</w:t>
            </w:r>
            <w:ins w:author="Marco Poscente" w:date="2019-01-08T14:20:57.8020396" w:id="911317097">
              <w:r w:rsidRPr="00634BB8" w:rsidR="30B5F566">
                <w:rPr>
                  <w:color w:val="000000" w:themeColor="text1"/>
                  <w:lang w:val="it-IT"/>
                  <w:rPrChange w:author="Lorenzo Salvi" w:date="2019-01-07T14:27:00Z" w:id="263056184">
                    <w:rPr>
                      <w:color w:val="000000" w:themeColor="text1"/>
                    </w:rPr>
                  </w:rPrChange>
                </w:rPr>
                <w:t>Visualizzare i sensori a rischio (</w:t>
              </w:r>
            </w:ins>
            <w:ins w:author="Lorenzo Salvi" w:date="2019-01-14T11:11:06.1399005" w:id="1644826152">
              <w:r w:rsidRPr="00634BB8" w:rsidR="39B8CBE6">
                <w:rPr>
                  <w:color w:val="000000" w:themeColor="text1"/>
                  <w:lang w:val="it-IT"/>
                  <w:rPrChange w:author="Lorenzo Salvi" w:date="2019-01-07T14:27:00Z" w:id="1133580443">
                    <w:rPr>
                      <w:color w:val="000000" w:themeColor="text1"/>
                    </w:rPr>
                  </w:rPrChange>
                </w:rPr>
                <w:t>Sensori da ripristinare</w:t>
              </w:r>
            </w:ins>
            <w:ins w:author="Marco Poscente" w:date="2019-01-08T14:21:57.9203958" w:id="1119191592">
              <w:del w:author="Lorenzo Salvi" w:date="2019-01-14T11:11:06.1399005" w:id="851541463">
                <w:r w:rsidRPr="00634BB8" w:rsidDel="39B8CBE6" w:rsidR="3FE32612">
                  <w:rPr>
                    <w:color w:val="000000" w:themeColor="text1"/>
                    <w:lang w:val="it-IT"/>
                    <w:rPrChange w:author="Lorenzo Salvi" w:date="2019-01-07T14:27:00Z" w:id="1303005579">
                      <w:rPr>
                        <w:color w:val="000000" w:themeColor="text1"/>
                      </w:rPr>
                    </w:rPrChange>
                  </w:rPr>
                  <w:delText>Evidenziati in rosso</w:delText>
                </w:r>
              </w:del>
              <w:r w:rsidRPr="00634BB8" w:rsidR="3FE32612">
                <w:rPr>
                  <w:color w:val="000000" w:themeColor="text1"/>
                  <w:lang w:val="it-IT"/>
                  <w:rPrChange w:author="Lorenzo Salvi" w:date="2019-01-07T14:27:00Z" w:id="1426708837">
                    <w:rPr>
                      <w:color w:val="000000" w:themeColor="text1"/>
                    </w:rPr>
                  </w:rPrChange>
                </w:rPr>
                <w:t>)</w:t>
              </w:r>
            </w:ins>
          </w:p>
          <w:p w:rsidRPr="00634BB8" w:rsidR="00F30507" w:rsidP="3FE32612" w:rsidRDefault="00F30507" wp14:noSpellErr="1" w14:paraId="1980B296" wp14:textId="48DE2570">
            <w:pPr>
              <w:pStyle w:val="Normale"/>
              <w:rPr>
                <w:ins w:author="Marco Poscente" w:date="2019-01-08T14:21:57.9203958" w:id="80586308"/>
                <w:color w:val="000000" w:themeColor="text1" w:themeTint="FF" w:themeShade="FF"/>
                <w:lang w:val="it-IT"/>
                <w:rPrChange w:author="Marco Poscente" w:date="2019-01-08T14:21:57.9203958" w:id="489013237">
                  <w:rPr/>
                </w:rPrChange>
              </w:rPr>
              <w:pPrChange w:author="Marco Poscente" w:date="2019-01-08T14:21:57.9203958" w:id="1747424366">
                <w:pPr/>
              </w:pPrChange>
            </w:pPr>
            <w:ins w:author="Marco Poscente" w:date="2019-01-08T14:21:57.9203958" w:id="1904652766">
              <w:r w:rsidRPr="00634BB8" w:rsidR="3FE32612">
                <w:rPr>
                  <w:color w:val="000000" w:themeColor="text1"/>
                  <w:lang w:val="it-IT"/>
                  <w:rPrChange w:author="Lorenzo Salvi" w:date="2019-01-07T14:27:00Z" w:id="242394504">
                    <w:rPr>
                      <w:color w:val="000000" w:themeColor="text1"/>
                    </w:rPr>
                  </w:rPrChange>
                </w:rPr>
                <w:t>-Aggiunta e backup del sensore</w:t>
              </w:r>
            </w:ins>
          </w:p>
          <w:p w:rsidRPr="00634BB8" w:rsidR="00F30507" w:rsidDel="3FE32612" w:rsidP="00D54DDA" w:rsidRDefault="00F30507" w14:paraId="6417E7DC" wp14:textId="1FFA0083">
            <w:pPr>
              <w:rPr>
                <w:del w:author="Marco Poscente" w:date="2019-01-08T14:21:57.9203958" w:id="1569045148"/>
                <w:lang w:val="it-IT"/>
                <w:rPrChange w:author="Lorenzo Salvi" w:date="2019-01-07T14:27:00Z" w:id="326">
                  <w:rPr/>
                </w:rPrChange>
              </w:rPr>
            </w:pPr>
            <w:ins w:author="Marco Poscente" w:date="2019-01-08T14:21:57.9203958" w:id="965737507">
              <w:r w:rsidRPr="00634BB8" w:rsidR="3FE32612">
                <w:rPr>
                  <w:color w:val="000000" w:themeColor="text1"/>
                  <w:lang w:val="it-IT"/>
                  <w:rPrChange w:author="Lorenzo Salvi" w:date="2019-01-07T14:27:00Z" w:id="327">
                    <w:rPr>
                      <w:color w:val="000000" w:themeColor="text1"/>
                    </w:rPr>
                  </w:rPrChange>
                </w:rPr>
                <w:t>-Invio ticket</w:t>
              </w:r>
            </w:ins>
          </w:p>
          <w:p w:rsidRPr="00634BB8" w:rsidR="00F30507" w:rsidDel="3FE32612" w:rsidP="00D54DDA" w:rsidRDefault="00F30507" w14:paraId="7B0EE283" wp14:textId="77777777">
            <w:pPr>
              <w:rPr>
                <w:del w:author="Marco Poscente" w:date="2019-01-08T14:21:57.9203958" w:id="1266723394"/>
                <w:lang w:val="it-IT"/>
                <w:rPrChange w:author="Lorenzo Salvi" w:date="2019-01-07T14:27:00Z" w:id="328">
                  <w:rPr/>
                </w:rPrChange>
              </w:rPr>
            </w:pPr>
            <w:del w:author="Marco Poscente" w:date="2019-01-08T14:21:57.9203958" w:id="692799195">
              <w:r w:rsidRPr="00634BB8" w:rsidDel="3FE32612">
                <w:rPr>
                  <w:color w:val="000000" w:themeColor="text1"/>
                  <w:lang w:val="it-IT"/>
                  <w:rPrChange w:author="Lorenzo Salvi" w:date="2019-01-07T14:27:00Z" w:id="329">
                    <w:rPr>
                      <w:color w:val="000000" w:themeColor="text1"/>
                    </w:rPr>
                  </w:rPrChange>
                </w:rPr>
                <w:delText>-Info sui Sensori.</w:delText>
              </w:r>
            </w:del>
          </w:p>
          <w:p w:rsidR="3FE32612" w:rsidP="49DF956D" w:rsidRDefault="3FE32612" w14:paraId="1E381323" w14:textId="1E121F42" w14:noSpellErr="1">
            <w:pPr>
              <w:pStyle w:val="Normale"/>
              <w:rPr>
                <w:color w:val="000000" w:themeColor="text1" w:themeTint="FF" w:themeShade="FF"/>
                <w:lang w:val="it-IT"/>
                <w:rPrChange w:author="Salvatore Salernitano" w:date="2019-01-18T15:41:39.5762984" w:id="336392141">
                  <w:rPr/>
                </w:rPrChange>
              </w:rPr>
              <w:pPrChange w:author="Salvatore Salernitano" w:date="2019-01-18T15:41:39.5762984" w:id="1638979871">
                <w:pPr/>
              </w:pPrChange>
            </w:pPr>
          </w:p>
          <w:p w:rsidRPr="00634BB8" w:rsidR="00F30507" w:rsidP="00D54DDA" w:rsidRDefault="00F30507" w14:paraId="47DBCC86" wp14:textId="77777777">
            <w:pPr>
              <w:rPr>
                <w:lang w:val="it-IT"/>
                <w:rPrChange w:author="Lorenzo Salvi" w:date="2019-01-07T14:27:00Z" w:id="330">
                  <w:rPr/>
                </w:rPrChange>
              </w:rPr>
            </w:pPr>
            <w:r w:rsidRPr="00634BB8">
              <w:rPr>
                <w:color w:val="000000" w:themeColor="text1"/>
                <w:lang w:val="it-IT"/>
                <w:rPrChange w:author="Lorenzo Salvi" w:date="2019-01-07T14:27:00Z" w:id="331">
                  <w:rPr>
                    <w:color w:val="000000" w:themeColor="text1"/>
                  </w:rPr>
                </w:rPrChange>
              </w:rPr>
              <w:t>-Ripristino Parametri Sensori.</w:t>
            </w:r>
          </w:p>
        </w:tc>
      </w:tr>
      <w:tr xmlns:wp14="http://schemas.microsoft.com/office/word/2010/wordml" w:rsidR="00F30507" w:rsidTr="49DF956D" w14:paraId="0C9DBBC6" wp14:textId="77777777">
        <w:tc>
          <w:tcPr>
            <w:tcW w:w="3324" w:type="dxa"/>
            <w:tcMar/>
          </w:tcPr>
          <w:p w:rsidR="00F30507" w:rsidP="00D54DDA" w:rsidRDefault="00F30507" w14:paraId="1A1FA0F5" wp14:textId="77777777">
            <w:r w:rsidRPr="66473FFC">
              <w:rPr>
                <w:color w:val="000000" w:themeColor="text1"/>
              </w:rPr>
              <w:t>SUB-VARIATIONS</w:t>
            </w:r>
          </w:p>
        </w:tc>
        <w:tc>
          <w:tcPr>
            <w:tcW w:w="3324" w:type="dxa"/>
            <w:tcMar/>
          </w:tcPr>
          <w:p w:rsidR="00F30507" w:rsidP="00D54DDA" w:rsidRDefault="00F30507" w14:paraId="4CE745D7" wp14:textId="77777777">
            <w:r w:rsidRPr="66473FFC">
              <w:rPr>
                <w:color w:val="000000" w:themeColor="text1"/>
              </w:rPr>
              <w:t xml:space="preserve"> </w:t>
            </w:r>
          </w:p>
        </w:tc>
        <w:tc>
          <w:tcPr>
            <w:tcW w:w="3324" w:type="dxa"/>
            <w:tcMar/>
          </w:tcPr>
          <w:p w:rsidR="00F30507" w:rsidP="00D54DDA" w:rsidRDefault="00F30507" w14:paraId="36A4E882" wp14:textId="77777777">
            <w:r w:rsidRPr="66473FFC">
              <w:rPr>
                <w:color w:val="000000" w:themeColor="text1"/>
              </w:rPr>
              <w:t>Branching Action</w:t>
            </w:r>
          </w:p>
        </w:tc>
      </w:tr>
      <w:tr xmlns:wp14="http://schemas.microsoft.com/office/word/2010/wordml" w:rsidRPr="00634BB8" w:rsidR="00F30507" w:rsidTr="49DF956D" w14:paraId="27B28217" wp14:textId="77777777">
        <w:tc>
          <w:tcPr>
            <w:tcW w:w="3324" w:type="dxa"/>
            <w:tcMar/>
          </w:tcPr>
          <w:p w:rsidR="00F30507" w:rsidP="00D54DDA" w:rsidRDefault="00F30507" w14:paraId="7D149327" wp14:textId="77777777">
            <w:r w:rsidRPr="66473FFC">
              <w:rPr>
                <w:color w:val="000000" w:themeColor="text1"/>
              </w:rPr>
              <w:t xml:space="preserve"> </w:t>
            </w:r>
          </w:p>
        </w:tc>
        <w:tc>
          <w:tcPr>
            <w:tcW w:w="3324" w:type="dxa"/>
            <w:tcMar/>
          </w:tcPr>
          <w:p w:rsidR="00F30507" w:rsidP="00D54DDA" w:rsidRDefault="00F30507" w14:paraId="56B20A0C" wp14:textId="77777777">
            <w:r w:rsidRPr="66473FFC">
              <w:rPr>
                <w:color w:val="000000" w:themeColor="text1"/>
              </w:rPr>
              <w:t>1</w:t>
            </w:r>
          </w:p>
        </w:tc>
        <w:tc>
          <w:tcPr>
            <w:tcW w:w="3324" w:type="dxa"/>
            <w:tcMar/>
          </w:tcPr>
          <w:p w:rsidRPr="00634BB8" w:rsidR="00F30507" w:rsidP="414C9779" w:rsidRDefault="00F30507" w14:paraId="412118F5" wp14:textId="7A77EC9D" wp14:noSpellErr="1">
            <w:pPr>
              <w:rPr>
                <w:color w:val="000000" w:themeColor="text1" w:themeTint="FF" w:themeShade="FF"/>
                <w:lang w:val="it-IT"/>
                <w:rPrChange w:author="Salvatore Salernitano" w:date="2019-01-14T11:13:05.8561816" w:id="1588673476">
                  <w:rPr/>
                </w:rPrChange>
              </w:rPr>
              <w:pPrChange w:author="Salvatore Salernitano" w:date="2019-01-14T11:13:05.8561816" w:id="1508810027">
                <w:pPr/>
              </w:pPrChange>
            </w:pPr>
            <w:r w:rsidRPr="00634BB8">
              <w:rPr>
                <w:color w:val="000000" w:themeColor="text1"/>
                <w:lang w:val="it-IT"/>
                <w:rPrChange w:author="Lorenzo Salvi" w:date="2019-01-07T14:27:00Z" w:id="538802095">
                  <w:rPr>
                    <w:color w:val="000000" w:themeColor="text1"/>
                  </w:rPr>
                </w:rPrChange>
              </w:rPr>
              <w:t xml:space="preserve">In base alla tipologia del gestore che opera nella Dashboard verranno </w:t>
            </w:r>
            <w:r w:rsidRPr="00634BB8">
              <w:rPr>
                <w:color w:val="000000" w:themeColor="text1"/>
                <w:lang w:val="it-IT"/>
                <w:rPrChange w:author="Lorenzo Salvi" w:date="2019-01-07T14:27:00Z" w:id="929615283">
                  <w:rPr>
                    <w:color w:val="000000" w:themeColor="text1"/>
                  </w:rPr>
                </w:rPrChange>
              </w:rPr>
              <w:t xml:space="preserve">evidenziati </w:t>
            </w:r>
            <w:ins w:author="Lorenzo Salvi" w:date="2019-01-14T11:12:05.9812036" w:id="1720351824">
              <w:r w:rsidRPr="00634BB8" w:rsidR="77FBBAC4">
                <w:rPr>
                  <w:color w:val="000000" w:themeColor="text1"/>
                  <w:lang w:val="it-IT"/>
                  <w:rPrChange w:author="Lorenzo Salvi" w:date="2019-01-07T14:27:00Z" w:id="1083137444">
                    <w:rPr>
                      <w:color w:val="000000" w:themeColor="text1"/>
                    </w:rPr>
                  </w:rPrChange>
                </w:rPr>
                <w:t xml:space="preserve">i parametri </w:t>
              </w:r>
            </w:ins>
            <w:del w:author="Lorenzo Salvi" w:date="2019-01-14T11:12:05.9812036" w:id="586858960">
              <w:r w:rsidRPr="00634BB8" w:rsidDel="77FBBAC4">
                <w:rPr>
                  <w:color w:val="000000" w:themeColor="text1"/>
                  <w:lang w:val="it-IT"/>
                  <w:rPrChange w:author="Lorenzo Salvi" w:date="2019-01-07T14:27:00Z" w:id="1457661145">
                    <w:rPr>
                      <w:color w:val="000000" w:themeColor="text1"/>
                    </w:rPr>
                  </w:rPrChange>
                </w:rPr>
                <w:delText xml:space="preserve">i parametri </w:delText>
              </w:r>
            </w:del>
            <w:r w:rsidRPr="00634BB8">
              <w:rPr>
                <w:color w:val="000000" w:themeColor="text1"/>
                <w:lang w:val="it-IT"/>
                <w:rPrChange w:author="Lorenzo Salvi" w:date="2019-01-07T14:27:00Z" w:id="232084000">
                  <w:rPr>
                    <w:color w:val="000000" w:themeColor="text1"/>
                  </w:rPr>
                </w:rPrChange>
              </w:rPr>
              <w:t>dei sensori più a</w:t>
            </w:r>
            <w:ins w:author="Lorenzo Salvi" w:date="2019-01-14T11:11:06.1399005" w:id="278646168">
              <w:r w:rsidRPr="00634BB8" w:rsidR="39B8CBE6">
                <w:rPr>
                  <w:color w:val="000000" w:themeColor="text1"/>
                  <w:lang w:val="it-IT"/>
                  <w:rPrChange w:author="Lorenzo Salvi" w:date="2019-01-07T14:27:00Z" w:id="292894791">
                    <w:rPr>
                      <w:color w:val="000000" w:themeColor="text1"/>
                    </w:rPr>
                  </w:rPrChange>
                </w:rPr>
                <w:t>deguati</w:t>
              </w:r>
            </w:ins>
            <w:del w:author="Lorenzo Salvi" w:date="2019-01-14T11:11:06.1399005" w:id="291375064">
              <w:r w:rsidRPr="00634BB8" w:rsidDel="39B8CBE6">
                <w:rPr>
                  <w:color w:val="000000" w:themeColor="text1"/>
                  <w:lang w:val="it-IT"/>
                  <w:rPrChange w:author="Lorenzo Salvi" w:date="2019-01-07T14:27:00Z" w:id="290058033">
                    <w:rPr>
                      <w:color w:val="000000" w:themeColor="text1"/>
                    </w:rPr>
                  </w:rPrChange>
                </w:rPr>
                <w:delText>deguati</w:delText>
              </w:r>
            </w:del>
            <w:r w:rsidRPr="00634BB8">
              <w:rPr>
                <w:color w:val="000000" w:themeColor="text1"/>
                <w:lang w:val="it-IT"/>
                <w:rPrChange w:author="Lorenzo Salvi" w:date="2019-01-07T14:27:00Z" w:id="333">
                  <w:rPr>
                    <w:color w:val="000000" w:themeColor="text1"/>
                  </w:rPr>
                </w:rPrChange>
              </w:rPr>
              <w:t>.</w:t>
            </w:r>
          </w:p>
        </w:tc>
      </w:tr>
    </w:tbl>
    <w:p xmlns:wp14="http://schemas.microsoft.com/office/word/2010/wordml" w:rsidRPr="00634BB8" w:rsidR="00F30507" w:rsidP="00F30507" w:rsidRDefault="00F30507" w14:paraId="253B9705" wp14:textId="77777777">
      <w:pPr>
        <w:rPr>
          <w:lang w:val="it-IT"/>
          <w:rPrChange w:author="Lorenzo Salvi" w:date="2019-01-07T14:27:00Z" w:id="334">
            <w:rPr/>
          </w:rPrChange>
        </w:rPr>
      </w:pPr>
      <w:r w:rsidRPr="00634BB8">
        <w:rPr>
          <w:b/>
          <w:bCs/>
          <w:i/>
          <w:iCs/>
          <w:color w:val="4F81BD"/>
          <w:sz w:val="22"/>
          <w:szCs w:val="22"/>
          <w:lang w:val="it-IT"/>
          <w:rPrChange w:author="Lorenzo Salvi" w:date="2019-01-07T14:27:00Z" w:id="335">
            <w:rPr>
              <w:b/>
              <w:bCs/>
              <w:i/>
              <w:iCs/>
              <w:color w:val="4F81BD"/>
              <w:sz w:val="22"/>
              <w:szCs w:val="22"/>
            </w:rPr>
          </w:rPrChange>
        </w:rPr>
        <w:t xml:space="preserve"> </w:t>
      </w:r>
    </w:p>
    <w:p xmlns:wp14="http://schemas.microsoft.com/office/word/2010/wordml" w:rsidRPr="00634BB8" w:rsidR="00F30507" w:rsidDel="2CFBA1C3" w:rsidP="00F30507" w:rsidRDefault="00F30507" w14:paraId="752553BD" wp14:textId="77777777">
      <w:pPr>
        <w:rPr>
          <w:del w:author="Salvatore Salernitano" w:date="2019-01-16T09:31:55.1839855" w:id="1072954984"/>
          <w:lang w:val="it-IT"/>
          <w:rPrChange w:author="Lorenzo Salvi" w:date="2019-01-07T14:27:00Z" w:id="336">
            <w:rPr/>
          </w:rPrChange>
        </w:rPr>
      </w:pPr>
      <w:del w:author="Salvatore Salernitano" w:date="2019-01-16T09:31:55.1839855" w:id="220305334">
        <w:r w:rsidRPr="00634BB8" w:rsidDel="2CFBA1C3">
          <w:rPr>
            <w:b/>
            <w:bCs/>
            <w:i/>
            <w:iCs/>
            <w:color w:val="4F81BD"/>
            <w:sz w:val="22"/>
            <w:szCs w:val="22"/>
            <w:lang w:val="it-IT"/>
            <w:rPrChange w:author="Lorenzo Salvi" w:date="2019-01-07T14:27:00Z" w:id="337">
              <w:rPr>
                <w:b/>
                <w:bCs/>
                <w:i/>
                <w:iCs/>
                <w:color w:val="4F81BD"/>
                <w:sz w:val="22"/>
                <w:szCs w:val="22"/>
                <w:lang w:val="en-GB"/>
              </w:rPr>
            </w:rPrChange>
          </w:rPr>
          <w:delText xml:space="preserve"> </w:delText>
        </w:r>
      </w:del>
    </w:p>
    <w:p xmlns:wp14="http://schemas.microsoft.com/office/word/2010/wordml" w:rsidRPr="00634BB8" w:rsidR="00F30507" w:rsidDel="2CFBA1C3" w:rsidP="00F30507" w:rsidRDefault="00F30507" w14:paraId="56051E44" wp14:textId="77777777">
      <w:pPr>
        <w:rPr>
          <w:del w:author="Salvatore Salernitano" w:date="2019-01-16T09:31:55.1839855" w:id="1800951137"/>
          <w:lang w:val="it-IT"/>
          <w:rPrChange w:author="Lorenzo Salvi" w:date="2019-01-07T14:27:00Z" w:id="338">
            <w:rPr/>
          </w:rPrChange>
        </w:rPr>
      </w:pPr>
      <w:del w:author="Salvatore Salernitano" w:date="2019-01-16T09:31:55.1839855" w:id="69279566">
        <w:r w:rsidRPr="00634BB8" w:rsidDel="2CFBA1C3">
          <w:rPr>
            <w:b/>
            <w:bCs/>
            <w:i/>
            <w:iCs/>
            <w:color w:val="4F81BD"/>
            <w:sz w:val="22"/>
            <w:szCs w:val="22"/>
            <w:lang w:val="it-IT"/>
            <w:rPrChange w:author="Lorenzo Salvi" w:date="2019-01-07T14:27:00Z" w:id="339">
              <w:rPr>
                <w:b/>
                <w:bCs/>
                <w:i/>
                <w:iCs/>
                <w:color w:val="4F81BD"/>
                <w:sz w:val="22"/>
                <w:szCs w:val="22"/>
                <w:lang w:val="en-GB"/>
              </w:rPr>
            </w:rPrChange>
          </w:rPr>
          <w:delText xml:space="preserve"> </w:delText>
        </w:r>
      </w:del>
    </w:p>
    <w:p xmlns:wp14="http://schemas.microsoft.com/office/word/2010/wordml" w:rsidR="00F30507" w:rsidP="49DF956D" w:rsidRDefault="00F30507" w14:paraId="6FD3C3A6" wp14:textId="7070163A" wp14:noSpellErr="1">
      <w:pPr>
        <w:rPr>
          <w:lang w:val="it-IT"/>
          <w:rPrChange w:author="Salvatore Salernitano" w:date="2019-01-18T15:41:39.5762984" w:id="1093694473">
            <w:rPr/>
          </w:rPrChange>
        </w:rPr>
        <w:pPrChange w:author="Salvatore Salernitano" w:date="2019-01-18T15:41:39.5762984" w:id="331877018">
          <w:pPr/>
        </w:pPrChange>
      </w:pPr>
      <w:r w:rsidRPr="49DF956D">
        <w:rPr>
          <w:b w:val="1"/>
          <w:bCs w:val="1"/>
          <w:i w:val="1"/>
          <w:iCs w:val="1"/>
          <w:color w:val="4F81BD"/>
          <w:sz w:val="22"/>
          <w:szCs w:val="22"/>
          <w:lang w:val="en-GB"/>
        </w:rPr>
        <w:t>FR 1.</w:t>
      </w:r>
      <w:ins w:author="Marco Poscente" w:date="2019-01-08T14:22:58.1507764" w:id="1101995702">
        <w:r w:rsidRPr="49DF956D" w:rsidR="70456238">
          <w:rPr>
            <w:b w:val="1"/>
            <w:bCs w:val="1"/>
            <w:i w:val="1"/>
            <w:iCs w:val="1"/>
            <w:color w:val="4F81BD"/>
            <w:sz w:val="22"/>
            <w:szCs w:val="22"/>
            <w:lang w:val="en-GB"/>
          </w:rPr>
          <w:t>9</w:t>
        </w:r>
      </w:ins>
    </w:p>
    <w:p xmlns:wp14="http://schemas.microsoft.com/office/word/2010/wordml" w:rsidR="00F30507" w:rsidP="00F30507" w:rsidRDefault="00F30507" w14:paraId="554EF5F4" wp14:textId="77777777">
      <w:r w:rsidRPr="66473FFC">
        <w:rPr>
          <w:b/>
          <w:bCs/>
          <w:i/>
          <w:iCs/>
          <w:color w:val="4F81BD"/>
          <w:sz w:val="22"/>
          <w:szCs w:val="22"/>
          <w:lang w:val="en-GB"/>
        </w:rPr>
        <w:t xml:space="preserve"> </w:t>
      </w:r>
    </w:p>
    <w:tbl>
      <w:tblPr>
        <w:tblStyle w:val="Grigliatabella"/>
        <w:tblW w:w="0" w:type="auto"/>
        <w:tblLayout w:type="fixed"/>
        <w:tblLook w:val="06A0" w:firstRow="1" w:lastRow="0" w:firstColumn="1" w:lastColumn="0" w:noHBand="1" w:noVBand="1"/>
      </w:tblPr>
      <w:tblGrid>
        <w:gridCol w:w="3324"/>
        <w:gridCol w:w="3324"/>
        <w:gridCol w:w="3324"/>
      </w:tblGrid>
      <w:tr xmlns:wp14="http://schemas.microsoft.com/office/word/2010/wordml" w:rsidR="00F30507" w:rsidTr="38D000E8" w14:paraId="36116E4D" wp14:textId="77777777">
        <w:tc>
          <w:tcPr>
            <w:tcW w:w="3324" w:type="dxa"/>
            <w:tcMar/>
          </w:tcPr>
          <w:p w:rsidR="00F30507" w:rsidP="00D54DDA" w:rsidRDefault="00F30507" w14:paraId="651BFBC2" wp14:textId="77777777">
            <w:r w:rsidRPr="66473FFC">
              <w:rPr>
                <w:color w:val="000000" w:themeColor="text1"/>
              </w:rPr>
              <w:t xml:space="preserve">  USE CASE </w:t>
            </w:r>
          </w:p>
        </w:tc>
        <w:tc>
          <w:tcPr>
            <w:tcW w:w="3324" w:type="dxa"/>
            <w:tcMar/>
          </w:tcPr>
          <w:p w:rsidR="00F30507" w:rsidP="70456238" w:rsidRDefault="00F30507" w14:paraId="1EAA8A52" w14:noSpellErr="1" wp14:textId="5FC2DC01">
            <w:pPr>
              <w:pStyle w:val="Normale"/>
              <w:bidi w:val="0"/>
              <w:spacing w:before="0" w:beforeAutospacing="off" w:after="0" w:afterAutospacing="off" w:line="259" w:lineRule="auto"/>
              <w:ind w:left="0" w:right="0"/>
              <w:jc w:val="left"/>
              <w:pPrChange w:author="Marco Poscente" w:date="2019-01-08T14:22:58.1507764" w:id="300570509">
                <w:pPr/>
              </w:pPrChange>
            </w:pPr>
            <w:del w:author="Marco Poscente" w:date="2019-01-08T14:22:58.1507764" w:id="1904755732">
              <w:r w:rsidRPr="66473FFC" w:rsidDel="70456238">
                <w:rPr>
                  <w:color w:val="000000" w:themeColor="text1"/>
                </w:rPr>
                <w:delText>Monitoraggio Sistemi.</w:delText>
              </w:r>
            </w:del>
            <w:ins w:author="Marco Poscente" w:date="2019-01-08T14:22:58.1507764" w:id="1423020960">
              <w:r w:rsidRPr="70456238" w:rsidR="70456238">
                <w:rPr>
                  <w:color w:val="000000" w:themeColor="text1" w:themeTint="FF" w:themeShade="FF"/>
                  <w:rPrChange w:author="Marco Poscente" w:date="2019-01-08T14:22:58.1507764" w:id="29699725">
                    <w:rPr/>
                  </w:rPrChange>
                </w:rPr>
                <w:t xml:space="preserve">Dashboard </w:t>
              </w:r>
            </w:ins>
            <w:ins w:author="Marco Poscente" w:date="2019-01-08T14:23:58.7202304" w:id="871774899">
              <w:r w:rsidRPr="27717CF7" w:rsidR="27717CF7">
                <w:rPr>
                  <w:noProof w:val="0"/>
                  <w:color w:val="000000" w:themeColor="text1" w:themeTint="FF" w:themeShade="FF"/>
                  <w:lang w:val="it-IT"/>
                  <w:rPrChange w:author="Marco Poscente" w:date="2019-01-08T14:23:58.7202304" w:id="1545754407">
                    <w:rPr/>
                  </w:rPrChange>
                </w:rPr>
                <w:t>Amministratore</w:t>
              </w:r>
            </w:ins>
          </w:p>
        </w:tc>
        <w:tc>
          <w:tcPr>
            <w:tcW w:w="3324" w:type="dxa"/>
            <w:tcMar/>
          </w:tcPr>
          <w:p w:rsidR="00F30507" w:rsidP="00D54DDA" w:rsidRDefault="00F30507" w14:paraId="7E235B9D" wp14:textId="77777777">
            <w:r w:rsidRPr="66473FFC">
              <w:rPr>
                <w:color w:val="000000" w:themeColor="text1"/>
              </w:rPr>
              <w:t xml:space="preserve"> </w:t>
            </w:r>
          </w:p>
        </w:tc>
      </w:tr>
      <w:tr xmlns:wp14="http://schemas.microsoft.com/office/word/2010/wordml" w:rsidRPr="00634BB8" w:rsidR="00F30507" w:rsidTr="38D000E8" w14:paraId="0DDF1F09" wp14:textId="77777777">
        <w:tc>
          <w:tcPr>
            <w:tcW w:w="3324" w:type="dxa"/>
            <w:tcMar/>
          </w:tcPr>
          <w:p w:rsidR="00F30507" w:rsidP="00D54DDA" w:rsidRDefault="00F30507" w14:paraId="3BCE5F9A" wp14:textId="77777777">
            <w:r w:rsidRPr="66473FFC">
              <w:rPr>
                <w:color w:val="000000" w:themeColor="text1"/>
              </w:rPr>
              <w:t>Goal in Context</w:t>
            </w:r>
          </w:p>
        </w:tc>
        <w:tc>
          <w:tcPr>
            <w:tcW w:w="3324" w:type="dxa"/>
            <w:tcMar/>
          </w:tcPr>
          <w:p w:rsidRPr="00634BB8" w:rsidR="00F30507" w:rsidP="6CB85B5C" w:rsidRDefault="00F30507" w14:paraId="4D4EF2DD" w14:noSpellErr="1" wp14:textId="3388884F">
            <w:pPr>
              <w:rPr>
                <w:color w:val="000000" w:themeColor="text1" w:themeTint="FF" w:themeShade="FF"/>
                <w:lang w:val="it-IT"/>
                <w:rPrChange w:author="Marco Poscente" w:date="2019-01-08T14:24:59.6211278" w:id="151949313">
                  <w:rPr/>
                </w:rPrChange>
              </w:rPr>
              <w:pPrChange w:author="Marco Poscente" w:date="2019-01-08T14:24:59.6211278" w:id="1115155283">
                <w:pPr/>
              </w:pPrChange>
            </w:pPr>
            <w:del w:author="Marco Poscente" w:date="2019-01-08T14:22:58.1507764" w:id="1686064746">
              <w:r w:rsidRPr="00634BB8" w:rsidDel="70456238">
                <w:rPr>
                  <w:color w:val="000000" w:themeColor="text1"/>
                  <w:lang w:val="it-IT"/>
                  <w:rPrChange w:author="Lorenzo Salvi" w:date="2019-01-07T14:27:00Z" w:id="1341006319">
                    <w:rPr>
                      <w:color w:val="000000" w:themeColor="text1"/>
                    </w:rPr>
                  </w:rPrChange>
                </w:rPr>
                <w:delText>Operazione di monitoraggio del Sistema Software.</w:delText>
              </w:r>
            </w:del>
            <w:ins w:author="Marco Poscente" w:date="2019-01-08T14:23:58.7202304" w:id="1419917248">
              <w:r w:rsidRPr="27717CF7" w:rsidR="27717CF7">
                <w:rPr>
                  <w:color w:val="000000" w:themeColor="text1" w:themeTint="FF" w:themeShade="FF"/>
                  <w:lang w:val="it-IT"/>
                  <w:rPrChange w:author="Marco Poscente" w:date="2019-01-08T14:23:58.7202304" w:id="2103136082">
                    <w:rPr/>
                  </w:rPrChange>
                </w:rPr>
                <w:t xml:space="preserve">L’amministratore potrà effettuare determinate operazioni dalla propria dashboard quali registrazione nuovo admin </w:t>
              </w:r>
            </w:ins>
            <w:ins w:author="Marco Poscente" w:date="2019-01-08T14:24:59.6211278" w:id="609618544">
              <w:r w:rsidRPr="27717CF7" w:rsidR="6CB85B5C">
                <w:rPr>
                  <w:color w:val="000000" w:themeColor="text1" w:themeTint="FF" w:themeShade="FF"/>
                  <w:lang w:val="it-IT"/>
                  <w:rPrChange w:author="Marco Poscente" w:date="2019-01-08T14:23:58.7202304" w:id="2014800077">
                    <w:rPr/>
                  </w:rPrChange>
                </w:rPr>
                <w:t xml:space="preserve">e gestore sensori, recupero credenziali admin, rispondere ai ticket inviati dai gestori.</w:t>
              </w:r>
            </w:ins>
          </w:p>
        </w:tc>
        <w:tc>
          <w:tcPr>
            <w:tcW w:w="3324" w:type="dxa"/>
            <w:tcMar/>
          </w:tcPr>
          <w:p w:rsidRPr="00634BB8" w:rsidR="00F30507" w:rsidP="00D54DDA" w:rsidRDefault="00F30507" w14:paraId="66AC4DF1" wp14:textId="77777777">
            <w:pPr>
              <w:rPr>
                <w:lang w:val="it-IT"/>
                <w:rPrChange w:author="Lorenzo Salvi" w:date="2019-01-07T14:27:00Z" w:id="342">
                  <w:rPr/>
                </w:rPrChange>
              </w:rPr>
            </w:pPr>
            <w:r w:rsidRPr="00634BB8">
              <w:rPr>
                <w:color w:val="000000" w:themeColor="text1"/>
                <w:lang w:val="it-IT"/>
                <w:rPrChange w:author="Lorenzo Salvi" w:date="2019-01-07T14:27:00Z" w:id="343">
                  <w:rPr>
                    <w:color w:val="000000" w:themeColor="text1"/>
                  </w:rPr>
                </w:rPrChange>
              </w:rPr>
              <w:t xml:space="preserve"> </w:t>
            </w:r>
          </w:p>
        </w:tc>
      </w:tr>
      <w:tr xmlns:wp14="http://schemas.microsoft.com/office/word/2010/wordml" w:rsidRPr="00634BB8" w:rsidR="00F30507" w:rsidTr="38D000E8" w14:paraId="36EADB82" wp14:textId="77777777">
        <w:tc>
          <w:tcPr>
            <w:tcW w:w="3324" w:type="dxa"/>
            <w:tcMar/>
          </w:tcPr>
          <w:p w:rsidR="00F30507" w:rsidP="00D54DDA" w:rsidRDefault="00F30507" w14:paraId="5E752E40" wp14:textId="77777777">
            <w:r w:rsidRPr="66473FFC">
              <w:rPr>
                <w:color w:val="000000" w:themeColor="text1"/>
              </w:rPr>
              <w:t>Scope &amp; Level</w:t>
            </w:r>
          </w:p>
        </w:tc>
        <w:tc>
          <w:tcPr>
            <w:tcW w:w="3324" w:type="dxa"/>
            <w:tcMar/>
          </w:tcPr>
          <w:p w:rsidRPr="00634BB8" w:rsidR="00F30507" w:rsidP="00D54DDA" w:rsidRDefault="00F30507" w14:paraId="18CBDA5A" w14:noSpellErr="1" wp14:textId="02C57A99">
            <w:pPr>
              <w:rPr>
                <w:lang w:val="it-IT"/>
                <w:rPrChange w:author="Lorenzo Salvi" w:date="2019-01-07T14:27:00Z" w:id="344">
                  <w:rPr/>
                </w:rPrChange>
              </w:rPr>
            </w:pPr>
            <w:r w:rsidRPr="00634BB8">
              <w:rPr>
                <w:color w:val="000000" w:themeColor="text1"/>
                <w:lang w:val="it-IT"/>
                <w:rPrChange w:author="Lorenzo Salvi" w:date="2019-01-07T14:27:00Z" w:id="1716262837">
                  <w:rPr>
                    <w:color w:val="000000" w:themeColor="text1"/>
                  </w:rPr>
                </w:rPrChange>
              </w:rPr>
              <w:t xml:space="preserve">L’amministratore effettua un’operazione </w:t>
            </w:r>
            <w:r w:rsidRPr="00634BB8">
              <w:rPr>
                <w:color w:val="000000" w:themeColor="text1"/>
                <w:lang w:val="it-IT"/>
                <w:rPrChange w:author="Lorenzo Salvi" w:date="2019-01-07T14:27:00Z" w:id="1755848056">
                  <w:rPr>
                    <w:color w:val="000000" w:themeColor="text1"/>
                  </w:rPr>
                </w:rPrChange>
              </w:rPr>
              <w:t>di</w:t>
            </w:r>
            <w:ins w:author="Marco Poscente" w:date="2019-01-08T14:24:59.6211278" w:id="1235500540">
              <w:r w:rsidRPr="00634BB8" w:rsidR="6CB85B5C">
                <w:rPr>
                  <w:color w:val="000000" w:themeColor="text1"/>
                  <w:lang w:val="it-IT"/>
                  <w:rPrChange w:author="Lorenzo Salvi" w:date="2019-01-07T14:27:00Z" w:id="1712173098">
                    <w:rPr>
                      <w:color w:val="000000" w:themeColor="text1"/>
                    </w:rPr>
                  </w:rPrChange>
                </w:rPr>
                <w:t xml:space="preserve"> </w:t>
              </w:r>
            </w:ins>
            <w:ins w:author="Marco Poscente" w:date="2019-01-08T14:26:22.7234426" w:id="1946460571">
              <w:r w:rsidRPr="00634BB8" w:rsidR="6DD2B4EC">
                <w:rPr>
                  <w:color w:val="000000" w:themeColor="text1"/>
                  <w:lang w:val="it-IT"/>
                  <w:rPrChange w:author="Lorenzo Salvi" w:date="2019-01-07T14:27:00Z" w:id="1429834936">
                    <w:rPr>
                      <w:color w:val="000000" w:themeColor="text1"/>
                    </w:rPr>
                  </w:rPrChange>
                </w:rPr>
                <w:t xml:space="preserve">a</w:t>
              </w:r>
            </w:ins>
            <w:ins w:author="Marco Poscente" w:date="2019-01-08T14:27:23.4823162" w:id="1101087513">
              <w:r w:rsidRPr="00634BB8" w:rsidR="6B05D44B">
                <w:rPr>
                  <w:color w:val="000000" w:themeColor="text1"/>
                  <w:lang w:val="it-IT"/>
                  <w:rPrChange w:author="Lorenzo Salvi" w:date="2019-01-07T14:27:00Z" w:id="384108726">
                    <w:rPr>
                      <w:color w:val="000000" w:themeColor="text1"/>
                    </w:rPr>
                  </w:rPrChange>
                </w:rPr>
                <w:t xml:space="preserve">ssistenza ai gesto</w:t>
              </w:r>
            </w:ins>
            <w:del w:author="Marco Poscente" w:date="2019-01-08T14:24:59.6211278" w:id="1639492641">
              <w:r w:rsidRPr="00634BB8" w:rsidDel="6CB85B5C">
                <w:rPr>
                  <w:color w:val="000000" w:themeColor="text1"/>
                  <w:lang w:val="it-IT"/>
                  <w:rPrChange w:author="Lorenzo Salvi" w:date="2019-01-07T14:27:00Z" w:id="999372257">
                    <w:rPr>
                      <w:color w:val="000000" w:themeColor="text1"/>
                    </w:rPr>
                  </w:rPrChange>
                </w:rPr>
                <w:delText xml:space="preserve"> monitoraggio sul corretto funzionamento del Sistema</w:delText>
              </w:r>
            </w:del>
            <w:ins w:author="Marco Poscente" w:date="2019-01-08T14:27:23.4823162" w:id="849679850">
              <w:r w:rsidRPr="6B05D44B" w:rsidR="6B05D44B">
                <w:rPr>
                  <w:color w:val="000000" w:themeColor="text1" w:themeTint="FF" w:themeShade="FF"/>
                  <w:lang w:val="it-IT"/>
                  <w:rPrChange w:author="Marco Poscente" w:date="2019-01-08T14:27:23.4823162" w:id="75049904">
                    <w:rPr/>
                  </w:rPrChange>
                </w:rPr>
                <w:t>ri come registrarne di nuovi ed inviare dei feedback mediante ticket</w:t>
              </w:r>
            </w:ins>
            <w:r w:rsidRPr="00634BB8">
              <w:rPr>
                <w:color w:val="000000" w:themeColor="text1"/>
                <w:lang w:val="it-IT"/>
                <w:rPrChange w:author="Lorenzo Salvi" w:date="2019-01-07T14:27:00Z" w:id="345">
                  <w:rPr>
                    <w:color w:val="000000" w:themeColor="text1"/>
                  </w:rPr>
                </w:rPrChange>
              </w:rPr>
              <w:t>.</w:t>
            </w:r>
          </w:p>
        </w:tc>
        <w:tc>
          <w:tcPr>
            <w:tcW w:w="3324" w:type="dxa"/>
            <w:tcMar/>
          </w:tcPr>
          <w:p w:rsidRPr="00634BB8" w:rsidR="00F30507" w:rsidP="00D54DDA" w:rsidRDefault="00F30507" w14:paraId="131F8F3A" wp14:textId="77777777">
            <w:pPr>
              <w:rPr>
                <w:lang w:val="it-IT"/>
                <w:rPrChange w:author="Lorenzo Salvi" w:date="2019-01-07T14:27:00Z" w:id="346">
                  <w:rPr/>
                </w:rPrChange>
              </w:rPr>
            </w:pPr>
            <w:r w:rsidRPr="00634BB8">
              <w:rPr>
                <w:color w:val="000000" w:themeColor="text1"/>
                <w:lang w:val="it-IT"/>
                <w:rPrChange w:author="Lorenzo Salvi" w:date="2019-01-07T14:27:00Z" w:id="347">
                  <w:rPr>
                    <w:color w:val="000000" w:themeColor="text1"/>
                  </w:rPr>
                </w:rPrChange>
              </w:rPr>
              <w:t xml:space="preserve"> </w:t>
            </w:r>
          </w:p>
        </w:tc>
      </w:tr>
      <w:tr xmlns:wp14="http://schemas.microsoft.com/office/word/2010/wordml" w:rsidRPr="00634BB8" w:rsidR="00F30507" w:rsidTr="38D000E8" w14:paraId="49F59B46" wp14:textId="77777777">
        <w:tc>
          <w:tcPr>
            <w:tcW w:w="3324" w:type="dxa"/>
            <w:tcMar/>
          </w:tcPr>
          <w:p w:rsidR="00F30507" w:rsidP="00D54DDA" w:rsidRDefault="00F30507" w14:paraId="0E314D51" wp14:textId="77777777">
            <w:r w:rsidRPr="66473FFC">
              <w:rPr>
                <w:color w:val="000000" w:themeColor="text1"/>
              </w:rPr>
              <w:t>Preconditions</w:t>
            </w:r>
          </w:p>
        </w:tc>
        <w:tc>
          <w:tcPr>
            <w:tcW w:w="3324" w:type="dxa"/>
            <w:tcMar/>
          </w:tcPr>
          <w:p w:rsidRPr="00634BB8" w:rsidR="00F30507" w:rsidP="2B658EEB" w:rsidRDefault="00F30507" w14:paraId="3CDC8F7A" w14:noSpellErr="1" wp14:textId="6393E3DF">
            <w:pPr>
              <w:rPr>
                <w:lang w:val="it-IT"/>
                <w:rPrChange w:author="Marco Poscente" w:date="2019-01-08T14:28:24.3810638" w:id="1254411295">
                  <w:rPr/>
                </w:rPrChange>
              </w:rPr>
              <w:pPrChange w:author="Marco Poscente" w:date="2019-01-08T14:28:24.3810638" w:id="2046622056">
                <w:pPr/>
              </w:pPrChange>
            </w:pPr>
            <w:del w:author="Marco Poscente" w:date="2019-01-08T14:27:23.4823162" w:id="351481999">
              <w:r w:rsidRPr="00634BB8" w:rsidDel="6B05D44B">
                <w:rPr>
                  <w:color w:val="000000" w:themeColor="text1"/>
                  <w:lang w:val="it-IT"/>
                  <w:rPrChange w:author="Lorenzo Salvi" w:date="2019-01-07T14:27:00Z" w:id="349">
                    <w:rPr>
                      <w:color w:val="000000" w:themeColor="text1"/>
                    </w:rPr>
                  </w:rPrChange>
                </w:rPr>
                <w:delText>L’amministratore deve riuscire a monitorare il Sistema per un corretto funzionamento, attraverso opportuni privilegi che ha, rispetto ai gestori.</w:delText>
              </w:r>
            </w:del>
            <w:ins w:author="Marco Poscente" w:date="2019-01-08T14:28:24.3810638" w:id="874091614">
              <w:r w:rsidRPr="6B05D44B" w:rsidR="6B05D44B">
                <w:rPr>
                  <w:color w:val="000000" w:themeColor="text1" w:themeTint="FF" w:themeShade="FF"/>
                  <w:lang w:val="it-IT"/>
                  <w:rPrChange w:author="Marco Poscente" w:date="2019-01-08T14:27:23.4823162" w:id="1411591385">
                    <w:rPr/>
                  </w:rPrChange>
                </w:rPr>
                <w:t>Ci aspettiamo che l</w:t>
              </w:r>
              <w:r w:rsidRPr="6B05D44B" w:rsidR="2B658EEB">
                <w:rPr>
                  <w:color w:val="000000" w:themeColor="text1" w:themeTint="FF" w:themeShade="FF"/>
                  <w:lang w:val="it-IT"/>
                  <w:rPrChange w:author="Marco Poscente" w:date="2019-01-08T14:27:23.4823162" w:id="1272790218">
                    <w:rPr/>
                  </w:rPrChange>
                </w:rPr>
                <w:t>’amm</w:t>
              </w:r>
              <w:r w:rsidRPr="2B658EEB" w:rsidR="2B658EEB">
                <w:rPr>
                  <w:color w:val="000000" w:themeColor="text1" w:themeTint="FF" w:themeShade="FF"/>
                  <w:lang w:val="it-IT"/>
                  <w:rPrChange w:author="Marco Poscente" w:date="2019-01-08T14:28:24.3810638" w:id="1214185717">
                    <w:rPr/>
                  </w:rPrChange>
                </w:rPr>
                <w:t>inistratore</w:t>
              </w:r>
            </w:ins>
            <w:ins w:author="Marco Poscente" w:date="2019-01-08T14:27:23.4823162" w:id="170840788">
              <w:r w:rsidRPr="6B05D44B" w:rsidR="6B05D44B">
                <w:rPr>
                  <w:color w:val="000000" w:themeColor="text1" w:themeTint="FF" w:themeShade="FF"/>
                  <w:lang w:val="it-IT"/>
                  <w:rPrChange w:author="Marco Poscente" w:date="2019-01-08T14:27:23.4823162" w:id="1623417001">
                    <w:rPr/>
                  </w:rPrChange>
                </w:rPr>
                <w:t xml:space="preserve"> in maniera del tutto sicura e rapida possa entrare nella dashboard.</w:t>
              </w:r>
            </w:ins>
          </w:p>
          <w:p w:rsidRPr="00634BB8" w:rsidR="00F30507" w:rsidP="56CF1EFF" w:rsidRDefault="00F30507" w14:paraId="11F8BD6C" w14:noSpellErr="1" wp14:textId="3CA0373A">
            <w:pPr>
              <w:pStyle w:val="Normale"/>
              <w:rPr>
                <w:color w:val="000000" w:themeColor="text1" w:themeTint="FF" w:themeShade="FF"/>
                <w:lang w:val="it-IT"/>
                <w:rPrChange w:author="Marco Poscente" w:date="2019-01-08T14:29:25.099068" w:id="431990738">
                  <w:rPr/>
                </w:rPrChange>
              </w:rPr>
              <w:pPrChange w:author="Marco Poscente" w:date="2019-01-08T14:29:25.099068" w:id="974953569">
                <w:pPr/>
              </w:pPrChange>
            </w:pPr>
            <w:ins w:author="Marco Poscente" w:date="2019-01-08T14:27:23.4823162" w:id="1490272500">
              <w:r w:rsidRPr="6B05D44B" w:rsidR="6B05D44B">
                <w:rPr>
                  <w:color w:val="000000" w:themeColor="text1" w:themeTint="FF" w:themeShade="FF"/>
                  <w:lang w:val="it-IT"/>
                  <w:rPrChange w:author="Marco Poscente" w:date="2019-01-08T14:27:23.4823162" w:id="507508555">
                    <w:rPr/>
                  </w:rPrChange>
                </w:rPr>
                <w:t xml:space="preserve">Ci aspettiamo che </w:t>
              </w:r>
            </w:ins>
            <w:ins w:author="Marco Poscente" w:date="2019-01-08T14:28:24.3810638" w:id="888724248">
              <w:r w:rsidRPr="6B05D44B" w:rsidR="2B658EEB">
                <w:rPr>
                  <w:color w:val="000000" w:themeColor="text1" w:themeTint="FF" w:themeShade="FF"/>
                  <w:lang w:val="it-IT"/>
                  <w:rPrChange w:author="Marco Poscente" w:date="2019-01-08T14:27:23.4823162" w:id="332318690">
                    <w:rPr/>
                  </w:rPrChange>
                </w:rPr>
                <w:t>l’admin</w:t>
              </w:r>
            </w:ins>
            <w:ins w:author="Marco Poscente" w:date="2019-01-08T14:27:23.4823162" w:id="1977482676">
              <w:r w:rsidRPr="6B05D44B" w:rsidR="6B05D44B">
                <w:rPr>
                  <w:color w:val="000000" w:themeColor="text1" w:themeTint="FF" w:themeShade="FF"/>
                  <w:lang w:val="it-IT"/>
                  <w:rPrChange w:author="Marco Poscente" w:date="2019-01-08T14:27:23.4823162" w:id="859997019">
                    <w:rPr/>
                  </w:rPrChange>
                </w:rPr>
                <w:t xml:space="preserve"> abbia le credenziali di accesso alla sua area riservata</w:t>
              </w:r>
            </w:ins>
            <w:ins w:author="Marco Poscente" w:date="2019-01-08T14:28:24.3810638" w:id="525837075">
              <w:r w:rsidRPr="6B05D44B" w:rsidR="2B658EEB">
                <w:rPr>
                  <w:color w:val="000000" w:themeColor="text1" w:themeTint="FF" w:themeShade="FF"/>
                  <w:lang w:val="it-IT"/>
                  <w:rPrChange w:author="Marco Poscente" w:date="2019-01-08T14:27:23.4823162" w:id="852588974">
                    <w:rPr/>
                  </w:rPrChange>
                </w:rPr>
                <w:t xml:space="preserve"> e che conosca la chiave di recupero nel caso </w:t>
              </w:r>
            </w:ins>
            <w:ins w:author="Marco Poscente" w:date="2019-01-08T14:29:25.099068" w:id="265452694">
              <w:r w:rsidRPr="6B05D44B" w:rsidR="56CF1EFF">
                <w:rPr>
                  <w:color w:val="000000" w:themeColor="text1" w:themeTint="FF" w:themeShade="FF"/>
                  <w:lang w:val="it-IT"/>
                  <w:rPrChange w:author="Marco Poscente" w:date="2019-01-08T14:27:23.4823162" w:id="660538741">
                    <w:rPr/>
                  </w:rPrChange>
                </w:rPr>
                <w:t xml:space="preserve">in cui esso non possa accedere alla dashboard.</w:t>
              </w:r>
            </w:ins>
          </w:p>
        </w:tc>
        <w:tc>
          <w:tcPr>
            <w:tcW w:w="3324" w:type="dxa"/>
            <w:tcMar/>
          </w:tcPr>
          <w:p w:rsidRPr="00634BB8" w:rsidR="00F30507" w:rsidP="00D54DDA" w:rsidRDefault="00F30507" w14:paraId="455E230F" wp14:textId="77777777">
            <w:pPr>
              <w:rPr>
                <w:lang w:val="it-IT"/>
                <w:rPrChange w:author="Lorenzo Salvi" w:date="2019-01-07T14:27:00Z" w:id="350">
                  <w:rPr/>
                </w:rPrChange>
              </w:rPr>
            </w:pPr>
            <w:r w:rsidRPr="00634BB8">
              <w:rPr>
                <w:color w:val="000000" w:themeColor="text1"/>
                <w:lang w:val="it-IT"/>
                <w:rPrChange w:author="Lorenzo Salvi" w:date="2019-01-07T14:27:00Z" w:id="351">
                  <w:rPr>
                    <w:color w:val="000000" w:themeColor="text1"/>
                  </w:rPr>
                </w:rPrChange>
              </w:rPr>
              <w:t xml:space="preserve"> </w:t>
            </w:r>
          </w:p>
        </w:tc>
      </w:tr>
      <w:tr xmlns:wp14="http://schemas.microsoft.com/office/word/2010/wordml" w:rsidRPr="00634BB8" w:rsidR="00F30507" w:rsidTr="38D000E8" w14:paraId="5AA31E30" wp14:textId="77777777">
        <w:tc>
          <w:tcPr>
            <w:tcW w:w="3324" w:type="dxa"/>
            <w:tcMar/>
          </w:tcPr>
          <w:p w:rsidR="00F30507" w:rsidP="00D54DDA" w:rsidRDefault="00F30507" w14:paraId="4FB2D8CB" wp14:textId="77777777">
            <w:r w:rsidRPr="66473FFC">
              <w:rPr>
                <w:color w:val="000000" w:themeColor="text1"/>
              </w:rPr>
              <w:t>Success End Condition</w:t>
            </w:r>
          </w:p>
        </w:tc>
        <w:tc>
          <w:tcPr>
            <w:tcW w:w="3324" w:type="dxa"/>
            <w:tcMar/>
          </w:tcPr>
          <w:p w:rsidRPr="00634BB8" w:rsidR="00F30507" w:rsidP="3D286DB2" w:rsidRDefault="00F30507" w14:paraId="39C3B791" wp14:textId="1BBB4A82" wp14:noSpellErr="1">
            <w:pPr>
              <w:rPr>
                <w:color w:val="000000" w:themeColor="text1" w:themeTint="FF" w:themeShade="FF"/>
                <w:lang w:val="it-IT"/>
                <w:rPrChange w:author="Marco Poscente" w:date="2019-01-08T14:57:53.1025713" w:id="1495521682">
                  <w:rPr/>
                </w:rPrChange>
              </w:rPr>
              <w:pPrChange w:author="Marco Poscente" w:date="2019-01-08T14:57:53.1025713" w:id="353836505">
                <w:pPr/>
              </w:pPrChange>
            </w:pPr>
            <w:del w:author="Marco Poscente" w:date="2019-01-08T14:29:25.099068" w:id="1262385543">
              <w:r w:rsidRPr="00634BB8" w:rsidDel="56CF1EFF">
                <w:rPr>
                  <w:color w:val="000000" w:themeColor="text1"/>
                  <w:lang w:val="it-IT"/>
                  <w:rPrChange w:author="Lorenzo Salvi" w:date="2019-01-07T14:27:00Z" w:id="1321457382">
                    <w:rPr>
                      <w:color w:val="000000" w:themeColor="text1"/>
                    </w:rPr>
                  </w:rPrChange>
                </w:rPr>
                <w:delText>Una corretta operazione di monitoraggio permette di avere un Sistema sempre affidabile, sicuro ed efficiente.</w:delText>
              </w:r>
            </w:del>
            <w:ins w:author="Marco Poscente" w:date="2019-01-08T14:55:52.8176574" w:id="1825552751">
              <w:r w:rsidRPr="5A578E37" w:rsidR="5A578E37">
                <w:rPr>
                  <w:color w:val="000000" w:themeColor="text1" w:themeTint="FF" w:themeShade="FF"/>
                  <w:lang w:val="it-IT"/>
                  <w:rPrChange w:author="Marco Poscente" w:date="2019-01-08T14:55:52.8176574" w:id="1958035605">
                    <w:rPr/>
                  </w:rPrChange>
                </w:rPr>
                <w:t>Gr</w:t>
              </w:r>
            </w:ins>
            <w:ins w:author="Marco Poscente" w:date="2019-01-08T14:56:53.0284651" w:id="632619626">
              <w:r w:rsidRPr="5A578E37" w:rsidR="0506563D">
                <w:rPr>
                  <w:color w:val="000000" w:themeColor="text1" w:themeTint="FF" w:themeShade="FF"/>
                  <w:lang w:val="it-IT"/>
                  <w:rPrChange w:author="Marco Poscente" w:date="2019-01-08T14:55:52.8176574" w:id="1497913971">
                    <w:rPr/>
                  </w:rPrChange>
                </w:rPr>
                <w:t xml:space="preserve">azie a questo use case l’amministratore può svolgere </w:t>
              </w:r>
              <w:r w:rsidRPr="5A578E37" w:rsidR="0506563D">
                <w:rPr>
                  <w:color w:val="000000" w:themeColor="text1" w:themeTint="FF" w:themeShade="FF"/>
                  <w:lang w:val="it-IT"/>
                  <w:rPrChange w:author="Marco Poscente" w:date="2019-01-08T14:55:52.8176574" w:id="669980218">
                    <w:rPr/>
                  </w:rPrChange>
                </w:rPr>
                <w:t>molte operazioni</w:t>
              </w:r>
              <w:r w:rsidRPr="5A578E37" w:rsidR="0506563D">
                <w:rPr>
                  <w:color w:val="000000" w:themeColor="text1" w:themeTint="FF" w:themeShade="FF"/>
                  <w:lang w:val="it-IT"/>
                  <w:rPrChange w:author="Marco Poscente" w:date="2019-01-08T14:55:52.8176574" w:id="22218336">
                    <w:rPr/>
                  </w:rPrChange>
                </w:rPr>
                <w:t xml:space="preserve"> all’interno della dashboard quali aggiunta di un admin o gestore, recupero credenziali admin, rispondere ad eventuali ticket.</w:t>
              </w:r>
            </w:ins>
          </w:p>
        </w:tc>
        <w:tc>
          <w:tcPr>
            <w:tcW w:w="3324" w:type="dxa"/>
            <w:tcMar/>
          </w:tcPr>
          <w:p w:rsidRPr="00634BB8" w:rsidR="00F30507" w:rsidP="00D54DDA" w:rsidRDefault="00F30507" w14:paraId="0A8DB014" wp14:textId="77777777">
            <w:pPr>
              <w:rPr>
                <w:lang w:val="it-IT"/>
                <w:rPrChange w:author="Lorenzo Salvi" w:date="2019-01-07T14:27:00Z" w:id="354">
                  <w:rPr/>
                </w:rPrChange>
              </w:rPr>
            </w:pPr>
            <w:r w:rsidRPr="00634BB8">
              <w:rPr>
                <w:color w:val="000000" w:themeColor="text1"/>
                <w:lang w:val="it-IT"/>
                <w:rPrChange w:author="Lorenzo Salvi" w:date="2019-01-07T14:27:00Z" w:id="355">
                  <w:rPr>
                    <w:color w:val="000000" w:themeColor="text1"/>
                  </w:rPr>
                </w:rPrChange>
              </w:rPr>
              <w:t xml:space="preserve"> </w:t>
            </w:r>
          </w:p>
        </w:tc>
      </w:tr>
      <w:tr xmlns:wp14="http://schemas.microsoft.com/office/word/2010/wordml" w:rsidR="00F30507" w:rsidTr="38D000E8" w14:paraId="7D16F762" wp14:textId="77777777">
        <w:tc>
          <w:tcPr>
            <w:tcW w:w="3324" w:type="dxa"/>
            <w:tcMar/>
          </w:tcPr>
          <w:p w:rsidR="00F30507" w:rsidP="00D54DDA" w:rsidRDefault="00F30507" w14:paraId="026E875B" wp14:textId="77777777">
            <w:r w:rsidRPr="66473FFC">
              <w:rPr>
                <w:color w:val="000000" w:themeColor="text1"/>
              </w:rPr>
              <w:t>Failed End Condition</w:t>
            </w:r>
          </w:p>
        </w:tc>
        <w:tc>
          <w:tcPr>
            <w:tcW w:w="3324" w:type="dxa"/>
            <w:tcMar/>
          </w:tcPr>
          <w:p w:rsidR="00F30507" w:rsidP="6B05DAC6" w:rsidRDefault="00F30507" w14:paraId="6530F1EA" wp14:textId="3B835BA3" wp14:noSpellErr="1">
            <w:pPr>
              <w:rPr>
                <w:color w:val="000000" w:themeColor="text1" w:themeTint="FF" w:themeShade="FF"/>
                <w:lang w:val="it-IT"/>
                <w:rPrChange w:author="Marco Poscente" w:date="2019-01-08T15:04:24.205847" w:id="769933869">
                  <w:rPr/>
                </w:rPrChange>
              </w:rPr>
              <w:pPrChange w:author="Marco Poscente" w:date="2019-01-08T15:04:24.205847" w:id="2042469748">
                <w:pPr/>
              </w:pPrChange>
            </w:pPr>
            <w:r w:rsidRPr="00634BB8">
              <w:rPr>
                <w:color w:val="000000" w:themeColor="text1"/>
                <w:lang w:val="it-IT"/>
                <w:rPrChange w:author="Lorenzo Salvi" w:date="2019-01-07T14:25:00Z" w:id="346669781">
                  <w:rPr>
                    <w:color w:val="000000" w:themeColor="text1"/>
                  </w:rPr>
                </w:rPrChange>
              </w:rPr>
              <w:t xml:space="preserve">Una </w:t>
            </w:r>
            <w:ins w:author="Marco Poscente" w:date="2019-01-08T14:57:53.1025713" w:id="916856244">
              <w:r w:rsidRPr="00634BB8" w:rsidR="3D286DB2">
                <w:rPr>
                  <w:color w:val="000000" w:themeColor="text1"/>
                  <w:lang w:val="it-IT"/>
                  <w:rPrChange w:author="Lorenzo Salvi" w:date="2019-01-07T14:25:00Z" w:id="442826770">
                    <w:rPr>
                      <w:color w:val="000000" w:themeColor="text1"/>
                    </w:rPr>
                  </w:rPrChange>
                </w:rPr>
                <w:t xml:space="preserve">mancato funzionamento della dashboard</w:t>
              </w:r>
            </w:ins>
            <w:del w:author="Marco Poscente" w:date="2019-01-08T14:57:53.1025713" w:id="208796802">
              <w:r w:rsidRPr="00634BB8" w:rsidDel="3D286DB2">
                <w:rPr>
                  <w:color w:val="000000" w:themeColor="text1"/>
                  <w:lang w:val="it-IT"/>
                  <w:rPrChange w:author="Lorenzo Salvi" w:date="2019-01-07T14:25:00Z" w:id="2053524407">
                    <w:rPr>
                      <w:color w:val="000000" w:themeColor="text1"/>
                    </w:rPr>
                  </w:rPrChange>
                </w:rPr>
                <w:delText xml:space="preserve">scorretta operazione di monitoraggio comprometterebbe il funzionamento del sistema</w:delText>
              </w:r>
            </w:del>
            <w:r w:rsidRPr="00634BB8">
              <w:rPr>
                <w:color w:val="000000" w:themeColor="text1"/>
                <w:lang w:val="it-IT"/>
                <w:rPrChange w:author="Lorenzo Salvi" w:date="2019-01-07T14:25:00Z" w:id="562727082">
                  <w:rPr>
                    <w:color w:val="000000" w:themeColor="text1"/>
                  </w:rPr>
                </w:rPrChange>
              </w:rPr>
              <w:t xml:space="preserve"> e delle sue funzionalità </w:t>
            </w:r>
            <w:ins w:author="Marco Poscente" w:date="2019-01-08T14:57:53.1025713" w:id="2064193794">
              <w:r w:rsidRPr="00634BB8" w:rsidR="3D286DB2">
                <w:rPr>
                  <w:color w:val="000000" w:themeColor="text1"/>
                  <w:lang w:val="it-IT"/>
                  <w:rPrChange w:author="Lorenzo Salvi" w:date="2019-01-07T14:25:00Z" w:id="1629849786">
                    <w:rPr>
                      <w:color w:val="000000" w:themeColor="text1"/>
                    </w:rPr>
                  </w:rPrChange>
                </w:rPr>
                <w:t xml:space="preserve">potrebbe</w:t>
              </w:r>
            </w:ins>
            <w:ins w:author="Marco Poscente" w:date="2019-01-08T15:02:11.2322818" w:id="1270627038">
              <w:r w:rsidRPr="00634BB8" w:rsidR="0BDCBE1C">
                <w:rPr>
                  <w:color w:val="000000" w:themeColor="text1"/>
                  <w:lang w:val="it-IT"/>
                  <w:rPrChange w:author="Lorenzo Salvi" w:date="2019-01-07T14:25:00Z" w:id="1195205200">
                    <w:rPr>
                      <w:color w:val="000000" w:themeColor="text1"/>
                    </w:rPr>
                  </w:rPrChange>
                </w:rPr>
                <w:t xml:space="preserve">,</w:t>
              </w:r>
            </w:ins>
            <w:ins w:author="Marco Poscente" w:date="2019-01-08T14:57:53.1025713" w:id="919802441">
              <w:r w:rsidRPr="00634BB8" w:rsidR="3D286DB2">
                <w:rPr>
                  <w:color w:val="000000" w:themeColor="text1"/>
                  <w:lang w:val="it-IT"/>
                  <w:rPrChange w:author="Lorenzo Salvi" w:date="2019-01-07T14:25:00Z" w:id="1756882964">
                    <w:rPr>
                      <w:color w:val="000000" w:themeColor="text1"/>
                    </w:rPr>
                  </w:rPrChange>
                </w:rPr>
                <w:t xml:space="preserve"> </w:t>
              </w:r>
            </w:ins>
            <w:ins w:author="Marco Poscente" w:date="2019-01-08T14:58:53.4182109" w:id="92598861">
              <w:r w:rsidRPr="00634BB8" w:rsidR="7A694A4A">
                <w:rPr>
                  <w:color w:val="000000" w:themeColor="text1"/>
                  <w:lang w:val="it-IT"/>
                  <w:rPrChange w:author="Lorenzo Salvi" w:date="2019-01-07T14:25:00Z" w:id="1290390516">
                    <w:rPr>
                      <w:color w:val="000000" w:themeColor="text1"/>
                    </w:rPr>
                  </w:rPrChange>
                </w:rPr>
                <w:t xml:space="preserve">nel lungo periodo</w:t>
              </w:r>
            </w:ins>
            <w:ins w:author="Marco Poscente" w:date="2019-01-08T15:02:11.2322818" w:id="601870435">
              <w:r w:rsidRPr="00634BB8" w:rsidR="0BDCBE1C">
                <w:rPr>
                  <w:color w:val="000000" w:themeColor="text1"/>
                  <w:lang w:val="it-IT"/>
                  <w:rPrChange w:author="Lorenzo Salvi" w:date="2019-01-07T14:25:00Z" w:id="1058258391">
                    <w:rPr>
                      <w:color w:val="000000" w:themeColor="text1"/>
                    </w:rPr>
                  </w:rPrChange>
                </w:rPr>
                <w:t xml:space="preserve">, </w:t>
              </w:r>
            </w:ins>
            <w:ins w:author="Marco Poscente" w:date="2019-01-08T14:58:53.4182109" w:id="837823289">
              <w:r w:rsidRPr="00634BB8" w:rsidR="7A694A4A">
                <w:rPr>
                  <w:color w:val="000000" w:themeColor="text1"/>
                  <w:lang w:val="it-IT"/>
                  <w:rPrChange w:author="Lorenzo Salvi" w:date="2019-01-07T14:25:00Z" w:id="1005295081">
                    <w:rPr>
                      <w:color w:val="000000" w:themeColor="text1"/>
                    </w:rPr>
                  </w:rPrChange>
                </w:rPr>
                <w:t xml:space="preserve">rendere il</w:t>
              </w:r>
              <w:r w:rsidRPr="00634BB8" w:rsidR="7A694A4A">
                <w:rPr>
                  <w:color w:val="000000" w:themeColor="text1"/>
                  <w:lang w:val="it-IT"/>
                  <w:rPrChange w:author="Lorenzo Salvi" w:date="2019-01-07T14:25:00Z" w:id="63489783">
                    <w:rPr>
                      <w:color w:val="000000" w:themeColor="text1"/>
                    </w:rPr>
                  </w:rPrChange>
                </w:rPr>
                <w:t xml:space="preserve"> sistema </w:t>
              </w:r>
            </w:ins>
            <w:ins w:author="Marco Poscente" w:date="2019-01-08T15:03:11.9729791" w:id="47853548">
              <w:r w:rsidRPr="00634BB8" w:rsidR="5E25B98F">
                <w:rPr>
                  <w:color w:val="000000" w:themeColor="text1"/>
                  <w:lang w:val="it-IT"/>
                  <w:rPrChange w:author="Lorenzo Salvi" w:date="2019-01-07T14:25:00Z" w:id="2106071949">
                    <w:rPr>
                      <w:color w:val="000000" w:themeColor="text1"/>
                    </w:rPr>
                  </w:rPrChange>
                </w:rPr>
                <w:t xml:space="preserve">inaccessibile</w:t>
              </w:r>
              <w:r w:rsidRPr="00634BB8" w:rsidR="5E25B98F">
                <w:rPr>
                  <w:color w:val="000000" w:themeColor="text1"/>
                  <w:lang w:val="it-IT"/>
                  <w:rPrChange w:author="Lorenzo Salvi" w:date="2019-01-07T14:25:00Z" w:id="356">
                    <w:rPr>
                      <w:color w:val="000000" w:themeColor="text1"/>
                    </w:rPr>
                  </w:rPrChange>
                </w:rPr>
                <w:t xml:space="preserve"> agli altri utenti.</w:t>
              </w:r>
            </w:ins>
            <w:del w:author="Marco Poscente" w:date="2019-01-08T14:57:53.1025713" w:id="2015461523">
              <w:r w:rsidRPr="66473FFC" w:rsidDel="3D286DB2">
                <w:rPr>
                  <w:color w:val="000000" w:themeColor="text1"/>
                </w:rPr>
                <w:delText>(Es. errore di sistema)</w:delText>
              </w:r>
            </w:del>
            <w:ins w:author="Marco Poscente" w:date="2019-01-08T15:02:11.2322818" w:id="1852282320">
              <w:r w:rsidRPr="42627016" w:rsidR="0BDCBE1C">
                <w:rPr>
                  <w:color w:val="000000" w:themeColor="text1" w:themeTint="FF" w:themeShade="FF"/>
                  <w:lang w:val="it-IT"/>
                  <w:rPrChange w:author="Marco Poscente" w:date="2019-01-08T14:59:53.7150864" w:id="57609622">
                    <w:rPr/>
                  </w:rPrChange>
                </w:rPr>
                <w:t xml:space="preserve"> </w:t>
              </w:r>
            </w:ins>
          </w:p>
        </w:tc>
        <w:tc>
          <w:tcPr>
            <w:tcW w:w="3324" w:type="dxa"/>
            <w:tcMar/>
          </w:tcPr>
          <w:p w:rsidR="00F30507" w:rsidP="00D54DDA" w:rsidRDefault="00F30507" w14:paraId="03D8BA8D" wp14:textId="77777777">
            <w:r w:rsidRPr="66473FFC">
              <w:rPr>
                <w:color w:val="000000" w:themeColor="text1"/>
              </w:rPr>
              <w:t xml:space="preserve"> </w:t>
            </w:r>
          </w:p>
        </w:tc>
      </w:tr>
      <w:tr xmlns:wp14="http://schemas.microsoft.com/office/word/2010/wordml" w:rsidRPr="00634BB8" w:rsidR="00F30507" w:rsidTr="38D000E8" w14:paraId="1512C743" wp14:textId="77777777">
        <w:tc>
          <w:tcPr>
            <w:tcW w:w="3324" w:type="dxa"/>
            <w:tcMar/>
          </w:tcPr>
          <w:p w:rsidR="00F30507" w:rsidP="00D54DDA" w:rsidRDefault="00F30507" w14:paraId="17A18E56" wp14:textId="77777777">
            <w:r w:rsidRPr="66473FFC">
              <w:rPr>
                <w:color w:val="000000" w:themeColor="text1"/>
              </w:rPr>
              <w:t xml:space="preserve">Primary, </w:t>
            </w:r>
          </w:p>
          <w:p w:rsidR="00F30507" w:rsidP="00D54DDA" w:rsidRDefault="00F30507" w14:paraId="011F9A55" wp14:textId="77777777">
            <w:r w:rsidRPr="66473FFC">
              <w:rPr>
                <w:color w:val="000000" w:themeColor="text1"/>
              </w:rPr>
              <w:t>Secondary Actors</w:t>
            </w:r>
          </w:p>
        </w:tc>
        <w:tc>
          <w:tcPr>
            <w:tcW w:w="3324" w:type="dxa"/>
            <w:tcMar/>
          </w:tcPr>
          <w:p w:rsidRPr="00634BB8" w:rsidR="00F30507" w:rsidP="00D54DDA" w:rsidRDefault="00F30507" w14:paraId="69C0604D" wp14:textId="77777777">
            <w:pPr>
              <w:rPr>
                <w:lang w:val="it-IT"/>
                <w:rPrChange w:author="Lorenzo Salvi" w:date="2019-01-07T14:27:00Z" w:id="357">
                  <w:rPr/>
                </w:rPrChange>
              </w:rPr>
            </w:pPr>
            <w:r w:rsidRPr="00634BB8">
              <w:rPr>
                <w:color w:val="000000" w:themeColor="text1"/>
                <w:lang w:val="it-IT"/>
                <w:rPrChange w:author="Lorenzo Salvi" w:date="2019-01-07T14:27:00Z" w:id="358">
                  <w:rPr>
                    <w:color w:val="000000" w:themeColor="text1"/>
                  </w:rPr>
                </w:rPrChange>
              </w:rPr>
              <w:t>Amministratore del sistema, Gestore dei Sensori.</w:t>
            </w:r>
          </w:p>
          <w:p w:rsidRPr="00634BB8" w:rsidR="00F30507" w:rsidP="00D54DDA" w:rsidRDefault="00F30507" w14:paraId="69A0658A" wp14:textId="77777777">
            <w:pPr>
              <w:rPr>
                <w:lang w:val="it-IT"/>
                <w:rPrChange w:author="Lorenzo Salvi" w:date="2019-01-07T14:27:00Z" w:id="359">
                  <w:rPr/>
                </w:rPrChange>
              </w:rPr>
            </w:pPr>
            <w:r w:rsidRPr="00634BB8">
              <w:rPr>
                <w:color w:val="000000" w:themeColor="text1"/>
                <w:lang w:val="it-IT"/>
                <w:rPrChange w:author="Lorenzo Salvi" w:date="2019-01-07T14:27:00Z" w:id="360">
                  <w:rPr>
                    <w:color w:val="000000" w:themeColor="text1"/>
                  </w:rPr>
                </w:rPrChange>
              </w:rPr>
              <w:t xml:space="preserve"> </w:t>
            </w:r>
          </w:p>
        </w:tc>
        <w:tc>
          <w:tcPr>
            <w:tcW w:w="3324" w:type="dxa"/>
            <w:tcMar/>
          </w:tcPr>
          <w:p w:rsidRPr="00634BB8" w:rsidR="00F30507" w:rsidP="00D54DDA" w:rsidRDefault="00F30507" w14:paraId="2EA285AA" wp14:textId="77777777">
            <w:pPr>
              <w:rPr>
                <w:lang w:val="it-IT"/>
                <w:rPrChange w:author="Lorenzo Salvi" w:date="2019-01-07T14:27:00Z" w:id="361">
                  <w:rPr/>
                </w:rPrChange>
              </w:rPr>
            </w:pPr>
            <w:r w:rsidRPr="00634BB8">
              <w:rPr>
                <w:color w:val="000000" w:themeColor="text1"/>
                <w:lang w:val="it-IT"/>
                <w:rPrChange w:author="Lorenzo Salvi" w:date="2019-01-07T14:27:00Z" w:id="362">
                  <w:rPr>
                    <w:color w:val="000000" w:themeColor="text1"/>
                  </w:rPr>
                </w:rPrChange>
              </w:rPr>
              <w:t xml:space="preserve"> </w:t>
            </w:r>
          </w:p>
        </w:tc>
      </w:tr>
      <w:tr xmlns:wp14="http://schemas.microsoft.com/office/word/2010/wordml" w:rsidRPr="00634BB8" w:rsidR="00F30507" w:rsidTr="38D000E8" w14:paraId="3199EBAE" wp14:textId="77777777">
        <w:tc>
          <w:tcPr>
            <w:tcW w:w="3324" w:type="dxa"/>
            <w:tcMar/>
          </w:tcPr>
          <w:p w:rsidR="00F30507" w:rsidP="00D54DDA" w:rsidRDefault="00F30507" w14:paraId="595F546E" wp14:textId="77777777">
            <w:r w:rsidRPr="66473FFC">
              <w:rPr>
                <w:color w:val="000000" w:themeColor="text1"/>
              </w:rPr>
              <w:lastRenderedPageBreak/>
              <w:t>Trigger</w:t>
            </w:r>
          </w:p>
        </w:tc>
        <w:tc>
          <w:tcPr>
            <w:tcW w:w="3324" w:type="dxa"/>
            <w:tcMar/>
          </w:tcPr>
          <w:p w:rsidRPr="00634BB8" w:rsidR="00F30507" w:rsidP="00D54DDA" w:rsidRDefault="00F30507" w14:paraId="4BC6BE82" wp14:textId="2A846929">
            <w:pPr>
              <w:rPr>
                <w:lang w:val="it-IT"/>
                <w:rPrChange w:author="Lorenzo Salvi" w:date="2019-01-07T14:27:00Z" w:id="363">
                  <w:rPr/>
                </w:rPrChange>
              </w:rPr>
            </w:pPr>
            <w:del w:author="Marco Poscente" w:date="2019-01-08T15:05:24.2747015" w:id="1454850987">
              <w:r w:rsidRPr="00634BB8" w:rsidDel="36CA067B">
                <w:rPr>
                  <w:color w:val="000000" w:themeColor="text1"/>
                  <w:lang w:val="it-IT"/>
                  <w:rPrChange w:author="Lorenzo Salvi" w:date="2019-01-07T14:27:00Z" w:id="364">
                    <w:rPr>
                      <w:color w:val="000000" w:themeColor="text1"/>
                    </w:rPr>
                  </w:rPrChange>
                </w:rPr>
                <w:delText xml:space="preserve">L’amministratore del sistema </w:delText>
              </w:r>
            </w:del>
            <w:del w:author="Marco Poscente" w:date="2019-01-08T15:04:24.205847" w:id="1490041116">
              <w:r w:rsidRPr="00634BB8" w:rsidDel="6B05DAC6">
                <w:rPr>
                  <w:color w:val="000000" w:themeColor="text1"/>
                  <w:lang w:val="it-IT"/>
                  <w:rPrChange w:author="Lorenzo Salvi" w:date="2019-01-07T14:27:00Z" w:id="1828550232">
                    <w:rPr>
                      <w:color w:val="000000" w:themeColor="text1"/>
                    </w:rPr>
                  </w:rPrChange>
                </w:rPr>
                <w:delText xml:space="preserve">verifica il corretto funzionamento del sistema stesso.</w:delText>
              </w:r>
            </w:del>
            <w:ins w:author="Marco Poscente" w:date="2019-01-08T15:05:24.2747015" w:id="456795700">
              <w:r w:rsidRPr="36CA067B" w:rsidR="36CA067B">
                <w:rPr>
                  <w:color w:val="000000" w:themeColor="text1" w:themeTint="FF" w:themeShade="FF"/>
                  <w:lang w:val="it-IT"/>
                  <w:rPrChange w:author="Marco Poscente" w:date="2019-01-08T15:05:24.2747015" w:id="1516637190">
                    <w:rPr/>
                  </w:rPrChange>
                </w:rPr>
                <w:t>L’</w:t>
              </w:r>
              <w:r w:rsidRPr="36CA067B" w:rsidR="36CA067B">
                <w:rPr>
                  <w:color w:val="000000" w:themeColor="text1" w:themeTint="FF" w:themeShade="FF"/>
                  <w:lang w:val="it-IT"/>
                  <w:rPrChange w:author="Marco Poscente" w:date="2019-01-08T15:05:24.2747015" w:id="1857345804">
                    <w:rPr/>
                  </w:rPrChange>
                </w:rPr>
                <w:t>amministratore</w:t>
              </w:r>
              <w:r w:rsidRPr="36CA067B" w:rsidR="36CA067B">
                <w:rPr>
                  <w:color w:val="000000" w:themeColor="text1" w:themeTint="FF" w:themeShade="FF"/>
                  <w:lang w:val="it-IT"/>
                  <w:rPrChange w:author="Marco Poscente" w:date="2019-01-08T15:05:24.2747015" w:id="1133633159">
                    <w:rPr/>
                  </w:rPrChange>
                </w:rPr>
                <w:t xml:space="preserve"> de</w:t>
              </w:r>
              <w:r w:rsidRPr="36CA067B" w:rsidR="36CA067B">
                <w:rPr>
                  <w:color w:val="000000" w:themeColor="text1" w:themeTint="FF" w:themeShade="FF"/>
                  <w:lang w:val="it-IT"/>
                  <w:rPrChange w:author="Marco Poscente" w:date="2019-01-08T15:05:24.2747015" w:id="1843881765">
                    <w:rPr/>
                  </w:rPrChange>
                </w:rPr>
                <w:t xml:space="preserve">ffettua il login nella propria area riservata attraverso la Dashboard.</w:t>
              </w:r>
            </w:ins>
          </w:p>
        </w:tc>
        <w:tc>
          <w:tcPr>
            <w:tcW w:w="3324" w:type="dxa"/>
            <w:tcMar/>
          </w:tcPr>
          <w:p w:rsidRPr="00634BB8" w:rsidR="00F30507" w:rsidP="00D54DDA" w:rsidRDefault="00F30507" w14:paraId="58BC89FB" wp14:textId="77777777">
            <w:pPr>
              <w:rPr>
                <w:lang w:val="it-IT"/>
                <w:rPrChange w:author="Lorenzo Salvi" w:date="2019-01-07T14:27:00Z" w:id="365">
                  <w:rPr/>
                </w:rPrChange>
              </w:rPr>
            </w:pPr>
            <w:r w:rsidRPr="00634BB8">
              <w:rPr>
                <w:color w:val="000000" w:themeColor="text1"/>
                <w:lang w:val="it-IT"/>
                <w:rPrChange w:author="Lorenzo Salvi" w:date="2019-01-07T14:27:00Z" w:id="366">
                  <w:rPr>
                    <w:color w:val="000000" w:themeColor="text1"/>
                  </w:rPr>
                </w:rPrChange>
              </w:rPr>
              <w:t xml:space="preserve"> </w:t>
            </w:r>
          </w:p>
        </w:tc>
      </w:tr>
      <w:tr xmlns:wp14="http://schemas.microsoft.com/office/word/2010/wordml" w:rsidR="00F30507" w:rsidTr="38D000E8" w14:paraId="7ED22C4F" wp14:textId="77777777">
        <w:tc>
          <w:tcPr>
            <w:tcW w:w="3324" w:type="dxa"/>
            <w:tcMar/>
          </w:tcPr>
          <w:p w:rsidR="00F30507" w:rsidP="00D54DDA" w:rsidRDefault="00F30507" w14:paraId="6E07DCF3" wp14:textId="77777777">
            <w:r w:rsidRPr="66473FFC">
              <w:rPr>
                <w:color w:val="000000" w:themeColor="text1"/>
              </w:rPr>
              <w:t>DESCRIPTION</w:t>
            </w:r>
          </w:p>
        </w:tc>
        <w:tc>
          <w:tcPr>
            <w:tcW w:w="3324" w:type="dxa"/>
            <w:tcMar/>
          </w:tcPr>
          <w:p w:rsidR="00F30507" w:rsidP="00D54DDA" w:rsidRDefault="00F30507" w14:paraId="750D2389" wp14:textId="77777777">
            <w:r w:rsidRPr="66473FFC">
              <w:rPr>
                <w:color w:val="000000" w:themeColor="text1"/>
              </w:rPr>
              <w:t>Step</w:t>
            </w:r>
          </w:p>
        </w:tc>
        <w:tc>
          <w:tcPr>
            <w:tcW w:w="3324" w:type="dxa"/>
            <w:tcMar/>
          </w:tcPr>
          <w:p w:rsidR="00F30507" w:rsidP="00D54DDA" w:rsidRDefault="00F30507" w14:paraId="2DEDCF4F" wp14:textId="77777777">
            <w:r w:rsidRPr="66473FFC">
              <w:rPr>
                <w:color w:val="000000" w:themeColor="text1"/>
              </w:rPr>
              <w:t>Action</w:t>
            </w:r>
          </w:p>
        </w:tc>
      </w:tr>
      <w:tr xmlns:wp14="http://schemas.microsoft.com/office/word/2010/wordml" w:rsidR="00F30507" w:rsidTr="38D000E8" w14:paraId="28AAB3CB" wp14:textId="77777777">
        <w:tc>
          <w:tcPr>
            <w:tcW w:w="3324" w:type="dxa"/>
            <w:tcMar/>
          </w:tcPr>
          <w:p w:rsidR="00F30507" w:rsidP="00D54DDA" w:rsidRDefault="00F30507" w14:paraId="70945AB8" wp14:textId="77777777">
            <w:r w:rsidRPr="66473FFC">
              <w:rPr>
                <w:color w:val="000000" w:themeColor="text1"/>
              </w:rPr>
              <w:t xml:space="preserve"> </w:t>
            </w:r>
          </w:p>
        </w:tc>
        <w:tc>
          <w:tcPr>
            <w:tcW w:w="3324" w:type="dxa"/>
            <w:tcMar/>
          </w:tcPr>
          <w:p w:rsidR="00F30507" w:rsidP="00D54DDA" w:rsidRDefault="00F30507" w14:paraId="249FAAB8" wp14:textId="77777777">
            <w:r w:rsidRPr="66473FFC">
              <w:rPr>
                <w:color w:val="000000" w:themeColor="text1"/>
              </w:rPr>
              <w:t>1</w:t>
            </w:r>
          </w:p>
        </w:tc>
        <w:tc>
          <w:tcPr>
            <w:tcW w:w="3324" w:type="dxa"/>
            <w:tcMar/>
          </w:tcPr>
          <w:p w:rsidR="00F30507" w:rsidP="00D54DDA" w:rsidRDefault="00F30507" w14:paraId="4513A277" wp14:textId="2617F29E">
            <w:proofErr w:type="spellStart"/>
            <w:r w:rsidRPr="66473FFC">
              <w:rPr>
                <w:color w:val="000000" w:themeColor="text1"/>
              </w:rPr>
              <w:t>Inserire</w:t>
            </w:r>
            <w:proofErr w:type="spellEnd"/>
            <w:r w:rsidRPr="66473FFC">
              <w:rPr>
                <w:color w:val="000000" w:themeColor="text1"/>
              </w:rPr>
              <w:t xml:space="preserve"> Username</w:t>
            </w:r>
            <w:del w:author="Marco Poscente" w:date="2019-01-08T15:06:25.136884" w:id="2008750986">
              <w:r w:rsidRPr="66473FFC" w:rsidDel="47137EFC">
                <w:rPr>
                  <w:color w:val="000000" w:themeColor="text1"/>
                </w:rPr>
                <w:delText xml:space="preserve">, Password</w:delText>
              </w:r>
            </w:del>
          </w:p>
        </w:tc>
      </w:tr>
      <w:tr xmlns:wp14="http://schemas.microsoft.com/office/word/2010/wordml" w:rsidR="00F30507" w:rsidTr="38D000E8" w14:paraId="3E9E295A" wp14:textId="77777777">
        <w:tc>
          <w:tcPr>
            <w:tcW w:w="3324" w:type="dxa"/>
            <w:tcMar/>
          </w:tcPr>
          <w:p w:rsidR="00F30507" w:rsidP="00D54DDA" w:rsidRDefault="00F30507" w14:paraId="45FB2F13" wp14:textId="77777777">
            <w:r w:rsidRPr="66473FFC">
              <w:rPr>
                <w:color w:val="000000" w:themeColor="text1"/>
              </w:rPr>
              <w:t xml:space="preserve"> </w:t>
            </w:r>
          </w:p>
        </w:tc>
        <w:tc>
          <w:tcPr>
            <w:tcW w:w="3324" w:type="dxa"/>
            <w:tcMar/>
          </w:tcPr>
          <w:p w:rsidR="00F30507" w:rsidP="00D54DDA" w:rsidRDefault="00F30507" w14:paraId="7144751B" wp14:textId="77777777">
            <w:r w:rsidRPr="66473FFC">
              <w:rPr>
                <w:color w:val="000000" w:themeColor="text1"/>
              </w:rPr>
              <w:t>2</w:t>
            </w:r>
          </w:p>
        </w:tc>
        <w:tc>
          <w:tcPr>
            <w:tcW w:w="3324" w:type="dxa"/>
            <w:tcMar/>
          </w:tcPr>
          <w:p w:rsidR="00F30507" w:rsidP="47137EFC" w:rsidRDefault="00F30507" w14:paraId="2DF4E0C4" wp14:textId="4E737468">
            <w:pPr>
              <w:pStyle w:val="Normale"/>
              <w:bidi w:val="0"/>
              <w:spacing w:before="0" w:beforeAutospacing="off" w:after="0" w:afterAutospacing="off" w:line="259" w:lineRule="auto"/>
              <w:ind w:left="0" w:right="0"/>
              <w:jc w:val="left"/>
              <w:pPrChange w:author="Marco Poscente" w:date="2019-01-08T15:06:25.136884" w:id="979224987">
                <w:pPr/>
              </w:pPrChange>
            </w:pPr>
            <w:del w:author="Marco Poscente" w:date="2019-01-08T15:06:25.136884" w:id="906764268">
              <w:r w:rsidRPr="66473FFC" w:rsidDel="47137EFC">
                <w:rPr>
                  <w:color w:val="000000" w:themeColor="text1"/>
                </w:rPr>
                <w:delText>Accesso al Sistema</w:delText>
              </w:r>
            </w:del>
            <w:ins w:author="Marco Poscente" w:date="2019-01-08T15:06:25.136884" w:id="372471813">
              <w:r w:rsidRPr="47137EFC" w:rsidR="47137EFC">
                <w:rPr>
                  <w:color w:val="000000" w:themeColor="text1" w:themeTint="FF" w:themeShade="FF"/>
                  <w:rPrChange w:author="Marco Poscente" w:date="2019-01-08T15:06:25.136884" w:id="555417334">
                    <w:rPr/>
                  </w:rPrChange>
                </w:rPr>
                <w:t>Inserire</w:t>
              </w:r>
            </w:ins>
            <w:ins w:author="Marco Poscente" w:date="2019-01-08T15:06:25.136884" w:id="371509613">
              <w:r w:rsidRPr="47137EFC" w:rsidR="47137EFC">
                <w:rPr>
                  <w:color w:val="000000" w:themeColor="text1" w:themeTint="FF" w:themeShade="FF"/>
                  <w:rPrChange w:author="Marco Poscente" w:date="2019-01-08T15:06:25.136884" w:id="1267640168">
                    <w:rPr/>
                  </w:rPrChange>
                </w:rPr>
                <w:t xml:space="preserve"> Password</w:t>
              </w:r>
            </w:ins>
          </w:p>
        </w:tc>
      </w:tr>
      <w:tr xmlns:wp14="http://schemas.microsoft.com/office/word/2010/wordml" w:rsidR="00F30507" w:rsidTr="38D000E8" w14:paraId="21A7350F" wp14:textId="77777777">
        <w:tc>
          <w:tcPr>
            <w:tcW w:w="3324" w:type="dxa"/>
            <w:tcMar/>
          </w:tcPr>
          <w:p w:rsidR="00F30507" w:rsidP="00D54DDA" w:rsidRDefault="00F30507" w14:paraId="184D15E4" wp14:textId="77777777">
            <w:r w:rsidRPr="66473FFC">
              <w:rPr>
                <w:color w:val="000000" w:themeColor="text1"/>
              </w:rPr>
              <w:t xml:space="preserve"> </w:t>
            </w:r>
          </w:p>
        </w:tc>
        <w:tc>
          <w:tcPr>
            <w:tcW w:w="3324" w:type="dxa"/>
            <w:tcMar/>
          </w:tcPr>
          <w:p w:rsidR="00F30507" w:rsidP="00D54DDA" w:rsidRDefault="00F30507" w14:paraId="0B778152" wp14:textId="77777777">
            <w:r w:rsidRPr="66473FFC">
              <w:rPr>
                <w:color w:val="000000" w:themeColor="text1"/>
              </w:rPr>
              <w:t>3</w:t>
            </w:r>
          </w:p>
        </w:tc>
        <w:tc>
          <w:tcPr>
            <w:tcW w:w="3324" w:type="dxa"/>
            <w:tcMar/>
          </w:tcPr>
          <w:p w:rsidR="00F30507" w:rsidP="00D54DDA" w:rsidRDefault="00F30507" w14:paraId="1DA72258" wp14:textId="1BF0403C">
            <w:del w:author="Marco Poscente" w:date="2019-01-08T15:06:25.136884" w:id="1184113474">
              <w:r w:rsidRPr="66473FFC" w:rsidDel="47137EFC">
                <w:rPr>
                  <w:color w:val="000000" w:themeColor="text1"/>
                </w:rPr>
                <w:delText xml:space="preserve">Operazione di monitoraggio </w:delText>
              </w:r>
            </w:del>
            <w:ins w:author="Marco Poscente" w:date="2019-01-08T15:06:25.136884" w:id="1208589250">
              <w:r w:rsidRPr="47137EFC" w:rsidR="47137EFC">
                <w:rPr>
                  <w:color w:val="000000" w:themeColor="text1" w:themeTint="FF" w:themeShade="FF"/>
                  <w:rPrChange w:author="Marco Poscente" w:date="2019-01-08T15:06:25.136884" w:id="1847986377">
                    <w:rPr/>
                  </w:rPrChange>
                </w:rPr>
                <w:t>Accesso alla Dashboard</w:t>
              </w:r>
            </w:ins>
          </w:p>
        </w:tc>
      </w:tr>
      <w:tr xmlns:wp14="http://schemas.microsoft.com/office/word/2010/wordml" w:rsidR="00F30507" w:rsidTr="38D000E8" w14:paraId="77909455" wp14:textId="77777777">
        <w:tc>
          <w:tcPr>
            <w:tcW w:w="3324" w:type="dxa"/>
            <w:tcMar/>
          </w:tcPr>
          <w:p w:rsidR="00F30507" w:rsidP="00D54DDA" w:rsidRDefault="00F30507" w14:paraId="68824585" wp14:textId="77777777">
            <w:r w:rsidRPr="66473FFC">
              <w:rPr>
                <w:color w:val="000000" w:themeColor="text1"/>
              </w:rPr>
              <w:t>EXTENSIONS</w:t>
            </w:r>
          </w:p>
        </w:tc>
        <w:tc>
          <w:tcPr>
            <w:tcW w:w="3324" w:type="dxa"/>
            <w:tcMar/>
          </w:tcPr>
          <w:p w:rsidR="00F30507" w:rsidP="00D54DDA" w:rsidRDefault="00F30507" w14:paraId="6C012A51" wp14:textId="77777777">
            <w:r w:rsidRPr="66473FFC">
              <w:rPr>
                <w:color w:val="000000" w:themeColor="text1"/>
              </w:rPr>
              <w:t>Step</w:t>
            </w:r>
          </w:p>
        </w:tc>
        <w:tc>
          <w:tcPr>
            <w:tcW w:w="3324" w:type="dxa"/>
            <w:tcMar/>
          </w:tcPr>
          <w:p w:rsidR="00F30507" w:rsidP="00D54DDA" w:rsidRDefault="00F30507" w14:paraId="6B95977F" wp14:textId="77777777">
            <w:r w:rsidRPr="66473FFC">
              <w:rPr>
                <w:color w:val="000000" w:themeColor="text1"/>
              </w:rPr>
              <w:t>Branching Action</w:t>
            </w:r>
          </w:p>
        </w:tc>
      </w:tr>
      <w:tr xmlns:wp14="http://schemas.microsoft.com/office/word/2010/wordml" w:rsidR="00F30507" w:rsidTr="38D000E8" w14:paraId="024C258C" wp14:textId="77777777">
        <w:tc>
          <w:tcPr>
            <w:tcW w:w="3324" w:type="dxa"/>
            <w:tcMar/>
          </w:tcPr>
          <w:p w:rsidR="00F30507" w:rsidP="00D54DDA" w:rsidRDefault="00F30507" w14:paraId="63A420E6" wp14:textId="77777777">
            <w:r w:rsidRPr="66473FFC">
              <w:rPr>
                <w:color w:val="000000" w:themeColor="text1"/>
              </w:rPr>
              <w:t xml:space="preserve"> </w:t>
            </w:r>
          </w:p>
        </w:tc>
        <w:tc>
          <w:tcPr>
            <w:tcW w:w="3324" w:type="dxa"/>
            <w:tcMar/>
          </w:tcPr>
          <w:p w:rsidR="00F30507" w:rsidP="00D54DDA" w:rsidRDefault="00F30507" w14:paraId="4F30B311" wp14:textId="77777777">
            <w:r w:rsidRPr="66473FFC">
              <w:rPr>
                <w:color w:val="000000" w:themeColor="text1"/>
              </w:rPr>
              <w:t>1a</w:t>
            </w:r>
          </w:p>
        </w:tc>
        <w:tc>
          <w:tcPr>
            <w:tcW w:w="3324" w:type="dxa"/>
            <w:tcMar/>
          </w:tcPr>
          <w:p w:rsidR="00F30507" w:rsidP="7FEF7B46" w:rsidRDefault="00F30507" w14:paraId="4D58023F" wp14:textId="5F2A5767">
            <w:pPr>
              <w:pStyle w:val="Normale"/>
              <w:ind w:left="0"/>
              <w:rPr>
                <w:ins w:author="Marco Poscente" w:date="2019-01-08T15:07:25.2353758" w:id="1003678916"/>
                <w:color w:val="000000" w:themeColor="text1" w:themeTint="FF" w:themeShade="FF"/>
                <w:u w:val="none"/>
                <w:rPrChange w:author="Marco Poscente" w:date="2019-01-08T15:07:25.2353758" w:id="1342084966">
                  <w:rPr/>
                </w:rPrChange>
              </w:rPr>
              <w:pPrChange w:author="Marco Poscente" w:date="2019-01-08T15:07:25.2353758" w:id="443675408">
                <w:pPr/>
              </w:pPrChange>
            </w:pPr>
            <w:ins w:author="Marco Poscente" w:date="2019-01-08T15:07:25.2353758" w:id="1902496732">
              <w:r w:rsidRPr="47137EFC" w:rsidR="7FEF7B46">
                <w:rPr>
                  <w:color w:val="000000" w:themeColor="text1"/>
                  <w:u w:val="none"/>
                  <w:rPrChange w:author="Marco Poscente" w:date="2019-01-08T15:06:25.136884" w:id="1216144948">
                    <w:rPr>
                      <w:color w:val="000000" w:themeColor="text1"/>
                      <w:u w:val="single"/>
                    </w:rPr>
                  </w:rPrChange>
                </w:rPr>
                <w:t xml:space="preserve">-</w:t>
              </w:r>
              <w:proofErr w:type="spellStart"/>
              <w:r w:rsidRPr="47137EFC" w:rsidR="7FEF7B46">
                <w:rPr>
                  <w:color w:val="000000" w:themeColor="text1"/>
                  <w:u w:val="none"/>
                  <w:rPrChange w:author="Marco Poscente" w:date="2019-01-08T15:06:25.136884" w:id="474702023">
                    <w:rPr>
                      <w:color w:val="000000" w:themeColor="text1"/>
                      <w:u w:val="single"/>
                    </w:rPr>
                  </w:rPrChange>
                </w:rPr>
                <w:t xml:space="preserve">Registrare</w:t>
              </w:r>
              <w:proofErr w:type="spellEnd"/>
              <w:r w:rsidRPr="47137EFC" w:rsidR="7FEF7B46">
                <w:rPr>
                  <w:color w:val="000000" w:themeColor="text1"/>
                  <w:u w:val="none"/>
                  <w:rPrChange w:author="Marco Poscente" w:date="2019-01-08T15:06:25.136884" w:id="1884734621">
                    <w:rPr>
                      <w:color w:val="000000" w:themeColor="text1"/>
                      <w:u w:val="single"/>
                    </w:rPr>
                  </w:rPrChange>
                </w:rPr>
                <w:t xml:space="preserve"> un nuovo admin;</w:t>
              </w:r>
            </w:ins>
          </w:p>
          <w:p w:rsidR="00F30507" w:rsidP="7FEF7B46" w:rsidRDefault="00F30507" w14:paraId="2FACF2C2" wp14:textId="0BB4B239">
            <w:pPr>
              <w:pStyle w:val="Normale"/>
              <w:ind w:left="0"/>
              <w:rPr>
                <w:ins w:author="Marco Poscente" w:date="2019-01-08T15:07:25.2353758" w:id="1810458967"/>
                <w:color w:val="000000" w:themeColor="text1" w:themeTint="FF" w:themeShade="FF"/>
                <w:u w:val="none"/>
                <w:rPrChange w:author="Marco Poscente" w:date="2019-01-08T15:07:25.2353758" w:id="973253585">
                  <w:rPr/>
                </w:rPrChange>
              </w:rPr>
              <w:pPrChange w:author="Marco Poscente" w:date="2019-01-08T15:07:25.2353758" w:id="443675408">
                <w:pPr/>
              </w:pPrChange>
            </w:pPr>
            <w:ins w:author="Marco Poscente" w:date="2019-01-08T15:07:25.2353758" w:id="1829158468">
              <w:r w:rsidRPr="47137EFC" w:rsidR="7FEF7B46">
                <w:rPr>
                  <w:color w:val="000000" w:themeColor="text1"/>
                  <w:u w:val="none"/>
                  <w:rPrChange w:author="Marco Poscente" w:date="2019-01-08T15:06:25.136884" w:id="1790912133">
                    <w:rPr>
                      <w:color w:val="000000" w:themeColor="text1"/>
                      <w:u w:val="single"/>
                    </w:rPr>
                  </w:rPrChange>
                </w:rPr>
                <w:t xml:space="preserve">-</w:t>
              </w:r>
              <w:r w:rsidRPr="47137EFC" w:rsidR="7FEF7B46">
                <w:rPr>
                  <w:color w:val="000000" w:themeColor="text1"/>
                  <w:u w:val="none"/>
                  <w:rPrChange w:author="Marco Poscente" w:date="2019-01-08T15:06:25.136884" w:id="308900874">
                    <w:rPr>
                      <w:color w:val="000000" w:themeColor="text1"/>
                      <w:u w:val="single"/>
                    </w:rPr>
                  </w:rPrChange>
                </w:rPr>
                <w:t xml:space="preserve">Registrare</w:t>
              </w:r>
              <w:r w:rsidRPr="47137EFC" w:rsidR="7FEF7B46">
                <w:rPr>
                  <w:color w:val="000000" w:themeColor="text1"/>
                  <w:u w:val="none"/>
                  <w:rPrChange w:author="Marco Poscente" w:date="2019-01-08T15:06:25.136884" w:id="1057839383">
                    <w:rPr>
                      <w:color w:val="000000" w:themeColor="text1"/>
                      <w:u w:val="single"/>
                    </w:rPr>
                  </w:rPrChange>
                </w:rPr>
                <w:t xml:space="preserve"> un nuovo </w:t>
              </w:r>
              <w:r w:rsidRPr="47137EFC" w:rsidR="7FEF7B46">
                <w:rPr>
                  <w:color w:val="000000" w:themeColor="text1"/>
                  <w:u w:val="none"/>
                  <w:rPrChange w:author="Marco Poscente" w:date="2019-01-08T15:06:25.136884" w:id="2120214329">
                    <w:rPr>
                      <w:color w:val="000000" w:themeColor="text1"/>
                      <w:u w:val="single"/>
                    </w:rPr>
                  </w:rPrChange>
                </w:rPr>
                <w:t xml:space="preserve">gestore</w:t>
              </w:r>
              <w:r w:rsidRPr="47137EFC" w:rsidR="7FEF7B46">
                <w:rPr>
                  <w:color w:val="000000" w:themeColor="text1"/>
                  <w:u w:val="none"/>
                  <w:rPrChange w:author="Marco Poscente" w:date="2019-01-08T15:06:25.136884" w:id="229713923">
                    <w:rPr>
                      <w:color w:val="000000" w:themeColor="text1"/>
                      <w:u w:val="single"/>
                    </w:rPr>
                  </w:rPrChange>
                </w:rPr>
                <w:t xml:space="preserve">;</w:t>
              </w:r>
            </w:ins>
          </w:p>
          <w:p w:rsidR="00F30507" w:rsidP="7FEF7B46" w:rsidRDefault="00F30507" w14:paraId="3699D990" wp14:textId="546925CB">
            <w:pPr>
              <w:pStyle w:val="Normale"/>
              <w:ind w:left="0"/>
              <w:rPr>
                <w:ins w:author="Marco Poscente" w:date="2019-01-08T15:07:25.2353758" w:id="1897765795"/>
                <w:color w:val="000000" w:themeColor="text1" w:themeTint="FF" w:themeShade="FF"/>
                <w:u w:val="none"/>
                <w:rPrChange w:author="Marco Poscente" w:date="2019-01-08T15:07:25.2353758" w:id="1196160407">
                  <w:rPr/>
                </w:rPrChange>
              </w:rPr>
              <w:pPrChange w:author="Marco Poscente" w:date="2019-01-08T15:07:25.2353758" w:id="443675408">
                <w:pPr/>
              </w:pPrChange>
            </w:pPr>
            <w:ins w:author="Marco Poscente" w:date="2019-01-08T15:07:25.2353758" w:id="578295375">
              <w:r w:rsidRPr="47137EFC" w:rsidR="7FEF7B46">
                <w:rPr>
                  <w:color w:val="000000" w:themeColor="text1"/>
                  <w:u w:val="none"/>
                  <w:rPrChange w:author="Marco Poscente" w:date="2019-01-08T15:06:25.136884" w:id="1310629324">
                    <w:rPr>
                      <w:color w:val="000000" w:themeColor="text1"/>
                      <w:u w:val="single"/>
                    </w:rPr>
                  </w:rPrChange>
                </w:rPr>
                <w:t xml:space="preserve">-</w:t>
              </w:r>
              <w:r w:rsidRPr="47137EFC" w:rsidR="7FEF7B46">
                <w:rPr>
                  <w:color w:val="000000" w:themeColor="text1"/>
                  <w:u w:val="none"/>
                  <w:rPrChange w:author="Marco Poscente" w:date="2019-01-08T15:06:25.136884" w:id="1355765186">
                    <w:rPr>
                      <w:color w:val="000000" w:themeColor="text1"/>
                      <w:u w:val="single"/>
                    </w:rPr>
                  </w:rPrChange>
                </w:rPr>
                <w:t xml:space="preserve">Recuperare</w:t>
              </w:r>
              <w:r w:rsidRPr="47137EFC" w:rsidR="7FEF7B46">
                <w:rPr>
                  <w:color w:val="000000" w:themeColor="text1"/>
                  <w:u w:val="none"/>
                  <w:rPrChange w:author="Marco Poscente" w:date="2019-01-08T15:06:25.136884" w:id="1156901259">
                    <w:rPr>
                      <w:color w:val="000000" w:themeColor="text1"/>
                      <w:u w:val="single"/>
                    </w:rPr>
                  </w:rPrChange>
                </w:rPr>
                <w:t xml:space="preserve"> </w:t>
              </w:r>
              <w:r w:rsidRPr="47137EFC" w:rsidR="7FEF7B46">
                <w:rPr>
                  <w:color w:val="000000" w:themeColor="text1"/>
                  <w:u w:val="none"/>
                  <w:rPrChange w:author="Marco Poscente" w:date="2019-01-08T15:06:25.136884" w:id="2034519632">
                    <w:rPr>
                      <w:color w:val="000000" w:themeColor="text1"/>
                      <w:u w:val="single"/>
                    </w:rPr>
                  </w:rPrChange>
                </w:rPr>
                <w:t xml:space="preserve">credenziali</w:t>
              </w:r>
              <w:r w:rsidRPr="47137EFC" w:rsidR="7FEF7B46">
                <w:rPr>
                  <w:color w:val="000000" w:themeColor="text1"/>
                  <w:u w:val="none"/>
                  <w:rPrChange w:author="Marco Poscente" w:date="2019-01-08T15:06:25.136884" w:id="2023201438">
                    <w:rPr>
                      <w:color w:val="000000" w:themeColor="text1"/>
                      <w:u w:val="single"/>
                    </w:rPr>
                  </w:rPrChange>
                </w:rPr>
                <w:t xml:space="preserve"> di un admin</w:t>
              </w:r>
            </w:ins>
          </w:p>
          <w:p w:rsidR="00F30507" w:rsidP="7FEF7B46" w:rsidRDefault="00F30507" w14:paraId="028EB558" wp14:textId="29C4D290">
            <w:pPr>
              <w:pStyle w:val="Normale"/>
              <w:ind w:left="0"/>
              <w:rPr>
                <w:color w:val="000000" w:themeColor="text1" w:themeTint="FF" w:themeShade="FF"/>
                <w:u w:val="none"/>
                <w:rPrChange w:author="Marco Poscente" w:date="2019-01-08T15:07:25.2353758" w:id="183575721">
                  <w:rPr/>
                </w:rPrChange>
              </w:rPr>
              <w:pPrChange w:author="Marco Poscente" w:date="2019-01-08T15:07:25.2353758" w:id="443675408">
                <w:pPr/>
              </w:pPrChange>
            </w:pPr>
            <w:ins w:author="Marco Poscente" w:date="2019-01-08T15:07:25.2353758" w:id="673448204">
              <w:r w:rsidRPr="47137EFC" w:rsidR="7FEF7B46">
                <w:rPr>
                  <w:color w:val="000000" w:themeColor="text1"/>
                  <w:u w:val="none"/>
                  <w:rPrChange w:author="Marco Poscente" w:date="2019-01-08T15:06:25.136884" w:id="8798244">
                    <w:rPr>
                      <w:color w:val="000000" w:themeColor="text1"/>
                      <w:u w:val="single"/>
                    </w:rPr>
                  </w:rPrChange>
                </w:rPr>
                <w:t xml:space="preserve">-</w:t>
              </w:r>
              <w:r w:rsidRPr="47137EFC" w:rsidR="7FEF7B46">
                <w:rPr>
                  <w:color w:val="000000" w:themeColor="text1"/>
                  <w:u w:val="none"/>
                  <w:rPrChange w:author="Marco Poscente" w:date="2019-01-08T15:06:25.136884" w:id="1995606590">
                    <w:rPr>
                      <w:color w:val="000000" w:themeColor="text1"/>
                      <w:u w:val="single"/>
                    </w:rPr>
                  </w:rPrChange>
                </w:rPr>
                <w:t xml:space="preserve">Rispondere</w:t>
              </w:r>
              <w:r w:rsidRPr="47137EFC" w:rsidR="7FEF7B46">
                <w:rPr>
                  <w:color w:val="000000" w:themeColor="text1"/>
                  <w:u w:val="none"/>
                  <w:rPrChange w:author="Marco Poscente" w:date="2019-01-08T15:06:25.136884" w:id="1630379396">
                    <w:rPr>
                      <w:color w:val="000000" w:themeColor="text1"/>
                      <w:u w:val="single"/>
                    </w:rPr>
                  </w:rPrChange>
                </w:rPr>
                <w:t xml:space="preserve"> </w:t>
              </w:r>
              <w:r w:rsidRPr="47137EFC" w:rsidR="7FEF7B46">
                <w:rPr>
                  <w:color w:val="000000" w:themeColor="text1"/>
                  <w:u w:val="none"/>
                  <w:rPrChange w:author="Marco Poscente" w:date="2019-01-08T15:06:25.136884" w:id="1600437310">
                    <w:rPr>
                      <w:color w:val="000000" w:themeColor="text1"/>
                      <w:u w:val="single"/>
                    </w:rPr>
                  </w:rPrChange>
                </w:rPr>
                <w:t xml:space="preserve">ad</w:t>
              </w:r>
              <w:r w:rsidRPr="47137EFC" w:rsidR="7FEF7B46">
                <w:rPr>
                  <w:color w:val="000000" w:themeColor="text1"/>
                  <w:u w:val="none"/>
                  <w:rPrChange w:author="Marco Poscente" w:date="2019-01-08T15:06:25.136884" w:id="2064818885">
                    <w:rPr>
                      <w:color w:val="000000" w:themeColor="text1"/>
                      <w:u w:val="single"/>
                    </w:rPr>
                  </w:rPrChange>
                </w:rPr>
                <w:t xml:space="preserve"> </w:t>
              </w:r>
              <w:r w:rsidRPr="47137EFC" w:rsidR="7FEF7B46">
                <w:rPr>
                  <w:color w:val="000000" w:themeColor="text1"/>
                  <w:u w:val="none"/>
                  <w:rPrChange w:author="Marco Poscente" w:date="2019-01-08T15:06:25.136884" w:id="2042248733">
                    <w:rPr>
                      <w:color w:val="000000" w:themeColor="text1"/>
                      <w:u w:val="single"/>
                    </w:rPr>
                  </w:rPrChange>
                </w:rPr>
                <w:t xml:space="preserve">eventuali</w:t>
              </w:r>
              <w:r w:rsidRPr="47137EFC" w:rsidR="7FEF7B46">
                <w:rPr>
                  <w:color w:val="000000" w:themeColor="text1"/>
                  <w:u w:val="none"/>
                  <w:rPrChange w:author="Marco Poscente" w:date="2019-01-08T15:06:25.136884" w:id="1524892973">
                    <w:rPr>
                      <w:color w:val="000000" w:themeColor="text1"/>
                      <w:u w:val="single"/>
                    </w:rPr>
                  </w:rPrChange>
                </w:rPr>
                <w:t xml:space="preserve"> ticket</w:t>
              </w:r>
            </w:ins>
          </w:p>
        </w:tc>
      </w:tr>
      <w:tr xmlns:wp14="http://schemas.microsoft.com/office/word/2010/wordml" w:rsidR="00F30507" w:rsidTr="38D000E8" w14:paraId="55D700FE" wp14:textId="77777777">
        <w:tc>
          <w:tcPr>
            <w:tcW w:w="3324" w:type="dxa"/>
            <w:tcMar/>
          </w:tcPr>
          <w:p w:rsidR="00F30507" w:rsidP="00D54DDA" w:rsidRDefault="00F30507" w14:paraId="69ECD48F" wp14:textId="77777777">
            <w:r w:rsidRPr="66473FFC">
              <w:rPr>
                <w:color w:val="000000" w:themeColor="text1"/>
              </w:rPr>
              <w:t>SUB-VARIATIONS</w:t>
            </w:r>
          </w:p>
        </w:tc>
        <w:tc>
          <w:tcPr>
            <w:tcW w:w="3324" w:type="dxa"/>
            <w:tcMar/>
          </w:tcPr>
          <w:p w:rsidR="00F30507" w:rsidP="00D54DDA" w:rsidRDefault="00F30507" w14:paraId="66E8DF9A" wp14:textId="77777777">
            <w:r w:rsidRPr="66473FFC">
              <w:rPr>
                <w:color w:val="000000" w:themeColor="text1"/>
              </w:rPr>
              <w:t xml:space="preserve"> </w:t>
            </w:r>
          </w:p>
        </w:tc>
        <w:tc>
          <w:tcPr>
            <w:tcW w:w="3324" w:type="dxa"/>
            <w:tcMar/>
          </w:tcPr>
          <w:p w:rsidR="00F30507" w:rsidP="00D54DDA" w:rsidRDefault="00F30507" w14:paraId="494383E6" wp14:textId="77777777">
            <w:r w:rsidRPr="66473FFC">
              <w:rPr>
                <w:color w:val="000000" w:themeColor="text1"/>
              </w:rPr>
              <w:t>Branching Action</w:t>
            </w:r>
          </w:p>
        </w:tc>
      </w:tr>
      <w:tr xmlns:wp14="http://schemas.microsoft.com/office/word/2010/wordml" w:rsidR="00F30507" w:rsidTr="38D000E8" w14:paraId="7A93C9C2" wp14:textId="77777777">
        <w:tc>
          <w:tcPr>
            <w:tcW w:w="3324" w:type="dxa"/>
            <w:tcMar/>
          </w:tcPr>
          <w:p w:rsidR="00F30507" w:rsidP="00D54DDA" w:rsidRDefault="00F30507" w14:paraId="637F08B6" wp14:textId="77777777">
            <w:r w:rsidRPr="66473FFC">
              <w:rPr>
                <w:color w:val="000000" w:themeColor="text1"/>
              </w:rPr>
              <w:t xml:space="preserve"> </w:t>
            </w:r>
          </w:p>
        </w:tc>
        <w:tc>
          <w:tcPr>
            <w:tcW w:w="3324" w:type="dxa"/>
            <w:tcMar/>
          </w:tcPr>
          <w:p w:rsidR="00F30507" w:rsidP="00D54DDA" w:rsidRDefault="00F30507" w14:paraId="19F14E3C" wp14:textId="77777777">
            <w:r w:rsidRPr="66473FFC">
              <w:rPr>
                <w:color w:val="000000" w:themeColor="text1"/>
              </w:rPr>
              <w:t>1</w:t>
            </w:r>
          </w:p>
        </w:tc>
        <w:tc>
          <w:tcPr>
            <w:tcW w:w="3324" w:type="dxa"/>
            <w:tcMar/>
          </w:tcPr>
          <w:p w:rsidR="00F30507" w:rsidP="7FEF7B46" w:rsidRDefault="00F30507" w14:paraId="7E650EB8" wp14:textId="77777777" wp14:noSpellErr="1">
            <w:pPr>
              <w:rPr>
                <w:color w:val="000000" w:themeColor="text1" w:themeTint="FF" w:themeShade="FF"/>
                <w:rPrChange w:author="Marco Poscente" w:date="2019-01-08T15:07:25.2353758" w:id="507282530">
                  <w:rPr/>
                </w:rPrChange>
              </w:rPr>
              <w:pPrChange w:author="Marco Poscente" w:date="2019-01-08T15:07:25.2353758" w:id="935503822">
                <w:pPr/>
              </w:pPrChange>
            </w:pPr>
            <w:del w:author="Marco Poscente" w:date="2019-01-08T15:07:25.2353758" w:id="470611178">
              <w:r w:rsidRPr="66473FFC" w:rsidDel="7FEF7B46">
                <w:rPr>
                  <w:color w:val="000000" w:themeColor="text1"/>
                </w:rPr>
                <w:delText>&lt;list of variation s&gt;</w:delText>
              </w:r>
            </w:del>
            <w:ins w:author="Marco Poscente" w:date="2019-01-08T15:08:25.8733479" w:id="2030086096">
              <w:r w:rsidRPr="59A18B29" w:rsidR="59A18B29">
                <w:rPr>
                  <w:color w:val="000000" w:themeColor="text1" w:themeTint="FF" w:themeShade="FF"/>
                  <w:rPrChange w:author="Marco Poscente" w:date="2019-01-08T15:08:25.8733479" w:id="1534128291">
                    <w:rPr/>
                  </w:rPrChange>
                </w:rPr>
                <w:t>&lt;list of variation s&gt;</w:t>
              </w:r>
            </w:ins>
          </w:p>
        </w:tc>
      </w:tr>
    </w:tbl>
    <w:p xmlns:wp14="http://schemas.microsoft.com/office/word/2010/wordml" w:rsidR="00F30507" w:rsidP="00F30507" w:rsidRDefault="00F30507" w14:paraId="5F93075F" wp14:textId="77777777">
      <w:r w:rsidRPr="66473FFC">
        <w:rPr>
          <w:b/>
          <w:bCs/>
          <w:i/>
          <w:iCs/>
          <w:color w:val="4F81BD"/>
          <w:sz w:val="22"/>
          <w:szCs w:val="22"/>
          <w:lang w:val="en-GB"/>
        </w:rPr>
        <w:t xml:space="preserve"> </w:t>
      </w:r>
    </w:p>
    <w:p xmlns:wp14="http://schemas.microsoft.com/office/word/2010/wordml" w:rsidR="00E75697" w:rsidP="00D13962" w:rsidRDefault="00E75697" w14:paraId="02F2C34E" wp14:textId="77777777">
      <w:pPr>
        <w:pStyle w:val="Titolo"/>
        <w:spacing w:after="0"/>
        <w:jc w:val="both"/>
        <w:rPr>
          <w:rFonts w:ascii="Arial" w:hAnsi="Arial" w:cs="Arial"/>
          <w:color w:val="auto"/>
          <w:spacing w:val="0"/>
          <w:kern w:val="0"/>
          <w:sz w:val="24"/>
          <w:szCs w:val="24"/>
        </w:rPr>
      </w:pPr>
    </w:p>
    <w:p w:rsidR="58861F4F" w:rsidDel="2DF640B6" w:rsidP="58861F4F" w:rsidRDefault="58861F4F" w14:paraId="70D4BCAB" w14:textId="58078DFF">
      <w:pPr>
        <w:pStyle w:val="Titolo"/>
        <w:spacing w:after="0"/>
        <w:jc w:val="both"/>
        <w:rPr>
          <w:ins w:author="Marco Poscente" w:date="2019-01-09T09:19:14.7162255" w:id="1783147447"/>
          <w:del w:author="Salvatore Salernitano" w:date="2019-01-16T09:32:55.2642354" w:id="1122485033"/>
          <w:rFonts w:ascii="Arial" w:hAnsi="Arial" w:cs="Arial"/>
          <w:color w:val="auto"/>
          <w:sz w:val="24"/>
          <w:szCs w:val="24"/>
          <w:lang w:val="it-IT"/>
          <w:rPrChange w:author="Marco Poscente" w:date="2019-01-09T09:19:14.7162255" w:id="746000480">
            <w:rPr/>
          </w:rPrChange>
        </w:rPr>
        <w:pPrChange w:author="Marco Poscente" w:date="2019-01-09T09:19:14.7162255" w:id="550361360">
          <w:pPr/>
        </w:pPrChange>
      </w:pPr>
    </w:p>
    <w:p xmlns:wp14="http://schemas.microsoft.com/office/word/2010/wordml" w:rsidR="00EC7A0C" w:rsidP="00D13962" w:rsidRDefault="00EC7A0C" w14:paraId="548F3B22" wp14:textId="4FEBA0EC">
      <w:pPr>
        <w:pStyle w:val="Titolo"/>
        <w:spacing w:after="0"/>
        <w:jc w:val="both"/>
        <w:rPr>
          <w:rFonts w:ascii="Arial" w:hAnsi="Arial" w:cs="Arial"/>
          <w:color w:val="auto"/>
          <w:spacing w:val="0"/>
          <w:kern w:val="0"/>
          <w:sz w:val="24"/>
          <w:szCs w:val="24"/>
          <w:lang w:val="it-IT"/>
        </w:rPr>
      </w:pPr>
      <w:r w:rsidRPr="00BF620D">
        <w:rPr>
          <w:rFonts w:ascii="Arial" w:hAnsi="Arial" w:cs="Arial"/>
          <w:color w:val="auto"/>
          <w:spacing w:val="0"/>
          <w:kern w:val="0"/>
          <w:sz w:val="24"/>
          <w:szCs w:val="24"/>
          <w:lang w:val="it-IT"/>
        </w:rPr>
        <w:t xml:space="preserve">A1.1 GUI </w:t>
      </w:r>
      <w:proofErr w:type="spellStart"/>
      <w:r w:rsidRPr="00BF620D">
        <w:rPr>
          <w:rFonts w:ascii="Arial" w:hAnsi="Arial" w:cs="Arial"/>
          <w:color w:val="auto"/>
          <w:spacing w:val="0"/>
          <w:kern w:val="0"/>
          <w:sz w:val="24"/>
          <w:szCs w:val="24"/>
          <w:lang w:val="it-IT"/>
        </w:rPr>
        <w:t>Requirements</w:t>
      </w:r>
      <w:proofErr w:type="spellEnd"/>
      <w:r w:rsidRPr="00BF620D" w:rsidR="00193B67">
        <w:rPr>
          <w:rFonts w:ascii="Arial" w:hAnsi="Arial" w:cs="Arial"/>
          <w:color w:val="auto"/>
          <w:spacing w:val="0"/>
          <w:kern w:val="0"/>
          <w:sz w:val="24"/>
          <w:szCs w:val="24"/>
          <w:lang w:val="it-IT"/>
        </w:rPr>
        <w:t xml:space="preserve"> (da riempire a partire dalla Versione 2)</w:t>
      </w:r>
      <w:ins w:author="Marco Poscente" w:date="2019-01-08T15:08:25.8733479" w:id="2042903843">
        <w:del w:author="Lorenzo Salvi" w:date="2019-01-09T09:35:31.2194158" w:id="456052673">
          <w:r w:rsidRPr="00BF620D" w:rsidDel="533DC39F" w:rsidR="59A18B29">
            <w:rPr>
              <w:rFonts w:ascii="Arial" w:hAnsi="Arial" w:cs="Arial"/>
              <w:color w:val="auto"/>
              <w:spacing w:val="0"/>
              <w:kern w:val="0"/>
              <w:sz w:val="24"/>
              <w:szCs w:val="24"/>
              <w:lang w:val="it-IT"/>
            </w:rPr>
            <w:delText xml:space="preserve"> (</w:delText>
          </w:r>
          <w:r w:rsidRPr="00BF620D" w:rsidDel="533DC39F" w:rsidR="59A18B29">
            <w:rPr>
              <w:rFonts w:ascii="Arial" w:hAnsi="Arial" w:cs="Arial"/>
              <w:color w:val="auto"/>
              <w:spacing w:val="0"/>
              <w:kern w:val="0"/>
              <w:sz w:val="24"/>
              <w:szCs w:val="24"/>
              <w:lang w:val="it-IT"/>
            </w:rPr>
            <w:delText xml:space="preserve">da</w:delText>
          </w:r>
          <w:r w:rsidRPr="00BF620D" w:rsidDel="533DC39F" w:rsidR="59A18B29">
            <w:rPr>
              <w:rFonts w:ascii="Arial" w:hAnsi="Arial" w:cs="Arial"/>
              <w:color w:val="auto"/>
              <w:spacing w:val="0"/>
              <w:kern w:val="0"/>
              <w:sz w:val="24"/>
              <w:szCs w:val="24"/>
              <w:lang w:val="it-IT"/>
            </w:rPr>
            <w:delText xml:space="preserve"> aggiustare)</w:delText>
          </w:r>
        </w:del>
      </w:ins>
    </w:p>
    <w:p xmlns:wp14="http://schemas.microsoft.com/office/word/2010/wordml" w:rsidRPr="002102E9" w:rsidR="002102E9" w:rsidP="002102E9" w:rsidRDefault="002102E9" w14:paraId="680A4E5D" wp14:textId="77777777">
      <w:pPr>
        <w:rPr>
          <w:lang w:val="it-IT"/>
        </w:rPr>
      </w:pPr>
    </w:p>
    <w:p xmlns:wp14="http://schemas.microsoft.com/office/word/2010/wordml" w:rsidRPr="00634BB8" w:rsidR="002102E9" w:rsidP="49DF956D" w:rsidRDefault="002102E9" w14:paraId="497409D2" wp14:textId="183356CE" w14:noSpellErr="1">
      <w:pPr>
        <w:pStyle w:val="Paragrafoelenco"/>
        <w:numPr>
          <w:ilvl w:val="0"/>
          <w:numId w:val="6"/>
        </w:numPr>
        <w:shd w:val="clear" w:color="auto" w:fill="FFFFFF" w:themeFill="background1"/>
        <w:spacing w:after="0" w:line="240" w:lineRule="auto"/>
        <w:rPr>
          <w:color w:val="000000" w:themeColor="text1" w:themeTint="FF" w:themeShade="FF"/>
          <w:lang w:val="it-IT"/>
          <w:rPrChange w:author="Salvatore Salernitano" w:date="2019-01-18T15:41:39.5762984" w:id="1546165301">
            <w:rPr/>
          </w:rPrChange>
        </w:rPr>
        <w:pPrChange w:author="Salvatore Salernitano" w:date="2019-01-18T15:41:39.5762984" w:id="368">
          <w:pPr>
            <w:pStyle w:val="Paragrafoelenco"/>
            <w:numPr>
              <w:numId w:val="25"/>
            </w:numPr>
            <w:shd w:val="clear" w:color="auto" w:fill="FFFFFF" w:themeFill="background1"/>
            <w:tabs>
              <w:tab w:val="num" w:pos="360"/>
              <w:tab w:val="num" w:pos="720"/>
            </w:tabs>
            <w:spacing w:after="0" w:line="240" w:lineRule="auto"/>
            <w:ind w:hanging="720"/>
          </w:pPr>
        </w:pPrChange>
      </w:pPr>
      <w:r w:rsidRPr="00634BB8">
        <w:rPr>
          <w:rFonts w:ascii="Times New Roman" w:hAnsi="Times New Roman"/>
          <w:color w:val="000000" w:themeColor="text1"/>
          <w:lang w:val="it-IT"/>
          <w:rPrChange w:author="Lorenzo Salvi" w:date="2019-01-07T14:27:00Z" w:id="399795567">
            <w:rPr>
              <w:rFonts w:ascii="Times New Roman" w:hAnsi="Times New Roman"/>
              <w:color w:val="000000" w:themeColor="text1"/>
            </w:rPr>
          </w:rPrChange>
        </w:rPr>
        <w:t>La GUI deve permettere all’utente (Gestore dei Sensori o Amministratore) di accedere al Sistema Software inserendo la propria username e password:</w:t>
      </w:r>
    </w:p>
    <w:p xmlns:wp14="http://schemas.microsoft.com/office/word/2010/wordml" w:rsidRPr="00634BB8" w:rsidR="002102E9" w:rsidDel="56381A36" w:rsidP="1074D5B7" w:rsidRDefault="002102E9" w14:paraId="09BF3DFE" wp14:textId="77777777" wp14:noSpellErr="1">
      <w:pPr>
        <w:pStyle w:val="Paragrafoelenco"/>
        <w:numPr>
          <w:ilvl w:val="0"/>
          <w:numId w:val="6"/>
        </w:numPr>
        <w:shd w:val="clear" w:color="auto" w:fill="FFFFFF" w:themeFill="background1"/>
        <w:spacing w:after="0" w:line="240" w:lineRule="auto"/>
        <w:rPr>
          <w:del w:author="Ludovico Di Federico" w:date="2019-01-09T09:26:27.4206123" w:id="839836677"/>
          <w:color w:val="000000" w:themeColor="text1" w:themeTint="FF" w:themeShade="FF"/>
          <w:lang w:val="it-IT"/>
          <w:rPrChange w:author="Marco Poscente" w:date="2019-01-09T09:25:26.5646983" w:id="1759525204">
            <w:rPr/>
          </w:rPrChange>
        </w:rPr>
        <w:pPrChange w:author="Marco Poscente" w:date="2019-01-09T09:25:26.5646983" w:id="368">
          <w:pPr>
            <w:pStyle w:val="Paragrafoelenco"/>
            <w:numPr>
              <w:numId w:val="25"/>
            </w:numPr>
            <w:shd w:val="clear" w:color="auto" w:fill="FFFFFF" w:themeFill="background1"/>
            <w:tabs>
              <w:tab w:val="num" w:pos="360"/>
              <w:tab w:val="num" w:pos="720"/>
            </w:tabs>
            <w:spacing w:after="0" w:line="240" w:lineRule="auto"/>
            <w:ind w:hanging="720"/>
          </w:pPr>
        </w:pPrChange>
      </w:pPr>
    </w:p>
    <w:p xmlns:wp14="http://schemas.microsoft.com/office/word/2010/wordml" w:rsidRPr="00634BB8" w:rsidR="002102E9" w:rsidDel="56381A36" w:rsidP="002102E9" w:rsidRDefault="002102E9" w14:paraId="19219836" wp14:textId="77777777">
      <w:pPr>
        <w:ind w:left="360"/>
        <w:rPr>
          <w:del w:author="Ludovico Di Federico" w:date="2019-01-09T09:26:27.4206123" w:id="1320411932"/>
          <w:color w:val="000000" w:themeColor="text1"/>
          <w:lang w:val="it-IT"/>
          <w:rPrChange w:author="Lorenzo Salvi" w:date="2019-01-07T14:27:00Z" w:id="370">
            <w:rPr>
              <w:color w:val="000000" w:themeColor="text1"/>
            </w:rPr>
          </w:rPrChange>
        </w:rPr>
      </w:pPr>
    </w:p>
    <w:p xmlns:wp14="http://schemas.microsoft.com/office/word/2010/wordml" w:rsidRPr="002102E9" w:rsidR="002102E9" w:rsidDel="56381A36" w:rsidP="002102E9" w:rsidRDefault="002102E9" w14:paraId="19B43E4E" wp14:textId="77777777">
      <w:pPr>
        <w:rPr>
          <w:del w:author="Ludovico Di Federico" w:date="2019-01-09T09:26:27.4206123" w:id="870043491"/>
        </w:rPr>
      </w:pPr>
      <w:del w:author="Ludovico Di Federico" w:date="2019-01-09T09:26:27.4206123" w:id="2082105696">
        <w:r w:rsidRPr="00634BB8" w:rsidDel="56381A36">
          <w:rPr>
            <w:color w:val="000000" w:themeColor="text1"/>
            <w:lang w:val="it-IT"/>
            <w:rPrChange w:author="Lorenzo Salvi" w:date="2019-01-07T14:27:00Z" w:id="371">
              <w:rPr>
                <w:color w:val="000000" w:themeColor="text1"/>
              </w:rPr>
            </w:rPrChange>
          </w:rPr>
          <w:delText xml:space="preserve">                                   </w:delText>
        </w:r>
      </w:del>
      <w:del w:author="Ludovico Di Federico" w:date="2019-01-09T09:20:14.8897628" w:id="620864731">
        <w:r w:rsidRPr="002102E9" w:rsidDel="4960DB2E">
          <w:rPr>
            <w:noProof/>
          </w:rPr>
          <w:drawing>
            <wp:inline xmlns:wp14="http://schemas.microsoft.com/office/word/2010/wordprocessingDrawing" distT="0" distB="0" distL="0" distR="0" wp14:anchorId="0321AE14" wp14:editId="3E1FFA0D">
              <wp:extent cx="2986548" cy="2314575"/>
              <wp:effectExtent l="0" t="0" r="0" b="0"/>
              <wp:docPr id="940538316" name="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pic:cNvPicPr/>
                    </pic:nvPicPr>
                    <pic:blipFill>
                      <a:blip r:embed="rId9">
                        <a:extLst>
                          <a:ext uri="{28A0092B-C50C-407E-A947-70E740481C1C}">
                            <a14:useLocalDpi xmlns:a14="http://schemas.microsoft.com/office/drawing/2010/main" val="0"/>
                          </a:ext>
                        </a:extLst>
                      </a:blip>
                      <a:stretch>
                        <a:fillRect/>
                      </a:stretch>
                    </pic:blipFill>
                    <pic:spPr>
                      <a:xfrm>
                        <a:off x="0" y="0"/>
                        <a:ext cx="2986548" cy="2314575"/>
                      </a:xfrm>
                      <a:prstGeom prst="rect">
                        <a:avLst/>
                      </a:prstGeom>
                    </pic:spPr>
                  </pic:pic>
                </a:graphicData>
              </a:graphic>
            </wp:inline>
          </w:drawing>
        </w:r>
      </w:del>
    </w:p>
    <w:p w:rsidR="56381A36" w:rsidDel="484F0237" w:rsidP="21E56BBE" w:rsidRDefault="56381A36" w14:paraId="2FEDA64D" w14:noSpellErr="1">
      <w:pPr>
        <w:pStyle w:val="Normale"/>
        <w:shd w:val="clear" w:color="auto" w:fill="FFFFFF" w:themeFill="background1"/>
        <w:spacing w:after="0" w:line="240" w:lineRule="auto"/>
        <w:ind w:left="360"/>
        <w:rPr>
          <w:del w:author="Marco Poscente" w:date="2019-01-09T09:31:28.4418526" w:id="2104975768"/>
          <w:rFonts w:ascii="Times New Roman" w:hAnsi="Times New Roman"/>
          <w:color w:val="000000" w:themeColor="text1" w:themeTint="FF" w:themeShade="FF"/>
          <w:lang w:val="it-IT"/>
          <w:rPrChange w:author="Marco Poscente" w:date="2019-01-09T09:30:28.0480116" w:id="501623629">
            <w:rPr/>
          </w:rPrChange>
        </w:rPr>
        <w:pPrChange w:author="Marco Poscente" w:date="2019-01-09T09:30:28.0480116" w:id="1734533393">
          <w:pPr/>
        </w:pPrChange>
      </w:pPr>
    </w:p>
    <w:p xmlns:wp14="http://schemas.microsoft.com/office/word/2010/wordml" w:rsidRPr="002102E9" w:rsidR="002102E9" w:rsidDel="484F0237" w:rsidP="56381A36" w:rsidRDefault="002102E9" w14:paraId="15A07C98" wp14:textId="77777777">
      <w:pPr>
        <w:jc w:val="center"/>
        <w:rPr>
          <w:del w:author="Marco Poscente" w:date="2019-01-09T09:31:28.4418526" w:id="1661473821"/>
          <w:b w:val="1"/>
          <w:bCs w:val="1"/>
          <w:i w:val="1"/>
          <w:iCs w:val="1"/>
          <w:color w:val="000000" w:themeColor="text1"/>
          <w:rPrChange w:author="Ludovico Di Federico" w:date="2019-01-09T09:26:27.4206123" w:id="878666">
            <w:rPr/>
          </w:rPrChange>
        </w:rPr>
      </w:pPr>
      <w:del w:author="Ludovico Di Federico" w:date="2019-01-09T09:26:27.4206123" w:id="434799010">
        <w:r w:rsidRPr="56381A36" w:rsidDel="56381A36">
          <w:rPr>
            <w:b w:val="1"/>
            <w:bCs w:val="1"/>
            <w:i w:val="1"/>
            <w:iCs w:val="1"/>
            <w:color w:val="000000" w:themeColor="text1"/>
          </w:rPr>
          <w:delText>Fig. 2: Interfaccia Grafica della Login</w:delText>
        </w:r>
      </w:del>
    </w:p>
    <w:p xmlns:wp14="http://schemas.microsoft.com/office/word/2010/wordml" w:rsidRPr="002102E9" w:rsidR="002102E9" w:rsidDel="56381A36" w:rsidP="002102E9" w:rsidRDefault="002102E9" w14:paraId="296FEF7D" wp14:textId="77777777">
      <w:pPr>
        <w:jc w:val="center"/>
        <w:rPr>
          <w:del w:author="Ludovico Di Federico" w:date="2019-01-09T09:26:27.4206123" w:id="1519172541"/>
          <w:b/>
          <w:bCs/>
          <w:i/>
          <w:iCs/>
          <w:color w:val="000000" w:themeColor="text1"/>
        </w:rPr>
      </w:pPr>
    </w:p>
    <w:p xmlns:wp14="http://schemas.microsoft.com/office/word/2010/wordml" w:rsidRPr="002102E9" w:rsidR="002102E9" w:rsidDel="56381A36" w:rsidP="002102E9" w:rsidRDefault="002102E9" w14:paraId="7194DBDC" wp14:textId="77777777">
      <w:pPr>
        <w:jc w:val="center"/>
        <w:rPr>
          <w:del w:author="Ludovico Di Federico" w:date="2019-01-09T09:26:27.4206123" w:id="714996017"/>
          <w:b/>
          <w:bCs/>
          <w:i/>
          <w:iCs/>
          <w:color w:val="000000" w:themeColor="text1"/>
        </w:rPr>
      </w:pPr>
    </w:p>
    <w:p xmlns:wp14="http://schemas.microsoft.com/office/word/2010/wordml" w:rsidRPr="002102E9" w:rsidR="002102E9" w:rsidDel="56381A36" w:rsidP="002102E9" w:rsidRDefault="002102E9" w14:paraId="769D0D3C" wp14:textId="77777777">
      <w:pPr>
        <w:jc w:val="center"/>
        <w:rPr>
          <w:del w:author="Ludovico Di Federico" w:date="2019-01-09T09:26:27.4206123" w:id="2126906955"/>
          <w:b/>
          <w:bCs/>
          <w:i/>
          <w:iCs/>
          <w:color w:val="000000" w:themeColor="text1"/>
        </w:rPr>
      </w:pPr>
    </w:p>
    <w:p xmlns:wp14="http://schemas.microsoft.com/office/word/2010/wordml" w:rsidRPr="002102E9" w:rsidR="002102E9" w:rsidP="49DF956D" w:rsidRDefault="002102E9" w14:paraId="54CD245A" wp14:textId="77777777" wp14:noSpellErr="1">
      <w:pPr>
        <w:pStyle w:val="Normale"/>
        <w:shd w:val="clear" w:color="auto" w:fill="FFFFFF" w:themeFill="background1"/>
        <w:spacing w:after="0" w:line="240" w:lineRule="auto"/>
        <w:ind w:left="360"/>
        <w:rPr>
          <w:rFonts w:ascii="Times New Roman" w:hAnsi="Times New Roman"/>
          <w:color w:val="000000" w:themeColor="text1" w:themeTint="FF" w:themeShade="FF"/>
          <w:lang w:val="it-IT"/>
          <w:rPrChange w:author="Salvatore Salernitano" w:date="2019-01-18T15:41:39.5762984" w:id="509772282">
            <w:rPr/>
          </w:rPrChange>
        </w:rPr>
        <w:pPrChange w:author="Salvatore Salernitano" w:date="2019-01-18T15:41:39.5762984" w:id="1465221806">
          <w:pPr>
            <w:jc w:val="center"/>
          </w:pPr>
        </w:pPrChange>
      </w:pPr>
    </w:p>
    <w:p xmlns:wp14="http://schemas.microsoft.com/office/word/2010/wordml" w:rsidRPr="002102E9" w:rsidR="002102E9" w:rsidDel="041384D1" w:rsidP="3D533531" w:rsidRDefault="002102E9" w14:paraId="1231BE67" wp14:textId="04DA0989">
      <w:pPr>
        <w:jc w:val="center"/>
        <w:rPr>
          <w:ins w:author="Ludovico Di Federico" w:date="2019-01-09T09:26:27.4206123" w:id="1807585300"/>
          <w:del w:author="Salvatore Salernitano" w:date="2019-01-17T11:13:25.1688914" w:id="2065364934"/>
          <w:b w:val="1"/>
          <w:bCs w:val="1"/>
          <w:i w:val="1"/>
          <w:iCs w:val="1"/>
          <w:color w:val="000000" w:themeColor="text1"/>
          <w:rPrChange w:author="Salvatore Salernitano" w:date="2019-01-09T09:57:58.1526708" w:id="1343875925">
            <w:rPr/>
          </w:rPrChange>
        </w:rPr>
      </w:pPr>
      <w:ins w:author="Marco Poscente" w:date="2019-01-09T09:25:26.5646983" w:id="56466613">
        <w:r>
          <w:drawing>
            <wp:inline xmlns:wp14="http://schemas.microsoft.com/office/word/2010/wordprocessingDrawing" wp14:editId="50F93111" wp14:anchorId="28E26894">
              <wp:extent cx="3048000" cy="2324100"/>
              <wp:effectExtent l="0" t="0" r="0" b="0"/>
              <wp:docPr id="321950570" name="Immagine" descr="" title=""/>
              <wp:cNvGraphicFramePr>
                <a:graphicFrameLocks noChangeAspect="1"/>
              </wp:cNvGraphicFramePr>
              <a:graphic>
                <a:graphicData uri="http://schemas.openxmlformats.org/drawingml/2006/picture">
                  <pic:pic>
                    <pic:nvPicPr>
                      <pic:cNvPr id="0" name="Immagine"/>
                      <pic:cNvPicPr/>
                    </pic:nvPicPr>
                    <pic:blipFill>
                      <a:blip r:embed="R7bf7c9492bc744f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48000" cy="2324100"/>
                      </a:xfrm>
                      <a:prstGeom prst="rect">
                        <a:avLst/>
                      </a:prstGeom>
                    </pic:spPr>
                  </pic:pic>
                </a:graphicData>
              </a:graphic>
            </wp:inline>
          </w:drawing>
        </w:r>
      </w:ins>
    </w:p>
    <w:p w:rsidR="56381A36" w:rsidP="041384D1" w:rsidRDefault="56381A36" w14:paraId="6BB59B6C" w14:textId="72CB4277">
      <w:pPr>
        <w:jc w:val="center"/>
        <w:rPr>
          <w:b w:val="1"/>
          <w:bCs w:val="1"/>
          <w:i w:val="1"/>
          <w:iCs w:val="1"/>
          <w:color w:val="000000" w:themeColor="text1" w:themeTint="FF" w:themeShade="FF"/>
          <w:rPrChange w:author="Salvatore Salernitano" w:date="2019-01-17T11:13:25.1688914" w:id="85811252">
            <w:rPr/>
          </w:rPrChange>
        </w:rPr>
        <w:pPrChange w:author="Salvatore Salernitano" w:date="2019-01-17T11:13:25.1688914" w:id="327614063">
          <w:pPr/>
        </w:pPrChange>
      </w:pPr>
    </w:p>
    <w:p w:rsidR="56381A36" w:rsidP="4E923ACE" w:rsidRDefault="56381A36" w14:paraId="3692B17D" w14:textId="3826F5B9">
      <w:pPr>
        <w:pStyle w:val="Normale"/>
        <w:jc w:val="center"/>
        <w:rPr>
          <w:b w:val="1"/>
          <w:bCs w:val="1"/>
          <w:i w:val="1"/>
          <w:iCs w:val="1"/>
          <w:color w:val="000000" w:themeColor="text1" w:themeTint="FF" w:themeShade="FF"/>
          <w:rPrChange w:author="Lorenzo Salvi" w:date="2019-01-10T10:50:47.0362094" w:id="1870237173">
            <w:rPr/>
          </w:rPrChange>
        </w:rPr>
        <w:pPrChange w:author="Lorenzo Salvi" w:date="2019-01-10T10:50:47.0362094" w:id="322655807">
          <w:pPr/>
        </w:pPrChange>
      </w:pPr>
      <w:ins w:author="Ludovico Di Federico" w:date="2019-01-09T09:26:27.4206123" w:id="1433494560">
        <w:r w:rsidRPr="4E923ACE" w:rsidR="56381A36">
          <w:rPr>
            <w:b w:val="1"/>
            <w:bCs w:val="1"/>
            <w:i w:val="1"/>
            <w:iCs w:val="1"/>
            <w:color w:val="000000" w:themeColor="text1" w:themeTint="FF" w:themeShade="FF"/>
            <w:rPrChange w:author="Lorenzo Salvi" w:date="2019-01-10T10:50:47.0362094" w:id="1192518295">
              <w:rPr/>
            </w:rPrChange>
          </w:rPr>
          <w:t xml:space="preserve">Fig. </w:t>
        </w:r>
      </w:ins>
      <w:ins w:author="Marco Poscente" w:date="2019-01-09T09:44:54.9222011" w:id="2087285021">
        <w:r w:rsidRPr="4E923ACE" w:rsidR="701A8273">
          <w:rPr>
            <w:b w:val="1"/>
            <w:bCs w:val="1"/>
            <w:i w:val="1"/>
            <w:iCs w:val="1"/>
            <w:color w:val="000000" w:themeColor="text1" w:themeTint="FF" w:themeShade="FF"/>
            <w:rPrChange w:author="Lorenzo Salvi" w:date="2019-01-10T10:50:47.0362094" w:id="362463547">
              <w:rPr/>
            </w:rPrChange>
          </w:rPr>
          <w:t>1</w:t>
        </w:r>
      </w:ins>
      <w:ins w:author="Ludovico Di Federico" w:date="2019-01-09T09:26:27.4206123" w:id="226750912">
        <w:del w:author="Marco Poscente" w:date="2019-01-09T09:44:54.9222011" w:id="1408147142">
          <w:r w:rsidRPr="56381A36" w:rsidDel="701A8273" w:rsidR="56381A36">
            <w:rPr>
              <w:b w:val="1"/>
              <w:bCs w:val="1"/>
              <w:i w:val="1"/>
              <w:iCs w:val="1"/>
              <w:color w:val="000000" w:themeColor="text1" w:themeTint="FF" w:themeShade="FF"/>
              <w:rPrChange w:author="Ludovico Di Federico" w:date="2019-01-09T09:26:27.4206123" w:id="1350005751">
                <w:rPr/>
              </w:rPrChange>
            </w:rPr>
            <w:delText xml:space="preserve">2</w:delText>
          </w:r>
        </w:del>
        <w:r w:rsidRPr="4E923ACE" w:rsidR="56381A36">
          <w:rPr>
            <w:b w:val="1"/>
            <w:bCs w:val="1"/>
            <w:i w:val="1"/>
            <w:iCs w:val="1"/>
            <w:color w:val="000000" w:themeColor="text1" w:themeTint="FF" w:themeShade="FF"/>
            <w:rPrChange w:author="Lorenzo Salvi" w:date="2019-01-10T10:50:47.0362094" w:id="1830132048">
              <w:rPr/>
            </w:rPrChange>
          </w:rPr>
          <w:t xml:space="preserve">: </w:t>
        </w:r>
        <w:proofErr w:type="spellStart"/>
        <w:r w:rsidRPr="4E923ACE" w:rsidR="56381A36">
          <w:rPr>
            <w:b w:val="1"/>
            <w:bCs w:val="1"/>
            <w:i w:val="1"/>
            <w:iCs w:val="1"/>
            <w:color w:val="000000" w:themeColor="text1" w:themeTint="FF" w:themeShade="FF"/>
            <w:rPrChange w:author="Lorenzo Salvi" w:date="2019-01-10T10:50:47.0362094" w:id="365506105">
              <w:rPr/>
            </w:rPrChange>
          </w:rPr>
          <w:t>Interfaccia</w:t>
        </w:r>
        <w:proofErr w:type="spellEnd"/>
        <w:r w:rsidRPr="4E923ACE" w:rsidR="56381A36">
          <w:rPr>
            <w:b w:val="1"/>
            <w:bCs w:val="1"/>
            <w:i w:val="1"/>
            <w:iCs w:val="1"/>
            <w:color w:val="000000" w:themeColor="text1" w:themeTint="FF" w:themeShade="FF"/>
            <w:rPrChange w:author="Lorenzo Salvi" w:date="2019-01-10T10:50:47.0362094" w:id="1170829693">
              <w:rPr/>
            </w:rPrChange>
          </w:rPr>
          <w:t xml:space="preserve"> Grafica </w:t>
        </w:r>
        <w:proofErr w:type="spellStart"/>
        <w:r w:rsidRPr="4E923ACE" w:rsidR="56381A36">
          <w:rPr>
            <w:b w:val="1"/>
            <w:bCs w:val="1"/>
            <w:i w:val="1"/>
            <w:iCs w:val="1"/>
            <w:color w:val="000000" w:themeColor="text1" w:themeTint="FF" w:themeShade="FF"/>
            <w:rPrChange w:author="Lorenzo Salvi" w:date="2019-01-10T10:50:47.0362094" w:id="159827237">
              <w:rPr/>
            </w:rPrChange>
          </w:rPr>
          <w:t>della</w:t>
        </w:r>
        <w:proofErr w:type="spellEnd"/>
        <w:r w:rsidRPr="4E923ACE" w:rsidR="56381A36">
          <w:rPr>
            <w:b w:val="1"/>
            <w:bCs w:val="1"/>
            <w:i w:val="1"/>
            <w:iCs w:val="1"/>
            <w:color w:val="000000" w:themeColor="text1" w:themeTint="FF" w:themeShade="FF"/>
            <w:rPrChange w:author="Lorenzo Salvi" w:date="2019-01-10T10:50:47.0362094" w:id="589939264">
              <w:rPr/>
            </w:rPrChange>
          </w:rPr>
          <w:t xml:space="preserve"> Login</w:t>
        </w:r>
      </w:ins>
      <w:ins w:author="Lorenzo Salvi" w:date="2019-01-10T10:50:47.0362094" w:id="1249230837">
        <w:r w:rsidRPr="4E923ACE" w:rsidR="4E923ACE">
          <w:rPr>
            <w:b w:val="1"/>
            <w:bCs w:val="1"/>
            <w:i w:val="1"/>
            <w:iCs w:val="1"/>
            <w:color w:val="000000" w:themeColor="text1" w:themeTint="FF" w:themeShade="FF"/>
            <w:rPrChange w:author="Lorenzo Salvi" w:date="2019-01-10T10:50:47.0362094" w:id="626367295">
              <w:rPr/>
            </w:rPrChange>
          </w:rPr>
          <w:t xml:space="preserve">.java</w:t>
        </w:r>
      </w:ins>
    </w:p>
    <w:p xmlns:wp14="http://schemas.microsoft.com/office/word/2010/wordml" w:rsidRPr="002102E9" w:rsidR="002102E9" w:rsidDel="56381A36" w:rsidP="002102E9" w:rsidRDefault="002102E9" w14:paraId="36FEB5B0" wp14:textId="77777777">
      <w:pPr>
        <w:jc w:val="center"/>
        <w:rPr>
          <w:del w:author="Ludovico Di Federico" w:date="2019-01-09T09:26:27.4206123" w:id="676425075"/>
          <w:b/>
          <w:bCs/>
          <w:i/>
          <w:iCs/>
          <w:color w:val="000000" w:themeColor="text1"/>
        </w:rPr>
      </w:pPr>
    </w:p>
    <w:p xmlns:wp14="http://schemas.microsoft.com/office/word/2010/wordml" w:rsidRPr="002102E9" w:rsidR="002102E9" w:rsidDel="56381A36" w:rsidP="002102E9" w:rsidRDefault="002102E9" w14:paraId="30D7AA69" wp14:textId="77777777">
      <w:pPr>
        <w:jc w:val="center"/>
        <w:rPr>
          <w:del w:author="Ludovico Di Federico" w:date="2019-01-09T09:26:27.4206123" w:id="1436823030"/>
          <w:b/>
          <w:bCs/>
          <w:i/>
          <w:iCs/>
          <w:color w:val="000000" w:themeColor="text1"/>
        </w:rPr>
      </w:pPr>
    </w:p>
    <w:p xmlns:wp14="http://schemas.microsoft.com/office/word/2010/wordml" w:rsidRPr="002102E9" w:rsidR="002102E9" w:rsidDel="56381A36" w:rsidP="002102E9" w:rsidRDefault="002102E9" w14:paraId="7196D064" wp14:textId="77777777">
      <w:pPr>
        <w:jc w:val="center"/>
        <w:rPr>
          <w:del w:author="Ludovico Di Federico" w:date="2019-01-09T09:26:27.4206123" w:id="883871749"/>
          <w:color w:val="000000" w:themeColor="text1"/>
        </w:rPr>
      </w:pPr>
    </w:p>
    <w:p xmlns:wp14="http://schemas.microsoft.com/office/word/2010/wordml" w:rsidRPr="002102E9" w:rsidR="002102E9" w:rsidP="56381A36" w:rsidRDefault="002102E9" w14:paraId="34FF1C98" wp14:textId="77777777">
      <w:pPr>
        <w:pStyle w:val="Normale"/>
        <w:jc w:val="center"/>
        <w:rPr>
          <w:b w:val="1"/>
          <w:bCs w:val="1"/>
          <w:i w:val="1"/>
          <w:iCs w:val="1"/>
          <w:color w:val="000000" w:themeColor="text1"/>
          <w:rPrChange w:author="Ludovico Di Federico" w:date="2019-01-09T09:26:27.4206123" w:id="350003532">
            <w:rPr/>
          </w:rPrChange>
        </w:rPr>
        <w:pPrChange w:author="Ludovico Di Federico" w:date="2019-01-09T09:26:27.4206123" w:id="850383853">
          <w:pPr>
            <w:jc w:val="center"/>
          </w:pPr>
        </w:pPrChange>
      </w:pPr>
    </w:p>
    <w:p xmlns:wp14="http://schemas.microsoft.com/office/word/2010/wordml" w:rsidRPr="00634BB8" w:rsidR="002102E9" w:rsidDel="295150A5" w:rsidRDefault="002102E9" w14:paraId="37E34BD1" wp14:textId="77777777">
      <w:pPr>
        <w:pStyle w:val="Paragrafoelenco"/>
        <w:numPr>
          <w:ilvl w:val="0"/>
          <w:numId w:val="6"/>
        </w:numPr>
        <w:spacing w:after="0" w:line="259" w:lineRule="auto"/>
        <w:rPr>
          <w:del w:author="Salvatore Salernitano" w:date="2019-01-09T11:05:38.5497881" w:id="1384752426"/>
          <w:color w:val="000000" w:themeColor="text1"/>
          <w:lang w:val="it-IT"/>
          <w:rPrChange w:author="Lorenzo Salvi" w:date="2019-01-07T14:25:00Z" w:id="372">
            <w:rPr>
              <w:color w:val="000000" w:themeColor="text1"/>
            </w:rPr>
          </w:rPrChange>
        </w:rPr>
        <w:pPrChange w:author="tony" w:date="2019-01-07T11:28:00Z" w:id="373">
          <w:pPr>
            <w:pStyle w:val="Paragrafoelenco"/>
            <w:numPr>
              <w:numId w:val="25"/>
            </w:numPr>
            <w:tabs>
              <w:tab w:val="num" w:pos="360"/>
              <w:tab w:val="num" w:pos="720"/>
            </w:tabs>
            <w:spacing w:after="0" w:line="259" w:lineRule="auto"/>
            <w:ind w:hanging="720"/>
          </w:pPr>
        </w:pPrChange>
      </w:pPr>
      <w:r w:rsidRPr="00634BB8">
        <w:rPr>
          <w:rFonts w:ascii="Times New Roman" w:hAnsi="Times New Roman"/>
          <w:color w:val="000000" w:themeColor="text1"/>
          <w:lang w:val="it-IT"/>
          <w:rPrChange w:author="Lorenzo Salvi" w:date="2019-01-07T14:25:00Z" w:id="424481898">
            <w:rPr>
              <w:rFonts w:ascii="Times New Roman" w:hAnsi="Times New Roman"/>
              <w:color w:val="000000" w:themeColor="text1"/>
            </w:rPr>
          </w:rPrChange>
        </w:rPr>
        <w:t>Nel caso in cui non vengano inseriti l’username e la password verrà visualizzata una finestra dove si chiederà di inserire obbligatoriamente i dati per accedere alla Dashboard richiesta</w:t>
      </w:r>
      <w:ins w:author="Salvatore Salernitano" w:date="2019-01-09T11:05:38.5497881" w:id="2015419052">
        <w:r w:rsidRPr="00634BB8" w:rsidR="295150A5">
          <w:rPr>
            <w:rFonts w:ascii="Times New Roman" w:hAnsi="Times New Roman"/>
            <w:color w:val="000000" w:themeColor="text1"/>
            <w:lang w:val="it-IT"/>
            <w:rPrChange w:author="Lorenzo Salvi" w:date="2019-01-07T14:25:00Z" w:id="374">
              <w:rPr>
                <w:rFonts w:ascii="Times New Roman" w:hAnsi="Times New Roman"/>
                <w:color w:val="000000" w:themeColor="text1"/>
              </w:rPr>
            </w:rPrChange>
          </w:rPr>
          <w:lastRenderedPageBreak/>
          <w:t>:</w:t>
        </w:r>
      </w:ins>
    </w:p>
    <w:p xmlns:wp14="http://schemas.microsoft.com/office/word/2010/wordml" w:rsidRPr="00634BB8" w:rsidR="002102E9" w:rsidDel="041384D1" w:rsidP="38BA3A00" w:rsidRDefault="002102E9" w14:paraId="6D072C0D" wp14:textId="6B27002C" wp14:noSpellErr="1">
      <w:pPr>
        <w:pStyle w:val="Paragrafoelenco"/>
        <w:numPr>
          <w:ilvl w:val="0"/>
          <w:numId w:val="6"/>
        </w:numPr>
        <w:spacing w:after="0" w:line="259" w:lineRule="auto"/>
        <w:rPr>
          <w:del w:author="Salvatore Salernitano" w:date="2019-01-17T11:13:25.1688914" w:id="1810711292"/>
          <w:color w:val="000000" w:themeColor="text1" w:themeTint="FF" w:themeShade="FF"/>
          <w:lang w:val="it-IT"/>
          <w:rPrChange w:author="Salvatore Salernitano" w:date="2019-01-17T11:12:24.5142475" w:id="532658154">
            <w:rPr/>
          </w:rPrChange>
        </w:rPr>
        <w:pPrChange w:author="Salvatore Salernitano" w:date="2019-01-17T11:12:24.5142475" w:id="1173358328">
          <w:pPr/>
        </w:pPrChange>
      </w:pPr>
    </w:p>
    <w:p xmlns:wp14="http://schemas.microsoft.com/office/word/2010/wordml" w:rsidRPr="002102E9" w:rsidR="002102E9" w:rsidP="49DF956D" w:rsidRDefault="002102E9" wp14:textId="77777777" w14:paraId="5476BFEC" w14:noSpellErr="1">
      <w:pPr>
        <w:pStyle w:val="Paragrafoelenco"/>
        <w:numPr>
          <w:ilvl w:val="0"/>
          <w:numId w:val="6"/>
        </w:numPr>
        <w:spacing w:after="0" w:line="259" w:lineRule="auto"/>
        <w:ind/>
        <w:rPr>
          <w:color w:val="000000" w:themeColor="text1" w:themeTint="FF" w:themeShade="FF"/>
          <w:lang w:val="it-IT"/>
          <w:rPrChange w:author="Salvatore Salernitano" w:date="2019-01-18T15:41:39.5762984" w:id="1400898405">
            <w:rPr/>
          </w:rPrChange>
        </w:rPr>
        <w:pPrChange w:author="Salvatore Salernitano" w:date="2019-01-18T15:41:39.5762984" w:id="1646284910">
          <w:pPr>
            <w:ind w:left="2160"/>
          </w:pPr>
        </w:pPrChange>
      </w:pPr>
      <w:del w:author="Salvatore Salernitano" w:date="2019-01-17T11:13:25.1688914" w:id="653263263">
        <w:r w:rsidRPr="56381A36" w:rsidDel="041384D1">
          <w:rPr>
            <w:b w:val="1"/>
            <w:bCs w:val="1"/>
            <w:i w:val="1"/>
            <w:iCs w:val="1"/>
            <w:color w:val="000000" w:themeColor="text1"/>
            <w:lang w:val="it-IT"/>
            <w:rPrChange w:author="Ludovico Di Federico" w:date="2019-01-09T09:26:27.4206123" w:id="376">
              <w:rPr>
                <w:b/>
                <w:bCs/>
                <w:i/>
                <w:iCs/>
                <w:color w:val="000000" w:themeColor="text1"/>
              </w:rPr>
            </w:rPrChange>
          </w:rPr>
          <w:delText xml:space="preserve">       </w:delText>
        </w:r>
      </w:del>
    </w:p>
    <w:p xmlns:wp14="http://schemas.microsoft.com/office/word/2010/wordml" w:rsidRPr="002102E9" w:rsidR="002102E9" w:rsidDel="041384D1" w:rsidP="3D533531" w:rsidRDefault="002102E9" w14:paraId="7EBAFAA6" wp14:textId="4EE44813" w14:noSpellErr="1">
      <w:pPr>
        <w:pStyle w:val="Normale"/>
        <w:ind w:left="0"/>
        <w:jc w:val="center"/>
        <w:rPr>
          <w:del w:author="Salvatore Salernitano" w:date="2019-01-17T11:13:25.1688914" w:id="1338054733"/>
          <w:b w:val="1"/>
          <w:bCs w:val="1"/>
          <w:i w:val="1"/>
          <w:iCs w:val="1"/>
          <w:color w:val="000000" w:themeColor="text1" w:themeTint="FF" w:themeShade="FF"/>
          <w:lang w:val="it-IT"/>
          <w:rPrChange w:author="Salvatore Salernitano" w:date="2019-01-09T09:57:58.1526708" w:id="733551800">
            <w:rPr/>
          </w:rPrChange>
        </w:rPr>
        <w:pPrChange w:author="Salvatore Salernitano" w:date="2019-01-09T09:57:58.1526708" w:id="4007044">
          <w:pPr>
            <w:ind w:left="2160"/>
          </w:pPr>
        </w:pPrChange>
      </w:pPr>
      <w:ins w:author="Marco Poscente" w:date="2019-01-09T09:27:27.4681888" w:id="1809397100">
        <w:r>
          <w:drawing>
            <wp:inline xmlns:wp14="http://schemas.microsoft.com/office/word/2010/wordprocessingDrawing" wp14:editId="31D4DA18" wp14:anchorId="50FBED3C">
              <wp:extent cx="3306871" cy="2514600"/>
              <wp:effectExtent l="0" t="0" r="0" b="0"/>
              <wp:docPr id="172341418" name="Immagine" title=""/>
              <wp:cNvGraphicFramePr>
                <a:graphicFrameLocks noChangeAspect="1"/>
              </wp:cNvGraphicFramePr>
              <a:graphic>
                <a:graphicData uri="http://schemas.openxmlformats.org/drawingml/2006/picture">
                  <pic:pic>
                    <pic:nvPicPr>
                      <pic:cNvPr id="0" name="Immagine"/>
                      <pic:cNvPicPr/>
                    </pic:nvPicPr>
                    <pic:blipFill>
                      <a:blip r:embed="R21f1d5ac968c46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06871" cy="2514600"/>
                      </a:xfrm>
                      <a:prstGeom prst="rect">
                        <a:avLst/>
                      </a:prstGeom>
                    </pic:spPr>
                  </pic:pic>
                </a:graphicData>
              </a:graphic>
            </wp:inline>
          </w:drawing>
        </w:r>
      </w:ins>
    </w:p>
    <w:p xmlns:wp14="http://schemas.microsoft.com/office/word/2010/wordml" w:rsidRPr="002102E9" w:rsidR="002102E9" w:rsidDel="58B2B82A" w:rsidP="56381A36" w:rsidRDefault="002102E9" w14:paraId="022F2980" wp14:textId="4EEAAC82">
      <w:pPr>
        <w:pStyle w:val="Normale"/>
        <w:ind w:left="2160"/>
        <w:rPr>
          <w:del w:author="Marco Poscente" w:date="2019-01-09T09:27:27.4681888" w:id="1535098488"/>
          <w:b w:val="1"/>
          <w:bCs w:val="1"/>
          <w:i w:val="1"/>
          <w:iCs w:val="1"/>
          <w:color w:val="000000" w:themeColor="text1" w:themeTint="FF" w:themeShade="FF"/>
          <w:lang w:val="it-IT"/>
          <w:rPrChange w:author="Ludovico Di Federico" w:date="2019-01-09T09:26:27.4206123" w:id="1922319845">
            <w:rPr/>
          </w:rPrChange>
        </w:rPr>
        <w:pPrChange w:author="Ludovico Di Federico" w:date="2019-01-09T09:26:27.4206123" w:id="1274696886">
          <w:pPr>
            <w:ind w:left="2160"/>
          </w:pPr>
        </w:pPrChange>
      </w:pPr>
    </w:p>
    <w:p xmlns:wp14="http://schemas.microsoft.com/office/word/2010/wordml" w:rsidRPr="002102E9" w:rsidR="002102E9" w:rsidDel="56381A36" w:rsidP="002102E9" w:rsidRDefault="002102E9" w14:paraId="3891630B" wp14:textId="77777777">
      <w:pPr>
        <w:ind w:left="2160"/>
        <w:rPr>
          <w:del w:author="Ludovico Di Federico" w:date="2019-01-09T09:26:27.4206123" w:id="345279171"/>
          <w:b/>
          <w:bCs/>
          <w:i/>
          <w:iCs/>
          <w:color w:val="000000" w:themeColor="text1"/>
        </w:rPr>
      </w:pPr>
      <w:del w:author="Ludovico Di Federico" w:date="2019-01-09T09:26:27.4206123" w:id="237400574">
        <w:r w:rsidRPr="002102E9" w:rsidDel="56381A36">
          <w:rPr>
            <w:noProof/>
          </w:rPr>
          <w:drawing>
            <wp:inline xmlns:wp14="http://schemas.microsoft.com/office/word/2010/wordprocessingDrawing" distT="0" distB="0" distL="0" distR="0" wp14:anchorId="6BC894D2" wp14:editId="090233CE">
              <wp:extent cx="2903666" cy="2171700"/>
              <wp:effectExtent l="0" t="0" r="0" b="0"/>
              <wp:docPr id="517376796" name="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pic:cNvPicPr/>
                    </pic:nvPicPr>
                    <pic:blipFill>
                      <a:blip r:embed="rId10">
                        <a:extLst>
                          <a:ext uri="{28A0092B-C50C-407E-A947-70E740481C1C}">
                            <a14:useLocalDpi xmlns:a14="http://schemas.microsoft.com/office/drawing/2010/main" val="0"/>
                          </a:ext>
                        </a:extLst>
                      </a:blip>
                      <a:stretch>
                        <a:fillRect/>
                      </a:stretch>
                    </pic:blipFill>
                    <pic:spPr>
                      <a:xfrm>
                        <a:off x="0" y="0"/>
                        <a:ext cx="2903666" cy="2171700"/>
                      </a:xfrm>
                      <a:prstGeom prst="rect">
                        <a:avLst/>
                      </a:prstGeom>
                    </pic:spPr>
                  </pic:pic>
                </a:graphicData>
              </a:graphic>
            </wp:inline>
          </w:drawing>
        </w:r>
      </w:del>
    </w:p>
    <w:p w:rsidR="56381A36" w:rsidP="041384D1" w:rsidRDefault="56381A36" w14:paraId="616318C1" w14:textId="052D5FBE" w14:noSpellErr="1">
      <w:pPr>
        <w:pStyle w:val="Normale"/>
        <w:ind w:left="0"/>
        <w:jc w:val="center"/>
        <w:rPr>
          <w:b w:val="1"/>
          <w:bCs w:val="1"/>
          <w:i w:val="1"/>
          <w:iCs w:val="1"/>
          <w:color w:val="000000" w:themeColor="text1" w:themeTint="FF" w:themeShade="FF"/>
          <w:lang w:val="it-IT"/>
          <w:rPrChange w:author="Salvatore Salernitano" w:date="2019-01-17T11:13:25.1688914" w:id="175100186">
            <w:rPr/>
          </w:rPrChange>
        </w:rPr>
        <w:pPrChange w:author="Salvatore Salernitano" w:date="2019-01-17T11:13:25.1688914" w:id="204730911">
          <w:pPr/>
        </w:pPrChange>
      </w:pPr>
    </w:p>
    <w:p xmlns:wp14="http://schemas.microsoft.com/office/word/2010/wordml" w:rsidRPr="00634BB8" w:rsidR="002102E9" w:rsidP="59F911FD" w:rsidRDefault="002102E9" w14:paraId="1A50F1B2" wp14:textId="2669A0C6" wp14:noSpellErr="1">
      <w:pPr>
        <w:jc w:val="center"/>
        <w:rPr>
          <w:b w:val="1"/>
          <w:bCs w:val="1"/>
          <w:i w:val="1"/>
          <w:iCs w:val="1"/>
          <w:color w:val="000000" w:themeColor="text1"/>
          <w:lang w:val="it-IT"/>
          <w:rPrChange w:author="Lorenzo Salvi" w:date="2019-01-10T10:51:47.6965123" w:id="377">
            <w:rPr>
              <w:b/>
              <w:bCs/>
              <w:i/>
              <w:iCs/>
              <w:color w:val="000000" w:themeColor="text1"/>
            </w:rPr>
          </w:rPrChange>
        </w:rPr>
      </w:pPr>
      <w:r w:rsidRPr="59F911FD">
        <w:rPr>
          <w:b w:val="1"/>
          <w:bCs w:val="1"/>
          <w:i w:val="1"/>
          <w:iCs w:val="1"/>
          <w:color w:val="000000" w:themeColor="text1"/>
          <w:lang w:val="it-IT"/>
          <w:rPrChange w:author="Lorenzo Salvi" w:date="2019-01-10T10:51:47.6965123" w:id="1026853440">
            <w:rPr>
              <w:b/>
              <w:bCs/>
              <w:i/>
              <w:iCs/>
              <w:color w:val="000000" w:themeColor="text1"/>
            </w:rPr>
          </w:rPrChange>
        </w:rPr>
        <w:t xml:space="preserve">Fig. </w:t>
      </w:r>
      <w:ins w:author="Marco Poscente" w:date="2019-01-09T09:44:54.9222011" w:id="536834783">
        <w:r w:rsidRPr="59F911FD" w:rsidR="701A8273">
          <w:rPr>
            <w:b w:val="1"/>
            <w:bCs w:val="1"/>
            <w:i w:val="1"/>
            <w:iCs w:val="1"/>
            <w:color w:val="000000" w:themeColor="text1"/>
            <w:lang w:val="it-IT"/>
            <w:rPrChange w:author="Lorenzo Salvi" w:date="2019-01-10T10:51:47.6965123" w:id="946263545">
              <w:rPr>
                <w:b/>
                <w:bCs/>
                <w:i/>
                <w:iCs/>
                <w:color w:val="000000" w:themeColor="text1"/>
              </w:rPr>
            </w:rPrChange>
          </w:rPr>
          <w:t>2</w:t>
        </w:r>
      </w:ins>
      <w:del w:author="Marco Poscente" w:date="2019-01-09T09:44:54.9222011" w:id="1842162550">
        <w:r w:rsidRPr="00634BB8" w:rsidDel="701A8273">
          <w:rPr>
            <w:b/>
            <w:bCs/>
            <w:i/>
            <w:iCs/>
            <w:color w:val="000000" w:themeColor="text1"/>
            <w:lang w:val="it-IT"/>
            <w:rPrChange w:author="Lorenzo Salvi" w:date="2019-01-07T14:27:00Z" w:id="1331486317">
              <w:rPr>
                <w:b/>
                <w:bCs/>
                <w:i/>
                <w:iCs/>
                <w:color w:val="000000" w:themeColor="text1"/>
              </w:rPr>
            </w:rPrChange>
          </w:rPr>
          <w:delText>3</w:delText>
        </w:r>
      </w:del>
      <w:r w:rsidRPr="59F911FD">
        <w:rPr>
          <w:b w:val="1"/>
          <w:bCs w:val="1"/>
          <w:i w:val="1"/>
          <w:iCs w:val="1"/>
          <w:color w:val="000000" w:themeColor="text1"/>
          <w:lang w:val="it-IT"/>
          <w:rPrChange w:author="Lorenzo Salvi" w:date="2019-01-10T10:51:47.6965123" w:id="197941089">
            <w:rPr>
              <w:b/>
              <w:bCs/>
              <w:i/>
              <w:iCs/>
              <w:color w:val="000000" w:themeColor="text1"/>
            </w:rPr>
          </w:rPrChange>
        </w:rPr>
        <w:t>: Interfaccia Grafica Messaggio della Login</w:t>
      </w:r>
      <w:ins w:author="Lorenzo Salvi" w:date="2019-01-10T10:50:47.0362094" w:id="1867781651">
        <w:r w:rsidRPr="59F911FD" w:rsidR="4E923ACE">
          <w:rPr>
            <w:b w:val="1"/>
            <w:bCs w:val="1"/>
            <w:i w:val="1"/>
            <w:iCs w:val="1"/>
            <w:color w:val="000000" w:themeColor="text1"/>
            <w:lang w:val="it-IT"/>
            <w:rPrChange w:author="Lorenzo Salvi" w:date="2019-01-10T10:51:47.6965123" w:id="378">
              <w:rPr>
                <w:b/>
                <w:bCs/>
                <w:i/>
                <w:iCs/>
                <w:color w:val="000000" w:themeColor="text1"/>
              </w:rPr>
            </w:rPrChange>
          </w:rPr>
          <w:t>.java</w:t>
        </w:r>
      </w:ins>
    </w:p>
    <w:p xmlns:wp14="http://schemas.microsoft.com/office/word/2010/wordml" w:rsidRPr="00634BB8" w:rsidR="002102E9" w:rsidP="002102E9" w:rsidRDefault="002102E9" w14:paraId="48A21919" wp14:textId="77777777">
      <w:pPr>
        <w:jc w:val="center"/>
        <w:rPr>
          <w:b/>
          <w:bCs/>
          <w:i/>
          <w:iCs/>
          <w:color w:val="000000" w:themeColor="text1"/>
          <w:lang w:val="it-IT"/>
          <w:rPrChange w:author="Lorenzo Salvi" w:date="2019-01-07T14:27:00Z" w:id="379">
            <w:rPr>
              <w:b/>
              <w:bCs/>
              <w:i/>
              <w:iCs/>
              <w:color w:val="000000" w:themeColor="text1"/>
            </w:rPr>
          </w:rPrChange>
        </w:rPr>
      </w:pPr>
    </w:p>
    <w:p xmlns:wp14="http://schemas.microsoft.com/office/word/2010/wordml" w:rsidRPr="00634BB8" w:rsidR="002102E9" w:rsidDel="295150A5" w:rsidP="35567AD9" w:rsidRDefault="002102E9" w14:paraId="128B2AC4" wp14:textId="6839B848">
      <w:pPr>
        <w:pStyle w:val="Paragrafoelenco"/>
        <w:numPr>
          <w:ilvl w:val="0"/>
          <w:numId w:val="6"/>
        </w:numPr>
        <w:spacing w:after="0" w:line="240" w:lineRule="auto"/>
        <w:rPr>
          <w:del w:author="Salvatore Salernitano" w:date="2019-01-09T11:05:38.5497881" w:id="552987639"/>
          <w:color w:val="000000" w:themeColor="text1" w:themeTint="FF" w:themeShade="FF"/>
          <w:lang w:val="it-IT"/>
          <w:rPrChange w:author="Salvatore Salernitano" w:date="2019-01-09T10:00:59.1105365" w:id="1428803812">
            <w:rPr/>
          </w:rPrChange>
        </w:rPr>
        <w:pPrChange w:author="Salvatore Salernitano" w:date="2019-01-09T10:00:59.1105365" w:id="381">
          <w:pPr>
            <w:pStyle w:val="Paragrafoelenco"/>
            <w:numPr>
              <w:numId w:val="25"/>
            </w:numPr>
            <w:tabs>
              <w:tab w:val="num" w:pos="360"/>
              <w:tab w:val="num" w:pos="720"/>
            </w:tabs>
            <w:spacing w:after="0" w:line="240" w:lineRule="auto"/>
            <w:ind w:hanging="720"/>
          </w:pPr>
        </w:pPrChange>
      </w:pPr>
      <w:ins w:author="Salvatore Salernitano" w:date="2019-01-09T10:00:59.1105365" w:id="1923565305">
        <w:r w:rsidRPr="00634BB8">
          <w:rPr>
            <w:rFonts w:ascii="Times New Roman" w:hAnsi="Times New Roman"/>
            <w:color w:val="000000" w:themeColor="text1"/>
            <w:lang w:val="it-IT"/>
            <w:rPrChange w:author="Lorenzo Salvi" w:date="2019-01-07T14:27:00Z" w:id="260494479">
              <w:rPr>
                <w:rFonts w:ascii="Times New Roman" w:hAnsi="Times New Roman"/>
                <w:color w:val="000000" w:themeColor="text1"/>
              </w:rPr>
            </w:rPrChange>
          </w:rPr>
          <w:t>La Dashboard Admin deve permettere all’Amministratore di aggiungere un nuovo Admin e/o Gestore dei Sensori, recuperare l’username e la password di un altro Amministratore mediante il bottone “Recupero”, leggere e rispondere ai ticket inviati dai Gestori dei Sensori</w:t>
        </w:r>
      </w:ins>
      <w:ins w:author="Lorenzo Salvi" w:date="2019-01-09T09:35:31.2194158" w:id="52985246">
        <w:r w:rsidRPr="00634BB8" w:rsidR="533DC39F">
          <w:rPr>
            <w:rFonts w:ascii="Times New Roman" w:hAnsi="Times New Roman"/>
            <w:color w:val="000000" w:themeColor="text1"/>
            <w:lang w:val="it-IT"/>
            <w:rPrChange w:author="Lorenzo Salvi" w:date="2019-01-07T14:27:00Z" w:id="1396920747">
              <w:rPr>
                <w:rFonts w:ascii="Times New Roman" w:hAnsi="Times New Roman"/>
                <w:color w:val="000000" w:themeColor="text1"/>
              </w:rPr>
            </w:rPrChange>
          </w:rPr>
          <w:t xml:space="preserve">. Infine il pulsante “</w:t>
        </w:r>
        <w:r w:rsidRPr="00634BB8" w:rsidR="533DC39F">
          <w:rPr>
            <w:rFonts w:ascii="Times New Roman" w:hAnsi="Times New Roman"/>
            <w:color w:val="000000" w:themeColor="text1"/>
            <w:lang w:val="it-IT"/>
            <w:rPrChange w:author="Lorenzo Salvi" w:date="2019-01-07T14:27:00Z" w:id="1913841303">
              <w:rPr>
                <w:rFonts w:ascii="Times New Roman" w:hAnsi="Times New Roman"/>
                <w:color w:val="000000" w:themeColor="text1"/>
              </w:rPr>
            </w:rPrChange>
          </w:rPr>
          <w:t xml:space="preserve">Logout</w:t>
        </w:r>
        <w:r w:rsidRPr="00634BB8" w:rsidR="533DC39F">
          <w:rPr>
            <w:rFonts w:ascii="Times New Roman" w:hAnsi="Times New Roman"/>
            <w:color w:val="000000" w:themeColor="text1"/>
            <w:lang w:val="it-IT"/>
            <w:rPrChange w:author="Lorenzo Salvi" w:date="2019-01-07T14:27:00Z" w:id="550568388">
              <w:rPr>
                <w:rFonts w:ascii="Times New Roman" w:hAnsi="Times New Roman"/>
                <w:color w:val="000000" w:themeColor="text1"/>
              </w:rPr>
            </w:rPrChange>
          </w:rPr>
          <w:t xml:space="preserve">” permette </w:t>
        </w:r>
      </w:ins>
      <w:ins w:author="Lorenzo Salvi" w:date="2019-01-09T09:36:31.4306425" w:id="1933259668">
        <w:r w:rsidRPr="00634BB8" w:rsidR="411A20A6">
          <w:rPr>
            <w:rFonts w:ascii="Times New Roman" w:hAnsi="Times New Roman"/>
            <w:color w:val="000000" w:themeColor="text1"/>
            <w:lang w:val="it-IT"/>
            <w:rPrChange w:author="Lorenzo Salvi" w:date="2019-01-07T14:27:00Z" w:id="1122525816">
              <w:rPr>
                <w:rFonts w:ascii="Times New Roman" w:hAnsi="Times New Roman"/>
                <w:color w:val="000000" w:themeColor="text1"/>
              </w:rPr>
            </w:rPrChange>
          </w:rPr>
          <w:t xml:space="preserve">all’utente di </w:t>
        </w:r>
        <w:r w:rsidRPr="00634BB8" w:rsidR="411A20A6">
          <w:rPr>
            <w:rFonts w:ascii="Times New Roman" w:hAnsi="Times New Roman"/>
            <w:color w:val="000000" w:themeColor="text1"/>
            <w:lang w:val="it-IT"/>
            <w:rPrChange w:author="Lorenzo Salvi" w:date="2019-01-07T14:27:00Z" w:id="1235327782">
              <w:rPr>
                <w:rFonts w:ascii="Times New Roman" w:hAnsi="Times New Roman"/>
                <w:color w:val="000000" w:themeColor="text1"/>
              </w:rPr>
            </w:rPrChange>
          </w:rPr>
          <w:t xml:space="preserve">chiudere la </w:t>
        </w:r>
        <w:r w:rsidRPr="00634BB8" w:rsidR="411A20A6">
          <w:rPr>
            <w:rFonts w:ascii="Times New Roman" w:hAnsi="Times New Roman"/>
            <w:color w:val="000000" w:themeColor="text1"/>
            <w:lang w:val="it-IT"/>
            <w:rPrChange w:author="Lorenzo Salvi" w:date="2019-01-07T14:27:00Z" w:id="810356489">
              <w:rPr>
                <w:rFonts w:ascii="Times New Roman" w:hAnsi="Times New Roman"/>
                <w:color w:val="000000" w:themeColor="text1"/>
              </w:rPr>
            </w:rPrChange>
          </w:rPr>
          <w:t xml:space="preserve">sess</w:t>
        </w:r>
      </w:ins>
      <w:ins w:author="Lorenzo Salvi" w:date="2019-01-09T09:37:46.681646" w:id="547357594">
        <w:r w:rsidRPr="00634BB8" w:rsidR="5511BD25">
          <w:rPr>
            <w:rFonts w:ascii="Times New Roman" w:hAnsi="Times New Roman"/>
            <w:color w:val="000000" w:themeColor="text1"/>
            <w:lang w:val="it-IT"/>
            <w:rPrChange w:author="Lorenzo Salvi" w:date="2019-01-07T14:27:00Z" w:id="401480150">
              <w:rPr>
                <w:rFonts w:ascii="Times New Roman" w:hAnsi="Times New Roman"/>
                <w:color w:val="000000" w:themeColor="text1"/>
              </w:rPr>
            </w:rPrChange>
          </w:rPr>
          <w:t xml:space="preserve">ione corrente e</w:t>
        </w:r>
      </w:ins>
      <w:ins w:author="Lorenzo Salvi" w:date="2019-01-09T09:37:53.541372" w:id="415804453">
        <w:r w:rsidRPr="00634BB8" w:rsidR="55EB2725">
          <w:rPr>
            <w:rFonts w:ascii="Times New Roman" w:hAnsi="Times New Roman"/>
            <w:color w:val="000000" w:themeColor="text1"/>
            <w:lang w:val="it-IT"/>
            <w:rPrChange w:author="Lorenzo Salvi" w:date="2019-01-07T14:27:00Z" w:id="1562752937">
              <w:rPr>
                <w:rFonts w:ascii="Times New Roman" w:hAnsi="Times New Roman"/>
                <w:color w:val="000000" w:themeColor="text1"/>
              </w:rPr>
            </w:rPrChange>
          </w:rPr>
          <w:t xml:space="preserve"> quindi</w:t>
        </w:r>
      </w:ins>
      <w:ins w:author="Lorenzo Salvi" w:date="2019-01-09T09:38:53.6535354" w:id="903500187">
        <w:r w:rsidRPr="00634BB8" w:rsidR="543CF1FC">
          <w:rPr>
            <w:rFonts w:ascii="Times New Roman" w:hAnsi="Times New Roman"/>
            <w:color w:val="000000" w:themeColor="text1"/>
            <w:lang w:val="it-IT"/>
            <w:rPrChange w:author="Lorenzo Salvi" w:date="2019-01-07T14:27:00Z" w:id="823605015">
              <w:rPr>
                <w:rFonts w:ascii="Times New Roman" w:hAnsi="Times New Roman"/>
                <w:color w:val="000000" w:themeColor="text1"/>
              </w:rPr>
            </w:rPrChange>
          </w:rPr>
          <w:t xml:space="preserve"> di </w:t>
        </w:r>
        <w:r w:rsidRPr="00634BB8" w:rsidR="543CF1FC">
          <w:rPr>
            <w:rFonts w:ascii="Times New Roman" w:hAnsi="Times New Roman"/>
            <w:color w:val="000000" w:themeColor="text1"/>
            <w:lang w:val="it-IT"/>
            <w:rPrChange w:author="Lorenzo Salvi" w:date="2019-01-07T14:27:00Z" w:id="1548485410">
              <w:rPr>
                <w:rFonts w:ascii="Times New Roman" w:hAnsi="Times New Roman"/>
                <w:color w:val="000000" w:themeColor="text1"/>
              </w:rPr>
            </w:rPrChange>
          </w:rPr>
          <w:t xml:space="preserve">ritornare alla schermata </w:t>
        </w:r>
      </w:ins>
      <w:ins w:author="Lorenzo Salvi" w:date="2019-01-09T09:39:53.9104925" w:id="798918210">
        <w:r w:rsidRPr="00634BB8" w:rsidR="608173C9">
          <w:rPr>
            <w:rFonts w:ascii="Times New Roman" w:hAnsi="Times New Roman"/>
            <w:color w:val="000000" w:themeColor="text1"/>
            <w:lang w:val="it-IT"/>
            <w:rPrChange w:author="Lorenzo Salvi" w:date="2019-01-07T14:27:00Z" w:id="2128360568">
              <w:rPr>
                <w:rFonts w:ascii="Times New Roman" w:hAnsi="Times New Roman"/>
                <w:color w:val="000000" w:themeColor="text1"/>
              </w:rPr>
            </w:rPrChange>
          </w:rPr>
          <w:t xml:space="preserve">Login, </w:t>
        </w:r>
      </w:ins>
      <w:ins w:author="Lorenzo Salvi" w:date="2019-01-09T09:38:53.6535354" w:id="1625118742">
        <w:r w:rsidRPr="00634BB8" w:rsidR="543CF1FC">
          <w:rPr>
            <w:rFonts w:ascii="Times New Roman" w:hAnsi="Times New Roman"/>
            <w:color w:val="000000" w:themeColor="text1"/>
            <w:lang w:val="it-IT"/>
            <w:rPrChange w:author="Lorenzo Salvi" w:date="2019-01-07T14:27:00Z" w:id="239405167">
              <w:rPr>
                <w:rFonts w:ascii="Times New Roman" w:hAnsi="Times New Roman"/>
                <w:color w:val="000000" w:themeColor="text1"/>
              </w:rPr>
            </w:rPrChange>
          </w:rPr>
          <w:t xml:space="preserve">“Dashboard Monitoraggio Ambientale”</w:t>
        </w:r>
      </w:ins>
      <w:r w:rsidRPr="00634BB8">
        <w:rPr>
          <w:rFonts w:ascii="Times New Roman" w:hAnsi="Times New Roman"/>
          <w:color w:val="000000" w:themeColor="text1"/>
          <w:lang w:val="it-IT"/>
          <w:rPrChange w:author="Lorenzo Salvi" w:date="2019-01-07T14:27:00Z" w:id="382">
            <w:rPr>
              <w:rFonts w:ascii="Times New Roman" w:hAnsi="Times New Roman"/>
              <w:color w:val="000000" w:themeColor="text1"/>
            </w:rPr>
          </w:rPrChange>
        </w:rPr>
        <w:t>:</w:t>
      </w:r>
    </w:p>
    <w:p xmlns:wp14="http://schemas.microsoft.com/office/word/2010/wordml" w:rsidRPr="00634BB8" w:rsidR="002102E9" w:rsidDel="295150A5" w:rsidP="002102E9" w:rsidRDefault="002102E9" w14:paraId="6BD18F9B" wp14:textId="77777777">
      <w:pPr>
        <w:ind w:left="360"/>
        <w:rPr>
          <w:del w:author="Salvatore Salernitano" w:date="2019-01-09T11:05:38.5497881" w:id="1656443729"/>
          <w:color w:val="000000" w:themeColor="text1"/>
          <w:lang w:val="it-IT"/>
          <w:rPrChange w:author="Lorenzo Salvi" w:date="2019-01-07T14:27:00Z" w:id="383">
            <w:rPr>
              <w:color w:val="000000" w:themeColor="text1"/>
            </w:rPr>
          </w:rPrChange>
        </w:rPr>
      </w:pPr>
    </w:p>
    <w:p xmlns:wp14="http://schemas.microsoft.com/office/word/2010/wordml" w:rsidRPr="002102E9" w:rsidR="002102E9" w:rsidP="295150A5" w:rsidRDefault="002102E9" w14:paraId="0DFAE634" wp14:textId="77777777">
      <w:pPr>
        <w:pStyle w:val="Paragrafoelenco"/>
        <w:numPr>
          <w:ilvl w:val="0"/>
          <w:numId w:val="6"/>
        </w:numPr>
        <w:spacing w:after="0" w:line="240" w:lineRule="auto"/>
        <w:ind/>
        <w:rPr>
          <w:color w:val="000000" w:themeColor="text1"/>
          <w:lang w:val="it-IT"/>
          <w:rPrChange w:author="Salvatore Salernitano" w:date="2019-01-09T11:05:38.5497881" w:id="802963120">
            <w:rPr/>
          </w:rPrChange>
        </w:rPr>
        <w:pPrChange w:author="Salvatore Salernitano" w:date="2019-01-09T11:05:38.5497881" w:id="1424331283">
          <w:pPr>
            <w:ind w:left="2160"/>
          </w:pPr>
        </w:pPrChange>
      </w:pPr>
      <w:del w:author="Salvatore Salernitano" w:date="2019-01-09T11:05:38.5497881" w:id="139571210">
        <w:r w:rsidRPr="00634BB8" w:rsidDel="295150A5">
          <w:rPr>
            <w:lang w:val="it-IT"/>
            <w:rPrChange w:author="Lorenzo Salvi" w:date="2019-01-07T14:27:00Z" w:id="384">
              <w:rPr/>
            </w:rPrChange>
          </w:rPr>
          <w:delText xml:space="preserve">  </w:delText>
        </w:r>
      </w:del>
      <w:del w:author="Marco Poscente" w:date="2019-01-09T09:27:27.4681888" w:id="1244815818">
        <w:r w:rsidRPr="002102E9" w:rsidDel="58B2B82A">
          <w:rPr>
            <w:noProof/>
          </w:rPr>
          <w:drawing>
            <wp:inline xmlns:wp14="http://schemas.microsoft.com/office/word/2010/wordprocessingDrawing" distT="0" distB="0" distL="0" distR="0" wp14:anchorId="348A0E86" wp14:editId="2F5BF65C">
              <wp:extent cx="2952344" cy="2017435"/>
              <wp:effectExtent l="0" t="0" r="0" b="0"/>
              <wp:docPr id="1668327389" name="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pic:cNvPicPr/>
                    </pic:nvPicPr>
                    <pic:blipFill>
                      <a:blip r:embed="rId11">
                        <a:extLst>
                          <a:ext uri="{28A0092B-C50C-407E-A947-70E740481C1C}">
                            <a14:useLocalDpi xmlns:a14="http://schemas.microsoft.com/office/drawing/2010/main" val="0"/>
                          </a:ext>
                        </a:extLst>
                      </a:blip>
                      <a:stretch>
                        <a:fillRect/>
                      </a:stretch>
                    </pic:blipFill>
                    <pic:spPr>
                      <a:xfrm>
                        <a:off x="0" y="0"/>
                        <a:ext cx="2952344" cy="2017435"/>
                      </a:xfrm>
                      <a:prstGeom prst="rect">
                        <a:avLst/>
                      </a:prstGeom>
                    </pic:spPr>
                  </pic:pic>
                </a:graphicData>
              </a:graphic>
            </wp:inline>
          </w:drawing>
        </w:r>
      </w:del>
    </w:p>
    <w:p w:rsidR="1667E714" w:rsidDel="041384D1" w:rsidP="3D533531" w:rsidRDefault="1667E714" w14:paraId="2824F97F" w14:textId="30BD5885">
      <w:pPr>
        <w:ind w:left="360"/>
        <w:jc w:val="center"/>
        <w:rPr>
          <w:del w:author="Salvatore Salernitano" w:date="2019-01-17T11:13:25.1688914" w:id="1047322633"/>
          <w:b w:val="1"/>
          <w:bCs w:val="1"/>
          <w:i w:val="1"/>
          <w:iCs w:val="1"/>
          <w:color w:val="000000" w:themeColor="text1" w:themeTint="FF" w:themeShade="FF"/>
          <w:rPrChange w:author="Salvatore Salernitano" w:date="2019-01-09T09:57:58.1526708" w:id="1366287756">
            <w:rPr/>
          </w:rPrChange>
        </w:rPr>
        <w:pPrChange w:author="Salvatore Salernitano" w:date="2019-01-09T09:57:58.1526708" w:id="1506434421">
          <w:pPr/>
        </w:pPrChange>
      </w:pPr>
      <w:ins w:author="Marco Poscente" w:date="2019-01-09T09:28:27.7836369" w:id="752516105">
        <w:r>
          <w:drawing>
            <wp:inline wp14:editId="76DD9395" wp14:anchorId="11EA2F7C">
              <wp:extent cx="3372255" cy="1988226"/>
              <wp:effectExtent l="0" t="0" r="0" b="0"/>
              <wp:docPr id="1323265625" name="Immagine" title=""/>
              <wp:cNvGraphicFramePr>
                <a:graphicFrameLocks noChangeAspect="1"/>
              </wp:cNvGraphicFramePr>
              <a:graphic>
                <a:graphicData uri="http://schemas.openxmlformats.org/drawingml/2006/picture">
                  <pic:pic>
                    <pic:nvPicPr>
                      <pic:cNvPr id="0" name="Immagine"/>
                      <pic:cNvPicPr/>
                    </pic:nvPicPr>
                    <pic:blipFill>
                      <a:blip r:embed="Re19160d0ee6c44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72255" cy="1988226"/>
                      </a:xfrm>
                      <a:prstGeom prst="rect">
                        <a:avLst/>
                      </a:prstGeom>
                    </pic:spPr>
                  </pic:pic>
                </a:graphicData>
              </a:graphic>
            </wp:inline>
          </w:drawing>
        </w:r>
      </w:ins>
    </w:p>
    <w:p w:rsidR="1667E714" w:rsidP="041384D1" w:rsidRDefault="1667E714" w14:textId="64684939" w14:paraId="77624B13">
      <w:pPr>
        <w:ind w:left="360"/>
        <w:jc w:val="center"/>
        <w:rPr>
          <w:b w:val="1"/>
          <w:bCs w:val="1"/>
          <w:i w:val="1"/>
          <w:iCs w:val="1"/>
          <w:color w:val="000000" w:themeColor="text1" w:themeTint="FF" w:themeShade="FF"/>
          <w:rPrChange w:author="Salvatore Salernitano" w:date="2019-01-17T11:13:25.1688914" w:id="1802340933">
            <w:rPr/>
          </w:rPrChange>
        </w:rPr>
        <w:rPr>
          <w:b w:val="1"/>
          <w:bCs w:val="1"/>
          <w:i w:val="1"/>
          <w:iCs w:val="1"/>
          <w:color w:val="000000" w:themeColor="text1" w:themeTint="FF" w:themeShade="FF"/>
          <w:rPrChange w:author="Marco Poscente" w:date="2019-01-09T09:28:27.7836369" w:id="313092949">
            <w:rPr/>
          </w:rPrChange>
        </w:rPr>
        <w:pPrChange w:author="Salvatore Salernitano" w:date="2019-01-17T11:13:25.1688914" w:id="1114996193">
          <w:pPr/>
        </w:pPrChange>
      </w:pPr>
    </w:p>
    <w:p xmlns:wp14="http://schemas.microsoft.com/office/word/2010/wordml" w:rsidRPr="002102E9" w:rsidR="002102E9" w:rsidDel="608173C9" w:rsidP="002102E9" w:rsidRDefault="002102E9" w14:paraId="05FA5D44" wp14:textId="77777777">
      <w:pPr>
        <w:ind w:left="360"/>
        <w:jc w:val="center"/>
        <w:rPr>
          <w:del w:author="Lorenzo Salvi" w:date="2019-01-09T09:39:53.9104925" w:id="872817932"/>
          <w:b/>
          <w:bCs/>
          <w:i/>
          <w:iCs/>
          <w:color w:val="000000" w:themeColor="text1"/>
        </w:rPr>
      </w:pPr>
      <w:r w:rsidRPr="49DF956D">
        <w:rPr>
          <w:b w:val="1"/>
          <w:bCs w:val="1"/>
          <w:i w:val="1"/>
          <w:iCs w:val="1"/>
          <w:color w:val="000000" w:themeColor="text1"/>
        </w:rPr>
        <w:t xml:space="preserve">Fig. </w:t>
      </w:r>
      <w:ins w:author="Marco Poscente" w:date="2019-01-09T09:44:54.9222011" w:id="1322765879">
        <w:r w:rsidRPr="49DF956D" w:rsidR="701A8273">
          <w:rPr>
            <w:b w:val="1"/>
            <w:bCs w:val="1"/>
            <w:i w:val="1"/>
            <w:iCs w:val="1"/>
            <w:color w:val="000000" w:themeColor="text1"/>
          </w:rPr>
          <w:t>3</w:t>
        </w:r>
      </w:ins>
      <w:del w:author="Marco Poscente" w:date="2019-01-09T09:44:54.9222011" w:id="21041179">
        <w:r w:rsidRPr="608173C9" w:rsidDel="701A8273">
          <w:rPr>
            <w:b w:val="1"/>
            <w:bCs w:val="1"/>
            <w:i w:val="1"/>
            <w:iCs w:val="1"/>
            <w:color w:val="000000" w:themeColor="text1"/>
          </w:rPr>
          <w:delText>4</w:delText>
        </w:r>
      </w:del>
      <w:ins w:author="Lorenzo Salvi" w:date="2019-01-10T10:51:47.6965123" w:id="851741405">
        <w:r w:rsidRPr="49DF956D">
          <w:rPr>
            <w:b w:val="1"/>
            <w:bCs w:val="1"/>
            <w:i w:val="1"/>
            <w:iCs w:val="1"/>
            <w:color w:val="000000" w:themeColor="text1"/>
          </w:rPr>
          <w:t>: DashboardAdmin</w:t>
        </w:r>
        <w:r w:rsidRPr="49DF956D" w:rsidR="59F911FD">
          <w:rPr>
            <w:b w:val="1"/>
            <w:bCs w:val="1"/>
            <w:i w:val="1"/>
            <w:iCs w:val="1"/>
            <w:color w:val="000000" w:themeColor="text1"/>
          </w:rPr>
          <w:t>.java</w:t>
        </w:r>
      </w:ins>
    </w:p>
    <w:p w:rsidR="608173C9" w:rsidP="49DF956D" w:rsidRDefault="608173C9" w14:paraId="661F7740" w14:textId="5B911DF1" w14:noSpellErr="1">
      <w:pPr>
        <w:ind w:left="360"/>
        <w:jc w:val="center"/>
        <w:rPr>
          <w:b w:val="1"/>
          <w:bCs w:val="1"/>
          <w:i w:val="1"/>
          <w:iCs w:val="1"/>
          <w:color w:val="000000" w:themeColor="text1" w:themeTint="FF" w:themeShade="FF"/>
          <w:rPrChange w:author="Salvatore Salernitano" w:date="2019-01-18T15:41:39.5762984" w:id="1424000143">
            <w:rPr/>
          </w:rPrChange>
        </w:rPr>
        <w:pPrChange w:author="Salvatore Salernitano" w:date="2019-01-18T15:41:39.5762984" w:id="1029760387">
          <w:pPr/>
        </w:pPrChange>
      </w:pPr>
    </w:p>
    <w:p xmlns:wp14="http://schemas.microsoft.com/office/word/2010/wordml" w:rsidRPr="002102E9" w:rsidR="002102E9" w:rsidDel="33015025" w:rsidP="002102E9" w:rsidRDefault="002102E9" w14:paraId="238601FE" wp14:textId="77777777">
      <w:pPr>
        <w:ind w:left="360"/>
        <w:jc w:val="center"/>
        <w:rPr>
          <w:del w:author="Marco Poscente" w:date="2019-01-09T09:29:27.9141522" w:id="1722196828"/>
          <w:b/>
          <w:bCs/>
          <w:i/>
          <w:iCs/>
          <w:color w:val="000000" w:themeColor="text1"/>
        </w:rPr>
      </w:pPr>
    </w:p>
    <w:p xmlns:wp14="http://schemas.microsoft.com/office/word/2010/wordml" w:rsidRPr="002102E9" w:rsidR="002102E9" w:rsidDel="33015025" w:rsidP="002102E9" w:rsidRDefault="002102E9" w14:paraId="0F3CABC7" wp14:textId="77777777">
      <w:pPr>
        <w:ind w:left="360"/>
        <w:jc w:val="center"/>
        <w:rPr>
          <w:del w:author="Marco Poscente" w:date="2019-01-09T09:29:27.9141522" w:id="1753184143"/>
          <w:b/>
          <w:bCs/>
          <w:i/>
          <w:iCs/>
          <w:color w:val="000000" w:themeColor="text1"/>
        </w:rPr>
      </w:pPr>
    </w:p>
    <w:p xmlns:wp14="http://schemas.microsoft.com/office/word/2010/wordml" w:rsidRPr="002102E9" w:rsidR="002102E9" w:rsidDel="33015025" w:rsidP="002102E9" w:rsidRDefault="002102E9" w14:paraId="5B08B5D1" wp14:textId="77777777">
      <w:pPr>
        <w:ind w:left="360"/>
        <w:jc w:val="center"/>
        <w:rPr>
          <w:del w:author="Marco Poscente" w:date="2019-01-09T09:29:27.9141522" w:id="942627972"/>
          <w:b/>
          <w:bCs/>
          <w:i/>
          <w:iCs/>
          <w:color w:val="000000" w:themeColor="text1"/>
        </w:rPr>
      </w:pPr>
    </w:p>
    <w:p xmlns:wp14="http://schemas.microsoft.com/office/word/2010/wordml" w:rsidRPr="002102E9" w:rsidR="002102E9" w:rsidDel="33015025" w:rsidP="002102E9" w:rsidRDefault="002102E9" w14:paraId="16DEB4AB" wp14:textId="77777777">
      <w:pPr>
        <w:ind w:left="360"/>
        <w:jc w:val="center"/>
        <w:rPr>
          <w:del w:author="Marco Poscente" w:date="2019-01-09T09:29:27.9141522" w:id="1883215835"/>
          <w:b/>
          <w:bCs/>
          <w:i/>
          <w:iCs/>
          <w:color w:val="000000" w:themeColor="text1"/>
        </w:rPr>
      </w:pPr>
    </w:p>
    <w:p xmlns:wp14="http://schemas.microsoft.com/office/word/2010/wordml" w:rsidRPr="002102E9" w:rsidR="002102E9" w:rsidDel="33015025" w:rsidP="002102E9" w:rsidRDefault="002102E9" w14:paraId="0AD9C6F4" wp14:textId="77777777">
      <w:pPr>
        <w:ind w:left="360"/>
        <w:jc w:val="center"/>
        <w:rPr>
          <w:del w:author="Marco Poscente" w:date="2019-01-09T09:29:27.9141522" w:id="698387270"/>
          <w:b/>
          <w:bCs/>
          <w:i/>
          <w:iCs/>
          <w:color w:val="000000" w:themeColor="text1"/>
        </w:rPr>
      </w:pPr>
    </w:p>
    <w:p xmlns:wp14="http://schemas.microsoft.com/office/word/2010/wordml" w:rsidRPr="002102E9" w:rsidR="002102E9" w:rsidDel="33015025" w:rsidP="002102E9" w:rsidRDefault="002102E9" w14:paraId="4B1F511A" wp14:textId="77777777">
      <w:pPr>
        <w:ind w:left="360"/>
        <w:jc w:val="center"/>
        <w:rPr>
          <w:del w:author="Marco Poscente" w:date="2019-01-09T09:29:27.9141522" w:id="109994469"/>
          <w:b/>
          <w:bCs/>
          <w:i/>
          <w:iCs/>
          <w:color w:val="000000" w:themeColor="text1"/>
        </w:rPr>
      </w:pPr>
    </w:p>
    <w:p xmlns:wp14="http://schemas.microsoft.com/office/word/2010/wordml" w:rsidRPr="002102E9" w:rsidR="002102E9" w:rsidDel="33015025" w:rsidP="002102E9" w:rsidRDefault="002102E9" w14:paraId="1E72ADE8" wp14:textId="77777777">
      <w:pPr>
        <w:ind w:left="360"/>
        <w:jc w:val="center"/>
        <w:rPr>
          <w:del w:author="Marco Poscente" w:date="2019-01-09T09:29:27.9141522" w:id="590149007"/>
          <w:b/>
          <w:bCs/>
          <w:i/>
          <w:iCs/>
          <w:color w:val="000000" w:themeColor="text1"/>
        </w:rPr>
      </w:pPr>
      <w:del w:author="Marco Poscente" w:date="2019-01-09T09:29:27.9141522" w:id="211939980">
        <w:r w:rsidRPr="002102E9" w:rsidDel="33015025">
          <w:rPr>
            <w:b/>
            <w:bCs/>
            <w:i/>
            <w:iCs/>
            <w:color w:val="000000" w:themeColor="text1"/>
          </w:rPr>
          <w:delText xml:space="preserve"> </w:delText>
        </w:r>
      </w:del>
    </w:p>
    <w:p xmlns:wp14="http://schemas.microsoft.com/office/word/2010/wordml" w:rsidRPr="002102E9" w:rsidR="002102E9" w:rsidP="33015025" w:rsidRDefault="002102E9" w14:paraId="65F9C3DC" wp14:textId="77777777">
      <w:pPr>
        <w:pStyle w:val="Normale"/>
        <w:ind w:left="0"/>
        <w:jc w:val="center"/>
        <w:rPr>
          <w:b w:val="1"/>
          <w:bCs w:val="1"/>
          <w:i w:val="1"/>
          <w:iCs w:val="1"/>
          <w:color w:val="000000" w:themeColor="text1"/>
          <w:rPrChange w:author="Marco Poscente" w:date="2019-01-09T09:29:27.9141522" w:id="1154813798">
            <w:rPr/>
          </w:rPrChange>
        </w:rPr>
        <w:pPrChange w:author="Marco Poscente" w:date="2019-01-09T09:29:27.9141522" w:id="1997610385">
          <w:pPr>
            <w:ind w:left="360"/>
            <w:jc w:val="center"/>
          </w:pPr>
        </w:pPrChange>
      </w:pPr>
    </w:p>
    <w:p xmlns:wp14="http://schemas.microsoft.com/office/word/2010/wordml" w:rsidRPr="00634BB8" w:rsidR="002102E9" w:rsidDel="3F605B04" w:rsidP="38E870AE" w:rsidRDefault="002102E9" w14:paraId="0EDBB818" wp14:noSpellErr="1" wp14:textId="402BA5EF">
      <w:pPr>
        <w:pStyle w:val="Paragrafoelenco"/>
        <w:numPr>
          <w:ilvl w:val="0"/>
          <w:numId w:val="6"/>
        </w:numPr>
        <w:spacing w:after="0" w:line="240" w:lineRule="auto"/>
        <w:rPr>
          <w:ins w:author="Lorenzo Salvi" w:date="2019-01-09T09:40:53.9542235" w:id="531553476"/>
          <w:del w:author="Salvatore Salernitano" w:date="2019-01-17T11:14:26.0723579" w:id="2108657285"/>
          <w:color w:val="000000" w:themeColor="text1" w:themeTint="FF" w:themeShade="FF"/>
          <w:lang w:val="it-IT"/>
          <w:rPrChange w:author="Lorenzo Salvi" w:date="2019-01-09T09:40:53.9542235" w:id="857748886">
            <w:rPr/>
          </w:rPrChange>
        </w:rPr>
        <w:pPrChange w:author="Lorenzo Salvi" w:date="2019-01-09T09:40:53.9542235" w:id="386">
          <w:pPr>
            <w:pStyle w:val="Paragrafoelenco"/>
            <w:numPr>
              <w:numId w:val="25"/>
            </w:numPr>
            <w:tabs>
              <w:tab w:val="num" w:pos="360"/>
              <w:tab w:val="num" w:pos="720"/>
            </w:tabs>
            <w:spacing w:after="0" w:line="240" w:lineRule="auto"/>
            <w:ind w:hanging="720"/>
          </w:pPr>
        </w:pPrChange>
      </w:pPr>
      <w:ins w:author="Lorenzo Salvi" w:date="2019-01-09T09:40:53.9542235" w:id="1744943917">
        <w:r w:rsidRPr="00634BB8" w:rsidR="38E870AE">
          <w:rPr>
            <w:rFonts w:ascii="Times New Roman" w:hAnsi="Times New Roman"/>
            <w:color w:val="000000" w:themeColor="text1"/>
            <w:lang w:val="it-IT"/>
            <w:rPrChange w:author="Lorenzo Salvi" w:date="2019-01-07T14:27:00Z" w:id="2096359495">
              <w:rPr>
                <w:rFonts w:ascii="Times New Roman" w:hAnsi="Times New Roman"/>
                <w:color w:val="000000" w:themeColor="text1"/>
              </w:rPr>
            </w:rPrChange>
          </w:rPr>
          <w:t xml:space="preserve">Cliccando sul bottone “Ticket” verrà mostrata la finestra contenente la lista dei Ticket ricevuti dell’amministratore</w:t>
        </w:r>
      </w:ins>
      <w:ins w:author="Salvatore Salernitano" w:date="2019-01-17T11:14:26.0723579" w:id="914013347">
        <w:r w:rsidRPr="00634BB8" w:rsidR="3F605B04">
          <w:rPr>
            <w:rFonts w:ascii="Times New Roman" w:hAnsi="Times New Roman"/>
            <w:color w:val="000000" w:themeColor="text1"/>
            <w:lang w:val="it-IT"/>
            <w:rPrChange w:author="Lorenzo Salvi" w:date="2019-01-07T14:27:00Z" w:id="387">
              <w:rPr>
                <w:rFonts w:ascii="Times New Roman" w:hAnsi="Times New Roman"/>
                <w:color w:val="000000" w:themeColor="text1"/>
              </w:rPr>
            </w:rPrChange>
          </w:rPr>
          <w:lastRenderedPageBreak/>
          <w:t xml:space="preserve">:</w:t>
        </w:r>
      </w:ins>
    </w:p>
    <w:p w:rsidR="38E870AE" w:rsidP="3F605B04" w:rsidRDefault="38E870AE" w14:paraId="54C2C755" w14:noSpellErr="1" w14:textId="5B327BF4">
      <w:pPr>
        <w:pStyle w:val="Paragrafoelenco"/>
        <w:numPr>
          <w:ilvl w:val="0"/>
          <w:numId w:val="6"/>
        </w:numPr>
        <w:spacing w:after="0" w:line="240" w:lineRule="auto"/>
        <w:ind/>
        <w:rPr>
          <w:color w:val="000000" w:themeColor="text1" w:themeTint="FF" w:themeShade="FF"/>
          <w:lang w:val="it-IT"/>
          <w:rPrChange w:author="Salvatore Salernitano" w:date="2019-01-17T11:14:26.0723579" w:id="345559706">
            <w:rPr/>
          </w:rPrChange>
        </w:rPr>
        <w:pPrChange w:author="Salvatore Salernitano" w:date="2019-01-17T11:14:26.0723579" w:id="2137538704">
          <w:pPr/>
        </w:pPrChange>
      </w:pPr>
    </w:p>
    <w:p w:rsidR="38E870AE" w:rsidDel="3F605B04" w:rsidP="3D533531" w:rsidRDefault="38E870AE" w14:paraId="5C8EE8C2" w14:noSpellErr="1" w14:textId="1623957E">
      <w:pPr>
        <w:pStyle w:val="Normale"/>
        <w:spacing w:after="0" w:line="240" w:lineRule="auto"/>
        <w:ind w:left="720"/>
        <w:jc w:val="center"/>
        <w:rPr>
          <w:del w:author="Salvatore Salernitano" w:date="2019-01-17T11:14:26.0723579" w:id="231965765"/>
          <w:rFonts w:ascii="Times New Roman" w:hAnsi="Times New Roman"/>
          <w:color w:val="000000" w:themeColor="text1" w:themeTint="FF" w:themeShade="FF"/>
          <w:lang w:val="it-IT"/>
          <w:rPrChange w:author="Salvatore Salernitano" w:date="2019-01-09T09:57:58.1526708" w:id="1855073588">
            <w:rPr/>
          </w:rPrChange>
        </w:rPr>
        <w:pPrChange w:author="Salvatore Salernitano" w:date="2019-01-09T09:57:58.1526708" w:id="541758857">
          <w:pPr/>
        </w:pPrChange>
      </w:pPr>
      <w:ins w:author="Lorenzo Salvi" w:date="2019-01-10T10:52:48.2580345" w:id="776874800">
        <w:r>
          <w:drawing>
            <wp:inline wp14:editId="76653FB0" wp14:anchorId="07E41DF6">
              <wp:extent cx="3664716" cy="1962150"/>
              <wp:effectExtent l="0" t="0" r="0" b="0"/>
              <wp:docPr id="853680325" name="Immagine" title=""/>
              <wp:cNvGraphicFramePr>
                <a:graphicFrameLocks noChangeAspect="1"/>
              </wp:cNvGraphicFramePr>
              <a:graphic>
                <a:graphicData uri="http://schemas.openxmlformats.org/drawingml/2006/picture">
                  <pic:pic>
                    <pic:nvPicPr>
                      <pic:cNvPr id="0" name="Immagine"/>
                      <pic:cNvPicPr/>
                    </pic:nvPicPr>
                    <pic:blipFill>
                      <a:blip r:embed="R7fa6e0eaa52947fb">
                        <a:extLst>
                          <a:ext xmlns:a="http://schemas.openxmlformats.org/drawingml/2006/main" uri="{28A0092B-C50C-407E-A947-70E740481C1C}">
                            <a14:useLocalDpi val="0"/>
                          </a:ext>
                        </a:extLst>
                      </a:blip>
                      <a:stretch>
                        <a:fillRect/>
                      </a:stretch>
                    </pic:blipFill>
                    <pic:spPr>
                      <a:xfrm>
                        <a:off x="0" y="0"/>
                        <a:ext cx="3664716" cy="1962150"/>
                      </a:xfrm>
                      <a:prstGeom prst="rect">
                        <a:avLst/>
                      </a:prstGeom>
                    </pic:spPr>
                  </pic:pic>
                </a:graphicData>
              </a:graphic>
            </wp:inline>
          </w:drawing>
        </w:r>
      </w:ins>
    </w:p>
    <w:p w:rsidR="608173C9" w:rsidP="3F605B04" w:rsidRDefault="608173C9" w14:paraId="5636E406" w14:textId="5E8847EA" w14:noSpellErr="1">
      <w:pPr>
        <w:pStyle w:val="Normale"/>
        <w:spacing w:after="0" w:line="240" w:lineRule="auto"/>
        <w:ind w:left="720"/>
        <w:jc w:val="center"/>
        <w:rPr>
          <w:rFonts w:ascii="Times New Roman" w:hAnsi="Times New Roman"/>
          <w:color w:val="000000" w:themeColor="text1" w:themeTint="FF" w:themeShade="FF"/>
          <w:lang w:val="it-IT"/>
          <w:rPrChange w:author="Salvatore Salernitano" w:date="2019-01-17T11:14:26.0723579" w:id="638844952">
            <w:rPr/>
          </w:rPrChange>
        </w:rPr>
        <w:pPrChange w:author="Salvatore Salernitano" w:date="2019-01-17T11:14:26.0723579" w:id="274306669">
          <w:pPr/>
        </w:pPrChange>
      </w:pPr>
    </w:p>
    <w:p w:rsidR="38E870AE" w:rsidP="08E4822C" w:rsidRDefault="38E870AE" w14:paraId="037CC4DE" w14:textId="408C081D" w14:noSpellErr="1">
      <w:pPr>
        <w:pStyle w:val="Normale"/>
        <w:spacing w:after="0" w:line="240" w:lineRule="auto"/>
        <w:ind w:left="360"/>
        <w:jc w:val="center"/>
        <w:rPr>
          <w:b w:val="1"/>
          <w:bCs w:val="1"/>
          <w:i w:val="1"/>
          <w:iCs w:val="1"/>
          <w:color w:val="000000" w:themeColor="text1" w:themeTint="FF" w:themeShade="FF"/>
          <w:lang w:val="it-IT"/>
          <w:rPrChange w:author="Lorenzo Salvi" w:date="2019-01-10T10:52:48.2580345" w:id="215984817">
            <w:rPr/>
          </w:rPrChange>
        </w:rPr>
        <w:pPrChange w:author="Lorenzo Salvi" w:date="2019-01-10T10:52:48.2580345" w:id="70263397">
          <w:pPr/>
        </w:pPrChange>
      </w:pPr>
      <w:ins w:author="Marco Poscente" w:date="2019-01-09T09:41:54.1802993" w:id="1625228543">
        <w:r w:rsidRPr="08E4822C" w:rsidR="6F238068">
          <w:rPr>
            <w:b w:val="1"/>
            <w:bCs w:val="1"/>
            <w:i w:val="1"/>
            <w:iCs w:val="1"/>
            <w:color w:val="000000" w:themeColor="text1" w:themeTint="FF" w:themeShade="FF"/>
            <w:sz w:val="24"/>
            <w:szCs w:val="24"/>
            <w:lang w:val="it-IT" w:eastAsia="en-US"/>
            <w:rPrChange w:author="Lorenzo Salvi" w:date="2019-01-10T10:52:48.2580345" w:id="1912569874">
              <w:rPr/>
            </w:rPrChange>
          </w:rPr>
          <w:t xml:space="preserve">Fig. </w:t>
        </w:r>
      </w:ins>
      <w:ins w:author="Marco Poscente" w:date="2019-01-09T09:44:54.9222011" w:id="902757321">
        <w:r w:rsidRPr="08E4822C" w:rsidR="701A8273">
          <w:rPr>
            <w:b w:val="1"/>
            <w:bCs w:val="1"/>
            <w:i w:val="1"/>
            <w:iCs w:val="1"/>
            <w:color w:val="000000" w:themeColor="text1" w:themeTint="FF" w:themeShade="FF"/>
            <w:sz w:val="24"/>
            <w:szCs w:val="24"/>
            <w:lang w:val="it-IT" w:eastAsia="en-US"/>
            <w:rPrChange w:author="Lorenzo Salvi" w:date="2019-01-10T10:52:48.2580345" w:id="735701630">
              <w:rPr/>
            </w:rPrChange>
          </w:rPr>
          <w:t>4</w:t>
        </w:r>
      </w:ins>
      <w:ins w:author="Marco Poscente" w:date="2019-01-09T09:41:54.1802993" w:id="1002004197">
        <w:r w:rsidRPr="08E4822C" w:rsidR="6F238068">
          <w:rPr>
            <w:b w:val="1"/>
            <w:bCs w:val="1"/>
            <w:i w:val="1"/>
            <w:iCs w:val="1"/>
            <w:color w:val="000000" w:themeColor="text1" w:themeTint="FF" w:themeShade="FF"/>
            <w:sz w:val="24"/>
            <w:szCs w:val="24"/>
            <w:lang w:val="it-IT" w:eastAsia="en-US"/>
            <w:rPrChange w:author="Lorenzo Salvi" w:date="2019-01-10T10:52:48.2580345" w:id="1109316112">
              <w:rPr/>
            </w:rPrChange>
          </w:rPr>
          <w:t xml:space="preserve">: Interfaccia </w:t>
        </w:r>
      </w:ins>
      <w:ins w:author="Salvatore Salernitano" w:date="2019-01-09T10:04:00.2613633" w:id="1833328734">
        <w:r w:rsidRPr="08E4822C" w:rsidR="31A3822A">
          <w:rPr>
            <w:b w:val="1"/>
            <w:bCs w:val="1"/>
            <w:i w:val="1"/>
            <w:iCs w:val="1"/>
            <w:color w:val="000000" w:themeColor="text1" w:themeTint="FF" w:themeShade="FF"/>
            <w:sz w:val="24"/>
            <w:szCs w:val="24"/>
            <w:lang w:val="it-IT" w:eastAsia="en-US"/>
            <w:rPrChange w:author="Lorenzo Salvi" w:date="2019-01-10T10:52:48.2580345" w:id="2084815984">
              <w:rPr/>
            </w:rPrChange>
          </w:rPr>
          <w:t xml:space="preserve">Lista </w:t>
        </w:r>
      </w:ins>
      <w:ins w:author="Marco Poscente" w:date="2019-01-09T09:41:54.1802993" w:id="216217215">
        <w:del w:author="Lorenzo Salvi" w:date="2019-01-10T10:51:47.6965123" w:id="537192141">
          <w:r w:rsidRPr="17230515" w:rsidDel="59F911FD" w:rsidR="6F238068">
            <w:rPr>
              <w:b w:val="1"/>
              <w:bCs w:val="1"/>
              <w:i w:val="1"/>
              <w:iCs w:val="1"/>
              <w:color w:val="000000" w:themeColor="text1" w:themeTint="FF" w:themeShade="FF"/>
              <w:sz w:val="24"/>
              <w:szCs w:val="24"/>
              <w:lang w:val="it-IT" w:eastAsia="en-US"/>
              <w:rPrChange w:author="Lorenzo Salvi" w:date="2019-01-09T11:08:38.801071" w:id="1612364856">
                <w:rPr/>
              </w:rPrChange>
            </w:rPr>
            <w:delText>Ticket</w:delText>
          </w:r>
        </w:del>
      </w:ins>
      <w:ins w:author="Salvatore Salernitano" w:date="2019-01-09T10:04:00.2613633" w:id="1059965762">
        <w:del w:author="Lorenzo Salvi" w:date="2019-01-10T10:51:47.6965123" w:id="289224502">
          <w:r w:rsidRPr="17230515" w:rsidDel="59F911FD" w:rsidR="31A3822A">
            <w:rPr>
              <w:b w:val="1"/>
              <w:bCs w:val="1"/>
              <w:i w:val="1"/>
              <w:iCs w:val="1"/>
              <w:color w:val="000000" w:themeColor="text1" w:themeTint="FF" w:themeShade="FF"/>
              <w:sz w:val="24"/>
              <w:szCs w:val="24"/>
              <w:lang w:val="it-IT" w:eastAsia="en-US"/>
              <w:rPrChange w:author="Lorenzo Salvi" w:date="2019-01-09T11:08:38.801071" w:id="1697820681">
                <w:rPr/>
              </w:rPrChange>
            </w:rPr>
            <w:delText xml:space="preserve"> </w:delText>
          </w:r>
        </w:del>
        <w:r w:rsidRPr="08E4822C" w:rsidR="31A3822A">
          <w:rPr>
            <w:b w:val="1"/>
            <w:bCs w:val="1"/>
            <w:i w:val="1"/>
            <w:iCs w:val="1"/>
            <w:color w:val="000000" w:themeColor="text1" w:themeTint="FF" w:themeShade="FF"/>
            <w:sz w:val="24"/>
            <w:szCs w:val="24"/>
            <w:lang w:val="it-IT" w:eastAsia="en-US"/>
            <w:rPrChange w:author="Lorenzo Salvi" w:date="2019-01-10T10:52:48.2580345" w:id="2066738536">
              <w:rPr/>
            </w:rPrChange>
          </w:rPr>
          <w:t xml:space="preserve">Admin</w:t>
        </w:r>
      </w:ins>
      <w:ins w:author="Lorenzo Salvi" w:date="2019-01-10T10:51:47.6965123" w:id="1400667899">
        <w:r w:rsidRPr="08E4822C" w:rsidR="59F911FD">
          <w:rPr>
            <w:b w:val="1"/>
            <w:bCs w:val="1"/>
            <w:i w:val="1"/>
            <w:iCs w:val="1"/>
            <w:color w:val="000000" w:themeColor="text1" w:themeTint="FF" w:themeShade="FF"/>
            <w:sz w:val="24"/>
            <w:szCs w:val="24"/>
            <w:lang w:val="it-IT" w:eastAsia="en-US"/>
            <w:rPrChange w:author="Lorenzo Salvi" w:date="2019-01-10T10:52:48.2580345" w:id="28174475">
              <w:rPr/>
            </w:rPrChange>
          </w:rPr>
          <w:t xml:space="preserve">Ticket.java</w:t>
        </w:r>
      </w:ins>
    </w:p>
    <w:p w:rsidR="5E3B9741" w:rsidDel="701A8273" w:rsidP="5E3B9741" w:rsidRDefault="5E3B9741" w14:noSpellErr="1" w14:paraId="4542C841" w14:textId="2D221477">
      <w:pPr>
        <w:pStyle w:val="Normale"/>
        <w:spacing w:after="0" w:line="240" w:lineRule="auto"/>
        <w:ind w:left="360"/>
        <w:jc w:val="center"/>
        <w:rPr>
          <w:del w:author="Marco Poscente" w:date="2019-01-09T09:44:54.9222011" w:id="358545051"/>
          <w:b w:val="1"/>
          <w:bCs w:val="1"/>
          <w:i w:val="1"/>
          <w:iCs w:val="1"/>
          <w:color w:val="000000" w:themeColor="text1" w:themeTint="FF" w:themeShade="FF"/>
          <w:sz w:val="24"/>
          <w:szCs w:val="24"/>
          <w:lang w:val="it-IT" w:eastAsia="en-US"/>
          <w:rPrChange w:author="Marco Poscente" w:date="2019-01-09T09:42:54.2349573" w:id="1476773368">
            <w:rPr/>
          </w:rPrChange>
        </w:rPr>
        <w:pPrChange w:author="Marco Poscente" w:date="2019-01-09T09:42:54.2349573" w:id="830491337">
          <w:pPr/>
        </w:pPrChange>
      </w:pPr>
    </w:p>
    <w:p w:rsidR="38E870AE" w:rsidP="701A8273" w:rsidRDefault="38E870AE" w14:paraId="39A92AB4" w14:textId="79B2315C" w14:noSpellErr="1">
      <w:pPr>
        <w:pStyle w:val="Normale"/>
        <w:spacing w:after="0" w:line="240" w:lineRule="auto"/>
        <w:ind w:left="360"/>
        <w:jc w:val="center"/>
        <w:rPr>
          <w:b w:val="1"/>
          <w:bCs w:val="1"/>
          <w:i w:val="1"/>
          <w:iCs w:val="1"/>
          <w:color w:val="000000" w:themeColor="text1" w:themeTint="FF" w:themeShade="FF"/>
          <w:sz w:val="24"/>
          <w:szCs w:val="24"/>
          <w:lang w:val="it-IT" w:eastAsia="en-US"/>
          <w:rPrChange w:author="Marco Poscente" w:date="2019-01-09T09:44:54.9222011" w:id="528450113">
            <w:rPr/>
          </w:rPrChange>
        </w:rPr>
        <w:pPrChange w:author="Marco Poscente" w:date="2019-01-09T09:44:54.9222011" w:id="849854686">
          <w:pPr/>
        </w:pPrChange>
      </w:pPr>
    </w:p>
    <w:p w:rsidR="608173C9" w:rsidDel="3F605B04" w:rsidP="59B7746E" w:rsidRDefault="608173C9" w14:paraId="69F369BB" w14:textId="16998DF8" w14:noSpellErr="1">
      <w:pPr>
        <w:pStyle w:val="Paragrafoelenco"/>
        <w:numPr>
          <w:ilvl w:val="0"/>
          <w:numId w:val="6"/>
        </w:numPr>
        <w:spacing w:after="0" w:line="240" w:lineRule="auto"/>
        <w:rPr>
          <w:del w:author="Salvatore Salernitano" w:date="2019-01-17T11:14:26.0723579" w:id="1041144835"/>
          <w:noProof w:val="0"/>
          <w:color w:val="000000" w:themeColor="text1" w:themeTint="FF" w:themeShade="FF"/>
          <w:sz w:val="22"/>
          <w:szCs w:val="22"/>
          <w:lang w:val="it-IT"/>
          <w:rPrChange w:author="Salvatore Salernitano" w:date="2019-01-09T10:02:59.6078206" w:id="774724659">
            <w:rPr/>
          </w:rPrChange>
        </w:rPr>
        <w:pPrChange w:author="Salvatore Salernitano" w:date="2019-01-09T10:02:59.6078206" w:id="683002727">
          <w:pPr/>
        </w:pPrChange>
      </w:pPr>
      <w:ins w:author="Lorenzo Salvi" w:date="2019-01-09T09:39:53.9104925" w:id="527011344">
        <w:del w:author="Marco Poscente" w:date="2019-01-09T09:41:54.1802993" w:id="1439121956">
          <w:r w:rsidRPr="608173C9" w:rsidDel="6F238068" w:rsidR="608173C9">
            <w:rPr>
              <w:rFonts w:ascii="Times New Roman" w:hAnsi="Times New Roman" w:eastAsia="Times New Roman" w:cs="Times New Roman"/>
              <w:noProof w:val="0"/>
              <w:color w:val="000000" w:themeColor="text1" w:themeTint="FF" w:themeShade="FF"/>
              <w:lang w:val="it-IT"/>
              <w:rPrChange w:author="Lorenzo Salvi" w:date="2019-01-09T09:39:53.9104925" w:id="914430041">
                <w:rPr/>
              </w:rPrChange>
            </w:rPr>
            <w:delText>Cliccando sul bottone “Aggiungi”, verrà mostrata una finestra dove sarà possibile aggiungere un nuovo Admin o Gestore dei Sensori:</w:delText>
          </w:r>
        </w:del>
      </w:ins>
      <w:ins w:author="Marco Poscente" w:date="2019-01-09T09:42:54.2349573" w:id="1781318771">
        <w:r w:rsidRPr="04624AFD" w:rsidR="5E3B9741">
          <w:rPr>
            <w:rFonts w:ascii="Times New Roman" w:hAnsi="Times New Roman" w:eastAsia="Times New Roman" w:cs="Times New Roman"/>
            <w:noProof w:val="0"/>
            <w:color w:val="000000" w:themeColor="text1" w:themeTint="FF" w:themeShade="FF"/>
            <w:sz w:val="22"/>
            <w:szCs w:val="22"/>
            <w:lang w:val="it-IT"/>
            <w:rPrChange w:author="Salvatore Salernitano" w:date="2019-01-09T10:01:59.0230732" w:id="711250514">
              <w:rPr/>
            </w:rPrChange>
          </w:rPr>
          <w:t>Selezionando un ticket dall’elenco e cliccando su “rispondi” sarà mostrata una finestra di dialogo</w:t>
        </w:r>
      </w:ins>
      <w:ins w:author="Marco Poscente" w:date="2019-01-09T09:44:54.9222011" w:id="1924818038">
        <w:r w:rsidRPr="04624AFD" w:rsidR="701A8273">
          <w:rPr>
            <w:rFonts w:ascii="Times New Roman" w:hAnsi="Times New Roman" w:eastAsia="Times New Roman" w:cs="Times New Roman"/>
            <w:noProof w:val="0"/>
            <w:color w:val="000000" w:themeColor="text1" w:themeTint="FF" w:themeShade="FF"/>
            <w:sz w:val="22"/>
            <w:szCs w:val="22"/>
            <w:lang w:val="it-IT"/>
            <w:rPrChange w:author="Salvatore Salernitano" w:date="2019-01-09T10:01:59.0230732" w:id="1398419730">
              <w:rPr/>
            </w:rPrChange>
          </w:rPr>
          <w:t xml:space="preserve"> dove sarà possibile inserire una risposta</w:t>
        </w:r>
      </w:ins>
      <w:ins w:author="Salvatore Salernitano" w:date="2019-01-09T10:01:59.0230732" w:id="14448952">
        <w:r w:rsidRPr="04624AFD" w:rsidR="04624AFD">
          <w:rPr>
            <w:rFonts w:ascii="Times New Roman" w:hAnsi="Times New Roman" w:eastAsia="Times New Roman" w:cs="Times New Roman"/>
            <w:noProof w:val="0"/>
            <w:color w:val="000000" w:themeColor="text1" w:themeTint="FF" w:themeShade="FF"/>
            <w:sz w:val="22"/>
            <w:szCs w:val="22"/>
            <w:lang w:val="it-IT"/>
            <w:rPrChange w:author="Salvatore Salernitano" w:date="2019-01-09T10:01:59.0230732" w:id="1234977517">
              <w:rPr/>
            </w:rPrChange>
          </w:rPr>
          <w:t xml:space="preserve">:</w:t>
        </w:r>
      </w:ins>
    </w:p>
    <w:p w:rsidR="5E3B9741" w:rsidP="3F605B04" w:rsidRDefault="5E3B9741" w14:paraId="5702BF7F" w14:textId="7902DE7A" w14:noSpellErr="1">
      <w:pPr>
        <w:pStyle w:val="Paragrafoelenco"/>
        <w:numPr>
          <w:ilvl w:val="0"/>
          <w:numId w:val="6"/>
        </w:numPr>
        <w:spacing w:after="0" w:line="240" w:lineRule="auto"/>
        <w:rPr>
          <w:noProof w:val="0"/>
          <w:color w:val="000000" w:themeColor="text1" w:themeTint="FF" w:themeShade="FF"/>
          <w:sz w:val="22"/>
          <w:szCs w:val="22"/>
          <w:lang w:val="it-IT"/>
          <w:rPrChange w:author="Salvatore Salernitano" w:date="2019-01-17T11:14:26.0723579" w:id="1645392558">
            <w:rPr/>
          </w:rPrChange>
        </w:rPr>
        <w:pPrChange w:author="Salvatore Salernitano" w:date="2019-01-17T11:14:26.0723579" w:id="1292798449">
          <w:pPr/>
        </w:pPrChange>
      </w:pPr>
    </w:p>
    <w:p w:rsidR="5E3B9741" w:rsidDel="3F605B04" w:rsidP="3D533531" w:rsidRDefault="5E3B9741" w14:paraId="198334FC" w14:noSpellErr="1" w14:textId="5FF04A5A">
      <w:pPr>
        <w:pStyle w:val="Normale"/>
        <w:spacing w:after="0" w:line="240" w:lineRule="auto"/>
        <w:ind w:left="720"/>
        <w:jc w:val="center"/>
        <w:rPr>
          <w:del w:author="Salvatore Salernitano" w:date="2019-01-17T11:14:26.0723579" w:id="680352508"/>
          <w:noProof w:val="0"/>
          <w:color w:val="000000" w:themeColor="text1" w:themeTint="FF" w:themeShade="FF"/>
          <w:sz w:val="22"/>
          <w:szCs w:val="22"/>
          <w:lang w:val="it-IT"/>
          <w:rPrChange w:author="Salvatore Salernitano" w:date="2019-01-09T09:57:58.1526708" w:id="1247533851">
            <w:rPr/>
          </w:rPrChange>
        </w:rPr>
        <w:pPrChange w:author="Salvatore Salernitano" w:date="2019-01-09T09:57:58.1526708" w:id="501224953">
          <w:pPr/>
        </w:pPrChange>
      </w:pPr>
      <w:ins w:author="Marco Poscente" w:date="2019-01-09T09:43:54.8053003" w:id="208128046">
        <w:del w:author="Lorenzo Salvi" w:date="2019-01-10T10:53:49.0466497" w:id="39791070">
          <w:r w:rsidDel="455EB803">
            <w:drawing>
              <wp:inline wp14:editId="65AFE6B3" wp14:anchorId="403CFEC9">
                <wp:extent cx="3569677" cy="1933575"/>
                <wp:effectExtent l="0" t="0" r="0" b="0"/>
                <wp:docPr id="1307845004" name="Immagine" title=""/>
                <wp:cNvGraphicFramePr>
                  <a:graphicFrameLocks noChangeAspect="1"/>
                </wp:cNvGraphicFramePr>
                <a:graphic>
                  <a:graphicData uri="http://schemas.openxmlformats.org/drawingml/2006/picture">
                    <pic:pic>
                      <pic:nvPicPr>
                        <pic:cNvPr id="0" name="Immagine"/>
                        <pic:cNvPicPr/>
                      </pic:nvPicPr>
                      <pic:blipFill>
                        <a:blip r:embed="R4d4da83ff1684d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69677" cy="1933575"/>
                        </a:xfrm>
                        <a:prstGeom prst="rect">
                          <a:avLst/>
                        </a:prstGeom>
                      </pic:spPr>
                    </pic:pic>
                  </a:graphicData>
                </a:graphic>
              </wp:inline>
            </w:drawing>
          </w:r>
        </w:del>
      </w:ins>
      <w:ins w:author="Lorenzo Salvi" w:date="2019-01-10T10:53:49.0466497" w:id="1637457078">
        <w:r>
          <w:drawing>
            <wp:inline wp14:editId="1E11E684" wp14:anchorId="43280683">
              <wp:extent cx="3703484" cy="2152650"/>
              <wp:effectExtent l="0" t="0" r="0" b="0"/>
              <wp:docPr id="1384159124" name="Immagine" title=""/>
              <wp:cNvGraphicFramePr>
                <a:graphicFrameLocks noChangeAspect="1"/>
              </wp:cNvGraphicFramePr>
              <a:graphic>
                <a:graphicData uri="http://schemas.openxmlformats.org/drawingml/2006/picture">
                  <pic:pic>
                    <pic:nvPicPr>
                      <pic:cNvPr id="0" name="Immagine"/>
                      <pic:cNvPicPr/>
                    </pic:nvPicPr>
                    <pic:blipFill>
                      <a:blip r:embed="Rcea6fe0a4afb418f">
                        <a:extLst>
                          <a:ext xmlns:a="http://schemas.openxmlformats.org/drawingml/2006/main" uri="{28A0092B-C50C-407E-A947-70E740481C1C}">
                            <a14:useLocalDpi val="0"/>
                          </a:ext>
                        </a:extLst>
                      </a:blip>
                      <a:stretch>
                        <a:fillRect/>
                      </a:stretch>
                    </pic:blipFill>
                    <pic:spPr>
                      <a:xfrm>
                        <a:off x="0" y="0"/>
                        <a:ext cx="3703484" cy="2152650"/>
                      </a:xfrm>
                      <a:prstGeom prst="rect">
                        <a:avLst/>
                      </a:prstGeom>
                    </pic:spPr>
                  </pic:pic>
                </a:graphicData>
              </a:graphic>
            </wp:inline>
          </w:drawing>
        </w:r>
      </w:ins>
    </w:p>
    <w:p w:rsidR="5E3B9741" w:rsidP="3F605B04" w:rsidRDefault="5E3B9741" w14:paraId="10814742" w14:textId="764262C8" w14:noSpellErr="1">
      <w:pPr>
        <w:pStyle w:val="Normale"/>
        <w:spacing w:after="0" w:line="240" w:lineRule="auto"/>
        <w:ind w:left="720"/>
        <w:jc w:val="center"/>
        <w:rPr>
          <w:noProof w:val="0"/>
          <w:color w:val="000000" w:themeColor="text1" w:themeTint="FF" w:themeShade="FF"/>
          <w:sz w:val="22"/>
          <w:szCs w:val="22"/>
          <w:lang w:val="it-IT"/>
          <w:rPrChange w:author="Salvatore Salernitano" w:date="2019-01-17T11:14:26.0723579" w:id="1243833495">
            <w:rPr/>
          </w:rPrChange>
        </w:rPr>
        <w:pPrChange w:author="Salvatore Salernitano" w:date="2019-01-17T11:14:26.0723579" w:id="1914551406">
          <w:pPr/>
        </w:pPrChange>
      </w:pPr>
    </w:p>
    <w:p w:rsidR="54776117" w:rsidP="455EB803" w:rsidRDefault="54776117" w14:paraId="35EAD770" w14:noSpellErr="1" w14:textId="5CB634C3">
      <w:pPr>
        <w:pStyle w:val="Normale"/>
        <w:spacing w:after="0" w:line="240" w:lineRule="auto"/>
        <w:jc w:val="center"/>
        <w:rPr>
          <w:b w:val="1"/>
          <w:bCs w:val="1"/>
          <w:i w:val="1"/>
          <w:iCs w:val="1"/>
          <w:noProof w:val="0"/>
          <w:color w:val="000000" w:themeColor="text1" w:themeTint="FF" w:themeShade="FF"/>
          <w:sz w:val="24"/>
          <w:szCs w:val="24"/>
          <w:lang w:val="it-IT" w:eastAsia="en-US"/>
          <w:rPrChange w:author="Lorenzo Salvi" w:date="2019-01-10T10:53:49.0466497" w:id="354805513">
            <w:rPr/>
          </w:rPrChange>
        </w:rPr>
        <w:pPrChange w:author="Lorenzo Salvi" w:date="2019-01-10T10:53:49.0466497" w:id="1336945009">
          <w:pPr/>
        </w:pPrChange>
      </w:pPr>
      <w:ins w:author="Marco Poscente" w:date="2019-01-09T09:43:54.8053003" w:id="346914199">
        <w:r w:rsidRPr="455EB803" w:rsidR="54776117">
          <w:rPr>
            <w:b w:val="1"/>
            <w:bCs w:val="1"/>
            <w:i w:val="1"/>
            <w:iCs w:val="1"/>
            <w:noProof w:val="0"/>
            <w:color w:val="000000" w:themeColor="text1" w:themeTint="FF" w:themeShade="FF"/>
            <w:sz w:val="24"/>
            <w:szCs w:val="24"/>
            <w:lang w:val="it-IT" w:eastAsia="en-US"/>
            <w:rPrChange w:author="Lorenzo Salvi" w:date="2019-01-10T10:53:49.0466497" w:id="1102281982">
              <w:rPr/>
            </w:rPrChange>
          </w:rPr>
          <w:t>Fig.</w:t>
        </w:r>
        <w:r w:rsidRPr="455EB803" w:rsidR="54776117">
          <w:rPr>
            <w:b w:val="1"/>
            <w:bCs w:val="1"/>
            <w:i w:val="1"/>
            <w:iCs w:val="1"/>
            <w:noProof w:val="0"/>
            <w:color w:val="000000" w:themeColor="text1" w:themeTint="FF" w:themeShade="FF"/>
            <w:sz w:val="24"/>
            <w:szCs w:val="24"/>
            <w:lang w:val="it-IT" w:eastAsia="en-US"/>
            <w:rPrChange w:author="Lorenzo Salvi" w:date="2019-01-10T10:53:49.0466497" w:id="618440556">
              <w:rPr/>
            </w:rPrChange>
          </w:rPr>
          <w:t xml:space="preserve"> </w:t>
        </w:r>
      </w:ins>
      <w:ins w:author="Marco Poscente" w:date="2019-01-09T09:44:54.9222011" w:id="1524096535">
        <w:r w:rsidRPr="455EB803" w:rsidR="701A8273">
          <w:rPr>
            <w:b w:val="1"/>
            <w:bCs w:val="1"/>
            <w:i w:val="1"/>
            <w:iCs w:val="1"/>
            <w:noProof w:val="0"/>
            <w:color w:val="000000" w:themeColor="text1" w:themeTint="FF" w:themeShade="FF"/>
            <w:sz w:val="24"/>
            <w:szCs w:val="24"/>
            <w:lang w:val="it-IT" w:eastAsia="en-US"/>
            <w:rPrChange w:author="Lorenzo Salvi" w:date="2019-01-10T10:53:49.0466497" w:id="72050913">
              <w:rPr/>
            </w:rPrChange>
          </w:rPr>
          <w:t xml:space="preserve">5</w:t>
        </w:r>
      </w:ins>
      <w:ins w:author="Marco Poscente" w:date="2019-01-09T09:43:54.8053003" w:id="678750202">
        <w:r w:rsidRPr="455EB803" w:rsidR="54776117">
          <w:rPr>
            <w:b w:val="1"/>
            <w:bCs w:val="1"/>
            <w:i w:val="1"/>
            <w:iCs w:val="1"/>
            <w:noProof w:val="0"/>
            <w:color w:val="000000" w:themeColor="text1" w:themeTint="FF" w:themeShade="FF"/>
            <w:sz w:val="24"/>
            <w:szCs w:val="24"/>
            <w:lang w:val="it-IT" w:eastAsia="en-US"/>
            <w:rPrChange w:author="Lorenzo Salvi" w:date="2019-01-10T10:53:49.0466497" w:id="1845720243">
              <w:rPr/>
            </w:rPrChange>
          </w:rPr>
          <w:t xml:space="preserve">: Finestra </w:t>
        </w:r>
      </w:ins>
      <w:ins w:author="Lorenzo Salvi" w:date="2019-01-10T10:53:49.0466497" w:id="949165407">
        <w:r w:rsidRPr="455EB803" w:rsidR="455EB803">
          <w:rPr>
            <w:b w:val="1"/>
            <w:bCs w:val="1"/>
            <w:i w:val="1"/>
            <w:iCs w:val="1"/>
            <w:noProof w:val="0"/>
            <w:color w:val="000000" w:themeColor="text1" w:themeTint="FF" w:themeShade="FF"/>
            <w:sz w:val="24"/>
            <w:szCs w:val="24"/>
            <w:lang w:val="it-IT" w:eastAsia="en-US"/>
            <w:rPrChange w:author="Lorenzo Salvi" w:date="2019-01-10T10:53:49.0466497" w:id="721553399">
              <w:rPr/>
            </w:rPrChange>
          </w:rPr>
          <w:t xml:space="preserve">R</w:t>
        </w:r>
      </w:ins>
      <w:ins w:author="Marco Poscente" w:date="2019-01-09T09:44:54.9222011" w:id="1223141349">
        <w:del w:author="Lorenzo Salvi" w:date="2019-01-10T10:53:49.0466497" w:id="1230403904">
          <w:r w:rsidRPr="08E4822C" w:rsidDel="455EB803" w:rsidR="701A8273">
            <w:rPr>
              <w:b w:val="1"/>
              <w:bCs w:val="1"/>
              <w:i w:val="1"/>
              <w:iCs w:val="1"/>
              <w:noProof w:val="0"/>
              <w:color w:val="000000" w:themeColor="text1" w:themeTint="FF" w:themeShade="FF"/>
              <w:sz w:val="24"/>
              <w:szCs w:val="24"/>
              <w:lang w:val="it-IT" w:eastAsia="en-US"/>
              <w:rPrChange w:author="Lorenzo Salvi" w:date="2019-01-10T10:52:48.2580345" w:id="1361041425">
                <w:rPr/>
              </w:rPrChange>
            </w:rPr>
            <w:delText xml:space="preserve">r</w:delText>
          </w:r>
        </w:del>
        <w:r w:rsidRPr="455EB803" w:rsidR="701A8273">
          <w:rPr>
            <w:b w:val="1"/>
            <w:bCs w:val="1"/>
            <w:i w:val="1"/>
            <w:iCs w:val="1"/>
            <w:noProof w:val="0"/>
            <w:color w:val="000000" w:themeColor="text1" w:themeTint="FF" w:themeShade="FF"/>
            <w:sz w:val="24"/>
            <w:szCs w:val="24"/>
            <w:lang w:val="it-IT" w:eastAsia="en-US"/>
            <w:rPrChange w:author="Lorenzo Salvi" w:date="2019-01-10T10:53:49.0466497" w:id="253633598">
              <w:rPr/>
            </w:rPrChange>
          </w:rPr>
          <w:t xml:space="preserve">ispo</w:t>
        </w:r>
      </w:ins>
      <w:ins w:author="Lorenzo Salvi" w:date="2019-01-10T10:52:48.2580345" w:id="1285809338">
        <w:r w:rsidRPr="455EB803" w:rsidR="08E4822C">
          <w:rPr>
            <w:b w:val="1"/>
            <w:bCs w:val="1"/>
            <w:i w:val="1"/>
            <w:iCs w:val="1"/>
            <w:noProof w:val="0"/>
            <w:color w:val="000000" w:themeColor="text1" w:themeTint="FF" w:themeShade="FF"/>
            <w:sz w:val="24"/>
            <w:szCs w:val="24"/>
            <w:lang w:val="it-IT" w:eastAsia="en-US"/>
            <w:rPrChange w:author="Lorenzo Salvi" w:date="2019-01-10T10:53:49.0466497" w:id="618923986">
              <w:rPr/>
            </w:rPrChange>
          </w:rPr>
          <w:t xml:space="preserve">ndi</w:t>
        </w:r>
      </w:ins>
      <w:ins w:author="Lorenzo Salvi" w:date="2019-01-10T10:53:49.0466497" w:id="16959328">
        <w:r w:rsidRPr="455EB803" w:rsidR="455EB803">
          <w:rPr>
            <w:b w:val="1"/>
            <w:bCs w:val="1"/>
            <w:i w:val="1"/>
            <w:iCs w:val="1"/>
            <w:noProof w:val="0"/>
            <w:color w:val="000000" w:themeColor="text1" w:themeTint="FF" w:themeShade="FF"/>
            <w:sz w:val="24"/>
            <w:szCs w:val="24"/>
            <w:lang w:val="it-IT" w:eastAsia="en-US"/>
            <w:rPrChange w:author="Lorenzo Salvi" w:date="2019-01-10T10:53:49.0466497" w:id="454931761">
              <w:rPr/>
            </w:rPrChange>
          </w:rPr>
          <w:t xml:space="preserve">T</w:t>
        </w:r>
        <w:r w:rsidRPr="455EB803" w:rsidR="08E4822C">
          <w:rPr>
            <w:b w:val="1"/>
            <w:bCs w:val="1"/>
            <w:i w:val="1"/>
            <w:iCs w:val="1"/>
            <w:noProof w:val="0"/>
            <w:color w:val="000000" w:themeColor="text1" w:themeTint="FF" w:themeShade="FF"/>
            <w:sz w:val="24"/>
            <w:szCs w:val="24"/>
            <w:lang w:val="it-IT" w:eastAsia="en-US"/>
            <w:rPrChange w:author="Lorenzo Salvi" w:date="2019-01-10T10:53:49.0466497" w:id="1421115212">
              <w:rPr/>
            </w:rPrChange>
          </w:rPr>
          <w:t xml:space="preserve">icket</w:t>
        </w:r>
        <w:r w:rsidRPr="455EB803" w:rsidR="455EB803">
          <w:rPr>
            <w:b w:val="1"/>
            <w:bCs w:val="1"/>
            <w:i w:val="1"/>
            <w:iCs w:val="1"/>
            <w:noProof w:val="0"/>
            <w:color w:val="000000" w:themeColor="text1" w:themeTint="FF" w:themeShade="FF"/>
            <w:sz w:val="24"/>
            <w:szCs w:val="24"/>
            <w:lang w:val="it-IT" w:eastAsia="en-US"/>
            <w:rPrChange w:author="Lorenzo Salvi" w:date="2019-01-10T10:53:49.0466497" w:id="1929189523">
              <w:rPr/>
            </w:rPrChange>
          </w:rPr>
          <w:t xml:space="preserve">.java</w:t>
        </w:r>
      </w:ins>
      <w:ins w:author="Marco Poscente" w:date="2019-01-09T09:44:54.9222011" w:id="1069420732">
        <w:del w:author="Lorenzo Salvi" w:date="2019-01-10T10:52:48.2580345" w:id="180127322">
          <w:r w:rsidRPr="17230515" w:rsidDel="08E4822C" w:rsidR="701A8273">
            <w:rPr>
              <w:b w:val="1"/>
              <w:bCs w:val="1"/>
              <w:i w:val="1"/>
              <w:iCs w:val="1"/>
              <w:noProof w:val="0"/>
              <w:color w:val="000000" w:themeColor="text1" w:themeTint="FF" w:themeShade="FF"/>
              <w:sz w:val="24"/>
              <w:szCs w:val="24"/>
              <w:lang w:val="it-IT" w:eastAsia="en-US"/>
              <w:rPrChange w:author="Lorenzo Salvi" w:date="2019-01-09T11:08:38.801071" w:id="249884304">
                <w:rPr/>
              </w:rPrChange>
            </w:rPr>
            <w:delText xml:space="preserve">sta t</w:delText>
          </w:r>
        </w:del>
        <w:del w:author="Lorenzo Salvi" w:date="2019-01-10T10:53:49.0466497" w:id="501119474">
          <w:r w:rsidRPr="08E4822C" w:rsidDel="455EB803" w:rsidR="701A8273">
            <w:rPr>
              <w:b w:val="1"/>
              <w:bCs w:val="1"/>
              <w:i w:val="1"/>
              <w:iCs w:val="1"/>
              <w:noProof w:val="0"/>
              <w:color w:val="000000" w:themeColor="text1" w:themeTint="FF" w:themeShade="FF"/>
              <w:sz w:val="24"/>
              <w:szCs w:val="24"/>
              <w:lang w:val="it-IT" w:eastAsia="en-US"/>
              <w:rPrChange w:author="Lorenzo Salvi" w:date="2019-01-10T10:52:48.2580345" w:id="298888892">
                <w:rPr/>
              </w:rPrChange>
            </w:rPr>
            <w:delText xml:space="preserve">icket</w:delText>
          </w:r>
        </w:del>
      </w:ins>
    </w:p>
    <w:p w:rsidR="54776117" w:rsidP="701A8273" w:rsidRDefault="54776117" w14:textId="2A9F248C" w14:paraId="47D9A4E8">
      <w:pPr>
        <w:pStyle w:val="Normale"/>
        <w:spacing w:after="0" w:line="240" w:lineRule="auto"/>
        <w:rPr>
          <w:noProof w:val="0"/>
          <w:color w:val="000000" w:themeColor="text1" w:themeTint="FF" w:themeShade="FF"/>
          <w:sz w:val="22"/>
          <w:szCs w:val="22"/>
          <w:lang w:val="it-IT"/>
          <w:rPrChange w:author="Marco Poscente" w:date="2019-01-09T09:44:54.9222011" w:id="113000407">
            <w:rPr/>
          </w:rPrChange>
        </w:rPr>
        <w:rPr>
          <w:noProof w:val="0"/>
          <w:color w:val="000000" w:themeColor="text1" w:themeTint="FF" w:themeShade="FF"/>
          <w:sz w:val="22"/>
          <w:szCs w:val="22"/>
          <w:lang w:val="it-IT"/>
          <w:rPrChange w:author="Marco Poscente" w:date="2019-01-09T09:43:54.8053003" w:id="183970243">
            <w:rPr/>
          </w:rPrChange>
        </w:rPr>
        <w:pPrChange w:author="Marco Poscente" w:date="2019-01-09T09:44:54.9222011" w:id="1245553862">
          <w:pPr/>
        </w:pPrChange>
      </w:pPr>
    </w:p>
    <w:p w:rsidR="608173C9" w:rsidDel="6F238068" w:rsidP="608173C9" w:rsidRDefault="608173C9" w14:noSpellErr="1" w14:paraId="6234B51A" w14:textId="146253FD">
      <w:pPr>
        <w:pStyle w:val="Paragrafoelenco"/>
        <w:numPr>
          <w:ilvl w:val="0"/>
          <w:numId w:val="6"/>
        </w:numPr>
        <w:spacing w:after="0" w:line="240" w:lineRule="auto"/>
        <w:rPr>
          <w:del w:author="Marco Poscente" w:date="2019-01-09T09:41:54.1802993" w:id="512124181"/>
          <w:color w:val="000000" w:themeColor="text1" w:themeTint="FF" w:themeShade="FF"/>
          <w:sz w:val="22"/>
          <w:szCs w:val="22"/>
          <w:lang w:val="it-IT"/>
          <w:rPrChange w:author="Lorenzo Salvi" w:date="2019-01-09T09:39:53.9104925" w:id="1520656656">
            <w:rPr/>
          </w:rPrChange>
        </w:rPr>
        <w:pPrChange w:author="Lorenzo Salvi" w:date="2019-01-09T09:39:53.9104925" w:id="683002727">
          <w:pPr/>
        </w:pPrChange>
      </w:pPr>
    </w:p>
    <w:p w:rsidR="6F238068" w:rsidDel="5E3B9741" w:rsidP="6F238068" w:rsidRDefault="6F238068" w14:noSpellErr="1" w14:paraId="60F549FE" w14:textId="1F21AAB5">
      <w:pPr>
        <w:pStyle w:val="Paragrafoelenco"/>
        <w:numPr>
          <w:ilvl w:val="0"/>
          <w:numId w:val="6"/>
        </w:numPr>
        <w:spacing w:after="0" w:line="240" w:lineRule="auto"/>
        <w:rPr>
          <w:del w:author="Marco Poscente" w:date="2019-01-09T09:42:54.2349573" w:id="1594682164"/>
          <w:noProof w:val="0"/>
          <w:color w:val="000000" w:themeColor="text1" w:themeTint="FF" w:themeShade="FF"/>
          <w:sz w:val="22"/>
          <w:szCs w:val="22"/>
          <w:lang w:val="it-IT"/>
          <w:rPrChange w:author="Marco Poscente" w:date="2019-01-09T09:41:54.1802993" w:id="791913401">
            <w:rPr/>
          </w:rPrChange>
        </w:rPr>
        <w:pPrChange w:author="Marco Poscente" w:date="2019-01-09T09:41:54.1802993" w:id="1024307326">
          <w:pPr/>
        </w:pPrChange>
      </w:pPr>
    </w:p>
    <w:p w:rsidR="5E3B9741" w:rsidDel="3F605B04" w:rsidP="59B7746E" w:rsidRDefault="5E3B9741" w14:paraId="2C1A2D77" w14:textId="176DFFC3">
      <w:pPr>
        <w:pStyle w:val="Paragrafoelenco"/>
        <w:numPr>
          <w:ilvl w:val="0"/>
          <w:numId w:val="6"/>
        </w:numPr>
        <w:spacing w:after="0" w:line="240" w:lineRule="auto"/>
        <w:rPr>
          <w:del w:author="Salvatore Salernitano" w:date="2019-01-17T11:14:26.0723579" w:id="1977726674"/>
          <w:noProof w:val="0"/>
          <w:color w:val="000000" w:themeColor="text1" w:themeTint="FF" w:themeShade="FF"/>
          <w:sz w:val="22"/>
          <w:szCs w:val="22"/>
          <w:lang w:val="it-IT"/>
          <w:rPrChange w:author="Salvatore Salernitano" w:date="2019-01-09T10:02:59.6078206" w:id="354755051">
            <w:rPr/>
          </w:rPrChange>
        </w:rPr>
        <w:pPrChange w:author="Salvatore Salernitano" w:date="2019-01-09T10:02:59.6078206" w:id="331676436">
          <w:pPr/>
        </w:pPrChange>
      </w:pPr>
      <w:ins w:author="Marco Poscente" w:date="2019-01-09T09:45:54.9138278" w:id="1173509449">
        <w:r w:rsidRPr="5E3B9741" w:rsidR="108EA5A4">
          <w:rPr>
            <w:rFonts w:ascii="Times New Roman" w:hAnsi="Times New Roman" w:eastAsia="Times New Roman" w:cs="Times New Roman"/>
            <w:noProof w:val="0"/>
            <w:color w:val="000000" w:themeColor="text1" w:themeTint="FF" w:themeShade="FF"/>
            <w:lang w:val="it-IT"/>
            <w:rPrChange w:author="Marco Poscente" w:date="2019-01-09T09:42:54.2349573" w:id="2120069397">
              <w:rPr/>
            </w:rPrChange>
          </w:rPr>
          <w:t>Cliccando il bottone “</w:t>
        </w:r>
      </w:ins>
      <w:ins w:author="Salvatore Salernitano" w:date="2019-01-09T10:02:59.6078206" w:id="549176719">
        <w:r w:rsidRPr="5E3B9741" w:rsidR="59B7746E">
          <w:rPr>
            <w:rFonts w:ascii="Times New Roman" w:hAnsi="Times New Roman" w:eastAsia="Times New Roman" w:cs="Times New Roman"/>
            <w:noProof w:val="0"/>
            <w:color w:val="000000" w:themeColor="text1" w:themeTint="FF" w:themeShade="FF"/>
            <w:lang w:val="it-IT"/>
            <w:rPrChange w:author="Marco Poscente" w:date="2019-01-09T09:42:54.2349573" w:id="1781798748">
              <w:rPr/>
            </w:rPrChange>
          </w:rPr>
          <w:t>Re</w:t>
        </w:r>
      </w:ins>
      <w:ins w:author="Marco Poscente" w:date="2019-01-09T09:45:54.9138278" w:id="2073836042">
        <w:del w:author="Salvatore Salernitano" w:date="2019-01-09T10:02:59.6078206" w:id="603537974">
          <w:r w:rsidRPr="5E3B9741" w:rsidDel="59B7746E" w:rsidR="108EA5A4">
            <w:rPr>
              <w:rFonts w:ascii="Times New Roman" w:hAnsi="Times New Roman" w:eastAsia="Times New Roman" w:cs="Times New Roman"/>
              <w:noProof w:val="0"/>
              <w:color w:val="000000" w:themeColor="text1" w:themeTint="FF" w:themeShade="FF"/>
              <w:lang w:val="it-IT"/>
              <w:rPrChange w:author="Marco Poscente" w:date="2019-01-09T09:42:54.2349573" w:id="737224095">
                <w:rPr/>
              </w:rPrChange>
            </w:rPr>
            <w:delText>re</w:delText>
          </w:r>
        </w:del>
        <w:r w:rsidRPr="5E3B9741" w:rsidR="108EA5A4">
          <w:rPr>
            <w:rFonts w:ascii="Times New Roman" w:hAnsi="Times New Roman" w:eastAsia="Times New Roman" w:cs="Times New Roman"/>
            <w:noProof w:val="0"/>
            <w:color w:val="000000" w:themeColor="text1" w:themeTint="FF" w:themeShade="FF"/>
            <w:lang w:val="it-IT"/>
            <w:rPrChange w:author="Marco Poscente" w:date="2019-01-09T09:42:54.2349573" w:id="429536788">
              <w:rPr/>
            </w:rPrChange>
          </w:rPr>
          <w:t>cuper</w:t>
        </w:r>
      </w:ins>
      <w:ins w:author="Salvatore Salernitano" w:date="2019-01-09T10:02:59.6078206" w:id="2131425039">
        <w:r w:rsidRPr="5E3B9741" w:rsidR="59B7746E">
          <w:rPr>
            <w:rFonts w:ascii="Times New Roman" w:hAnsi="Times New Roman" w:eastAsia="Times New Roman" w:cs="Times New Roman"/>
            <w:noProof w:val="0"/>
            <w:color w:val="000000" w:themeColor="text1" w:themeTint="FF" w:themeShade="FF"/>
            <w:lang w:val="it-IT"/>
            <w:rPrChange w:author="Marco Poscente" w:date="2019-01-09T09:42:54.2349573" w:id="259972328">
              <w:rPr/>
            </w:rPrChange>
          </w:rPr>
          <w:t>o</w:t>
        </w:r>
      </w:ins>
      <w:ins w:author="Marco Poscente" w:date="2019-01-09T09:45:54.9138278" w:id="1158220167">
        <w:del w:author="Salvatore Salernitano" w:date="2019-01-09T10:02:59.6078206" w:id="2033112038">
          <w:r w:rsidRPr="5E3B9741" w:rsidDel="59B7746E" w:rsidR="108EA5A4">
            <w:rPr>
              <w:rFonts w:ascii="Times New Roman" w:hAnsi="Times New Roman" w:eastAsia="Times New Roman" w:cs="Times New Roman"/>
              <w:noProof w:val="0"/>
              <w:color w:val="000000" w:themeColor="text1" w:themeTint="FF" w:themeShade="FF"/>
              <w:lang w:val="it-IT"/>
              <w:rPrChange w:author="Marco Poscente" w:date="2019-01-09T09:42:54.2349573" w:id="2006051263">
                <w:rPr/>
              </w:rPrChange>
            </w:rPr>
            <w:delText>a</w:delText>
          </w:r>
        </w:del>
        <w:r w:rsidRPr="5E3B9741" w:rsidR="108EA5A4">
          <w:rPr>
            <w:rFonts w:ascii="Times New Roman" w:hAnsi="Times New Roman" w:eastAsia="Times New Roman" w:cs="Times New Roman"/>
            <w:noProof w:val="0"/>
            <w:color w:val="000000" w:themeColor="text1" w:themeTint="FF" w:themeShade="FF"/>
            <w:lang w:val="it-IT"/>
            <w:rPrChange w:author="Marco Poscente" w:date="2019-01-09T09:42:54.2349573" w:id="2079529033">
              <w:rPr/>
            </w:rPrChange>
          </w:rPr>
          <w:t>” sarà possibile visualizzare una finestra per il recupero delle credenziali</w:t>
        </w:r>
      </w:ins>
      <w:ins w:author="Salvatore Salernitano" w:date="2019-01-09T10:02:59.6078206" w:id="720150229">
        <w:r w:rsidRPr="5E3B9741" w:rsidR="59B7746E">
          <w:rPr>
            <w:rFonts w:ascii="Times New Roman" w:hAnsi="Times New Roman" w:eastAsia="Times New Roman" w:cs="Times New Roman"/>
            <w:noProof w:val="0"/>
            <w:color w:val="000000" w:themeColor="text1" w:themeTint="FF" w:themeShade="FF"/>
            <w:lang w:val="it-IT"/>
            <w:rPrChange w:author="Marco Poscente" w:date="2019-01-09T09:42:54.2349573" w:id="2120573510">
              <w:rPr/>
            </w:rPrChange>
          </w:rPr>
          <w:t xml:space="preserve"> di un Admin</w:t>
        </w:r>
      </w:ins>
      <w:ins w:author="Marco Poscente" w:date="2019-01-09T09:46:55.0824348" w:id="2075080764">
        <w:r w:rsidRPr="5E3B9741" w:rsidR="44973C02">
          <w:rPr>
            <w:rFonts w:ascii="Times New Roman" w:hAnsi="Times New Roman" w:eastAsia="Times New Roman" w:cs="Times New Roman"/>
            <w:noProof w:val="0"/>
            <w:color w:val="000000" w:themeColor="text1" w:themeTint="FF" w:themeShade="FF"/>
            <w:lang w:val="it-IT"/>
            <w:rPrChange w:author="Marco Poscente" w:date="2019-01-09T09:42:54.2349573" w:id="1950897354">
              <w:rPr/>
            </w:rPrChange>
          </w:rPr>
          <w:t xml:space="preserve"> tramite chiave di recupero</w:t>
        </w:r>
      </w:ins>
      <w:ins w:author="Salvatore Salernitano" w:date="2019-01-09T10:02:59.6078206" w:id="543220235">
        <w:r w:rsidRPr="5E3B9741" w:rsidR="59B7746E">
          <w:rPr>
            <w:rFonts w:ascii="Times New Roman" w:hAnsi="Times New Roman" w:eastAsia="Times New Roman" w:cs="Times New Roman"/>
            <w:noProof w:val="0"/>
            <w:color w:val="000000" w:themeColor="text1" w:themeTint="FF" w:themeShade="FF"/>
            <w:lang w:val="it-IT"/>
            <w:rPrChange w:author="Marco Poscente" w:date="2019-01-09T09:42:54.2349573" w:id="192929719">
              <w:rPr/>
            </w:rPrChange>
          </w:rPr>
          <w:t xml:space="preserve">:</w:t>
        </w:r>
      </w:ins>
    </w:p>
    <w:p w:rsidR="108EA5A4" w:rsidP="3F605B04" w:rsidRDefault="108EA5A4" w14:paraId="136954AC" w14:textId="1C1A2B75" w14:noSpellErr="1">
      <w:pPr>
        <w:pStyle w:val="Paragrafoelenco"/>
        <w:numPr>
          <w:ilvl w:val="0"/>
          <w:numId w:val="6"/>
        </w:numPr>
        <w:spacing w:after="0" w:line="240" w:lineRule="auto"/>
        <w:rPr>
          <w:noProof w:val="0"/>
          <w:color w:val="000000" w:themeColor="text1" w:themeTint="FF" w:themeShade="FF"/>
          <w:sz w:val="22"/>
          <w:szCs w:val="22"/>
          <w:lang w:val="it-IT"/>
          <w:rPrChange w:author="Salvatore Salernitano" w:date="2019-01-17T11:14:26.0723579" w:id="562764095">
            <w:rPr/>
          </w:rPrChange>
        </w:rPr>
        <w:pPrChange w:author="Salvatore Salernitano" w:date="2019-01-17T11:14:26.0723579" w:id="445512002">
          <w:pPr/>
        </w:pPrChange>
      </w:pPr>
    </w:p>
    <w:p w:rsidR="108EA5A4" w:rsidDel="3F605B04" w:rsidP="7DBA4380" w:rsidRDefault="108EA5A4" w14:paraId="0B92490A" w14:textId="546C8E60">
      <w:pPr>
        <w:pStyle w:val="Normale"/>
        <w:spacing w:after="0" w:line="240" w:lineRule="auto"/>
        <w:ind w:left="720"/>
        <w:jc w:val="center"/>
        <w:rPr>
          <w:del w:author="Salvatore Salernitano" w:date="2019-01-17T11:14:26.0723579" w:id="2006917336"/>
          <w:rFonts w:ascii="Times New Roman" w:hAnsi="Times New Roman" w:eastAsia="Times New Roman" w:cs="Times New Roman"/>
          <w:noProof w:val="0"/>
          <w:color w:val="000000" w:themeColor="text1" w:themeTint="FF" w:themeShade="FF"/>
          <w:lang w:val="it-IT"/>
          <w:rPrChange w:author="Salvatore Salernitano" w:date="2019-01-09T09:58:58.2027765" w:id="1033806862">
            <w:rPr/>
          </w:rPrChange>
        </w:rPr>
        <w:pPrChange w:author="Salvatore Salernitano" w:date="2019-01-09T09:58:58.2027765" w:id="443234010">
          <w:pPr/>
        </w:pPrChange>
      </w:pPr>
      <w:ins w:author="Marco Poscente" w:date="2019-01-09T09:46:55.0824348" w:id="1962009769">
        <w:r>
          <w:drawing>
            <wp:inline wp14:editId="677FC50F" wp14:anchorId="2B9F44DD">
              <wp:extent cx="3501958" cy="2064696"/>
              <wp:effectExtent l="0" t="0" r="0" b="0"/>
              <wp:docPr id="1215455589" name="Immagine" title=""/>
              <wp:cNvGraphicFramePr>
                <a:graphicFrameLocks noChangeAspect="1"/>
              </wp:cNvGraphicFramePr>
              <a:graphic>
                <a:graphicData uri="http://schemas.openxmlformats.org/drawingml/2006/picture">
                  <pic:pic>
                    <pic:nvPicPr>
                      <pic:cNvPr id="0" name="Immagine"/>
                      <pic:cNvPicPr/>
                    </pic:nvPicPr>
                    <pic:blipFill>
                      <a:blip r:embed="Rd7594f81dd364eb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01958" cy="2064696"/>
                      </a:xfrm>
                      <a:prstGeom prst="rect">
                        <a:avLst/>
                      </a:prstGeom>
                    </pic:spPr>
                  </pic:pic>
                </a:graphicData>
              </a:graphic>
            </wp:inline>
          </w:drawing>
        </w:r>
      </w:ins>
    </w:p>
    <w:p w:rsidR="207FA0E9" w:rsidP="3F605B04" w:rsidRDefault="207FA0E9" w14:paraId="341427AD" w14:textId="0C8730D2">
      <w:pPr>
        <w:pStyle w:val="Normale"/>
        <w:bidi w:val="0"/>
        <w:spacing w:before="0" w:beforeAutospacing="off" w:after="0" w:afterAutospacing="off" w:line="240" w:lineRule="auto"/>
        <w:ind w:left="720"/>
        <w:jc w:val="center"/>
        <w:rPr>
          <w:rFonts w:ascii="Times New Roman" w:hAnsi="Times New Roman" w:eastAsia="Times New Roman" w:cs="Times New Roman"/>
          <w:noProof w:val="0"/>
          <w:color w:val="000000" w:themeColor="text1" w:themeTint="FF" w:themeShade="FF"/>
          <w:lang w:val="it-IT"/>
          <w:rPrChange w:author="Salvatore Salernitano" w:date="2019-01-17T11:14:26.0723579" w:id="1527008390">
            <w:rPr/>
          </w:rPrChange>
        </w:rPr>
        <w:pPrChange w:author="Salvatore Salernitano" w:date="2019-01-17T11:14:26.0723579" w:id="1191022231">
          <w:pPr/>
        </w:pPrChange>
      </w:pPr>
    </w:p>
    <w:p w:rsidR="108EA5A4" w:rsidP="2C3E92AF" w:rsidRDefault="108EA5A4" w14:paraId="42C4D791" w14:noSpellErr="1" w14:textId="4BCEA361">
      <w:pPr>
        <w:pStyle w:val="Normale"/>
        <w:bidi w:val="0"/>
        <w:spacing w:before="0" w:beforeAutospacing="off" w:after="0" w:afterAutospacing="off" w:line="240" w:lineRule="auto"/>
        <w:ind w:left="0" w:right="0"/>
        <w:jc w:val="center"/>
        <w:rPr>
          <w:b w:val="1"/>
          <w:bCs w:val="1"/>
          <w:i w:val="1"/>
          <w:iCs w:val="1"/>
          <w:noProof w:val="0"/>
          <w:color w:val="000000" w:themeColor="text1" w:themeTint="FF" w:themeShade="FF"/>
          <w:sz w:val="24"/>
          <w:szCs w:val="24"/>
          <w:lang w:val="it-IT" w:eastAsia="en-US"/>
          <w:rPrChange w:author="Lorenzo Salvi" w:date="2019-01-10T10:54:49.0847564" w:id="936999930">
            <w:rPr/>
          </w:rPrChange>
        </w:rPr>
        <w:pPrChange w:author="Lorenzo Salvi" w:date="2019-01-10T10:54:49.0847564" w:id="1573556743">
          <w:pPr/>
        </w:pPrChange>
      </w:pPr>
      <w:ins w:author="Marco Poscente" w:date="2019-01-09T09:46:55.0824348" w:id="1407753443">
        <w:r w:rsidRPr="2C3E92AF" w:rsidR="44973C02">
          <w:rPr>
            <w:b w:val="1"/>
            <w:bCs w:val="1"/>
            <w:i w:val="1"/>
            <w:iCs w:val="1"/>
            <w:noProof w:val="0"/>
            <w:color w:val="000000" w:themeColor="text1" w:themeTint="FF" w:themeShade="FF"/>
            <w:sz w:val="24"/>
            <w:szCs w:val="24"/>
            <w:lang w:val="it-IT" w:eastAsia="en-US"/>
            <w:rPrChange w:author="Lorenzo Salvi" w:date="2019-01-10T10:54:49.0847564" w:id="669918603">
              <w:rPr/>
            </w:rPrChange>
          </w:rPr>
          <w:t>Fig. 6: Recuper</w:t>
        </w:r>
      </w:ins>
      <w:ins w:author="Lorenzo Salvi" w:date="2019-01-10T10:53:49.0466497" w:id="241891836">
        <w:r w:rsidRPr="2C3E92AF" w:rsidR="455EB803">
          <w:rPr>
            <w:b w:val="1"/>
            <w:bCs w:val="1"/>
            <w:i w:val="1"/>
            <w:iCs w:val="1"/>
            <w:noProof w:val="0"/>
            <w:color w:val="000000" w:themeColor="text1" w:themeTint="FF" w:themeShade="FF"/>
            <w:sz w:val="24"/>
            <w:szCs w:val="24"/>
            <w:lang w:val="it-IT" w:eastAsia="en-US"/>
            <w:rPrChange w:author="Lorenzo Salvi" w:date="2019-01-10T10:54:49.0847564" w:id="649649299">
              <w:rPr/>
            </w:rPrChange>
          </w:rPr>
          <w:t>aChiave.ja</w:t>
        </w:r>
      </w:ins>
      <w:ins w:author="Lorenzo Salvi" w:date="2019-01-10T10:54:49.0847564" w:id="640941845">
        <w:r w:rsidRPr="2C3E92AF" w:rsidR="2C3E92AF">
          <w:rPr>
            <w:b w:val="1"/>
            <w:bCs w:val="1"/>
            <w:i w:val="1"/>
            <w:iCs w:val="1"/>
            <w:noProof w:val="0"/>
            <w:color w:val="000000" w:themeColor="text1" w:themeTint="FF" w:themeShade="FF"/>
            <w:sz w:val="24"/>
            <w:szCs w:val="24"/>
            <w:lang w:val="it-IT" w:eastAsia="en-US"/>
            <w:rPrChange w:author="Lorenzo Salvi" w:date="2019-01-10T10:54:49.0847564" w:id="907834966">
              <w:rPr/>
            </w:rPrChange>
          </w:rPr>
          <w:t>va</w:t>
        </w:r>
      </w:ins>
    </w:p>
    <w:p w:rsidR="108EA5A4" w:rsidP="108EA5A4" w:rsidRDefault="108EA5A4" w14:paraId="0A61CBCB" w14:textId="2BD89AA6">
      <w:pPr>
        <w:pStyle w:val="Normale"/>
        <w:spacing w:after="0" w:line="240" w:lineRule="auto"/>
        <w:rPr>
          <w:rFonts w:ascii="Times New Roman" w:hAnsi="Times New Roman" w:eastAsia="Times New Roman" w:cs="Times New Roman"/>
          <w:noProof w:val="0"/>
          <w:color w:val="000000" w:themeColor="text1" w:themeTint="FF" w:themeShade="FF"/>
          <w:lang w:val="it-IT"/>
          <w:rPrChange w:author="Marco Poscente" w:date="2019-01-09T09:45:54.9138278" w:id="869479186">
            <w:rPr/>
          </w:rPrChange>
        </w:rPr>
        <w:pPrChange w:author="Marco Poscente" w:date="2019-01-09T09:45:54.9138278" w:id="1679583447">
          <w:pPr/>
        </w:pPrChange>
      </w:pPr>
    </w:p>
    <w:p w:rsidR="108EA5A4" w:rsidDel="3F605B04" w:rsidP="45AD59BC" w:rsidRDefault="108EA5A4" w14:paraId="463A99FD" w14:noSpellErr="1" w14:textId="550167BD">
      <w:pPr>
        <w:pStyle w:val="Paragrafoelenco"/>
        <w:numPr>
          <w:ilvl w:val="0"/>
          <w:numId w:val="6"/>
        </w:numPr>
        <w:spacing w:after="0" w:line="240" w:lineRule="auto"/>
        <w:rPr>
          <w:ins w:author="Lorenzo Salvi" w:date="2019-01-09T09:48:55.1997838" w:id="2041929493"/>
          <w:del w:author="Salvatore Salernitano" w:date="2019-01-17T11:14:26.0723579" w:id="1995251379"/>
          <w:noProof w:val="0"/>
          <w:color w:val="000000" w:themeColor="text1" w:themeTint="FF" w:themeShade="FF"/>
          <w:sz w:val="22"/>
          <w:szCs w:val="22"/>
          <w:lang w:val="it-IT"/>
          <w:rPrChange w:author="Lorenzo Salvi" w:date="2019-01-09T09:48:55.1997838" w:id="2115753527">
            <w:rPr/>
          </w:rPrChange>
        </w:rPr>
        <w:pPrChange w:author="Lorenzo Salvi" w:date="2019-01-09T09:48:55.1997838" w:id="470355506">
          <w:pPr/>
        </w:pPrChange>
      </w:pPr>
      <w:ins w:author="Lorenzo Salvi" w:date="2019-01-09T09:48:55.1997838" w:id="1780356978">
        <w:r w:rsidRPr="108EA5A4" w:rsidR="45AD59BC">
          <w:rPr>
            <w:rFonts w:ascii="Times New Roman" w:hAnsi="Times New Roman" w:eastAsia="Times New Roman" w:cs="Times New Roman"/>
            <w:noProof w:val="0"/>
            <w:color w:val="000000" w:themeColor="text1" w:themeTint="FF" w:themeShade="FF"/>
            <w:lang w:val="it-IT"/>
            <w:rPrChange w:author="Marco Poscente" w:date="2019-01-09T09:45:54.9138278" w:id="1478174308">
              <w:rPr/>
            </w:rPrChange>
          </w:rPr>
          <w:t>Dopo aver inserito la chiave di recupero ed aver cliccato “recupera” verrà mostrata un messaggio contenente le credenziali richieste:</w:t>
        </w:r>
      </w:ins>
    </w:p>
    <w:p w:rsidR="45AD59BC" w:rsidP="3F605B04" w:rsidRDefault="45AD59BC" w14:paraId="4BB07A51" w14:textId="0643FA00" w14:noSpellErr="1">
      <w:pPr>
        <w:pStyle w:val="Paragrafoelenco"/>
        <w:numPr>
          <w:ilvl w:val="0"/>
          <w:numId w:val="6"/>
        </w:numPr>
        <w:spacing w:after="0" w:line="240" w:lineRule="auto"/>
        <w:rPr>
          <w:noProof w:val="0"/>
          <w:color w:val="000000" w:themeColor="text1" w:themeTint="FF" w:themeShade="FF"/>
          <w:sz w:val="22"/>
          <w:szCs w:val="22"/>
          <w:lang w:val="it-IT"/>
          <w:rPrChange w:author="Salvatore Salernitano" w:date="2019-01-17T11:14:26.0723579" w:id="485362482">
            <w:rPr/>
          </w:rPrChange>
        </w:rPr>
        <w:pPrChange w:author="Salvatore Salernitano" w:date="2019-01-17T11:14:26.0723579" w:id="2086471811">
          <w:pPr/>
        </w:pPrChange>
      </w:pPr>
    </w:p>
    <w:p w:rsidR="45AD59BC" w:rsidDel="3F605B04" w:rsidP="7DBA4380" w:rsidRDefault="45AD59BC" w14:paraId="4CE47367" w14:textId="1A1E7E8E">
      <w:pPr>
        <w:pStyle w:val="Normale"/>
        <w:spacing w:after="0" w:line="240" w:lineRule="auto"/>
        <w:ind w:left="720"/>
        <w:jc w:val="center"/>
        <w:rPr>
          <w:del w:author="Salvatore Salernitano" w:date="2019-01-17T11:14:26.0723579" w:id="745791611"/>
          <w:rFonts w:ascii="Times New Roman" w:hAnsi="Times New Roman" w:eastAsia="Times New Roman" w:cs="Times New Roman"/>
          <w:noProof w:val="0"/>
          <w:color w:val="000000" w:themeColor="text1" w:themeTint="FF" w:themeShade="FF"/>
          <w:lang w:val="it-IT"/>
          <w:rPrChange w:author="Salvatore Salernitano" w:date="2019-01-09T09:58:58.2027765" w:id="82908999">
            <w:rPr/>
          </w:rPrChange>
        </w:rPr>
        <w:pPrChange w:author="Salvatore Salernitano" w:date="2019-01-09T09:58:58.2027765" w:id="1012013637">
          <w:pPr/>
        </w:pPrChange>
      </w:pPr>
      <w:ins w:author="Lorenzo Salvi" w:date="2019-01-09T09:48:55.1997838" w:id="495652494">
        <w:r>
          <w:drawing>
            <wp:inline wp14:editId="6C61A6C0" wp14:anchorId="291517F3">
              <wp:extent cx="3616026" cy="2079215"/>
              <wp:effectExtent l="0" t="0" r="0" b="0"/>
              <wp:docPr id="583805617" name="Immagine" title=""/>
              <wp:cNvGraphicFramePr>
                <a:graphicFrameLocks noChangeAspect="1"/>
              </wp:cNvGraphicFramePr>
              <a:graphic>
                <a:graphicData uri="http://schemas.openxmlformats.org/drawingml/2006/picture">
                  <pic:pic>
                    <pic:nvPicPr>
                      <pic:cNvPr id="0" name="Immagine"/>
                      <pic:cNvPicPr/>
                    </pic:nvPicPr>
                    <pic:blipFill>
                      <a:blip r:embed="R93c76a171f8b40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16026" cy="2079215"/>
                      </a:xfrm>
                      <a:prstGeom prst="rect">
                        <a:avLst/>
                      </a:prstGeom>
                    </pic:spPr>
                  </pic:pic>
                </a:graphicData>
              </a:graphic>
            </wp:inline>
          </w:drawing>
        </w:r>
      </w:ins>
    </w:p>
    <w:p w:rsidR="45AD59BC" w:rsidP="3F605B04" w:rsidRDefault="45AD59BC" w14:paraId="2B112FA7" w14:textId="6156AB0F">
      <w:pPr>
        <w:pStyle w:val="Normale"/>
        <w:spacing w:after="0" w:line="240" w:lineRule="auto"/>
        <w:ind w:left="720"/>
        <w:jc w:val="center"/>
        <w:rPr>
          <w:rFonts w:ascii="Times New Roman" w:hAnsi="Times New Roman" w:eastAsia="Times New Roman" w:cs="Times New Roman"/>
          <w:noProof w:val="0"/>
          <w:color w:val="000000" w:themeColor="text1" w:themeTint="FF" w:themeShade="FF"/>
          <w:lang w:val="it-IT"/>
          <w:rPrChange w:author="Salvatore Salernitano" w:date="2019-01-17T11:14:26.0723579" w:id="1882345973">
            <w:rPr/>
          </w:rPrChange>
        </w:rPr>
        <w:pPrChange w:author="Salvatore Salernitano" w:date="2019-01-17T11:14:26.0723579" w:id="249036490">
          <w:pPr/>
        </w:pPrChange>
      </w:pPr>
    </w:p>
    <w:p w:rsidR="45AD59BC" w:rsidP="207FA0E9" w:rsidRDefault="45AD59BC" w14:paraId="42AE21E0" w14:textId="599B366E" w14:noSpellErr="1">
      <w:pPr>
        <w:pStyle w:val="Normale"/>
        <w:spacing w:after="0" w:line="240" w:lineRule="auto"/>
        <w:jc w:val="center"/>
        <w:rPr>
          <w:b w:val="1"/>
          <w:bCs w:val="1"/>
          <w:i w:val="1"/>
          <w:iCs w:val="1"/>
          <w:noProof w:val="0"/>
          <w:color w:val="000000" w:themeColor="text1" w:themeTint="FF" w:themeShade="FF"/>
          <w:lang w:val="it-IT"/>
          <w:rPrChange w:author="Marco Poscente" w:date="2019-01-09T09:53:56.1749418" w:id="561001695">
            <w:rPr/>
          </w:rPrChange>
        </w:rPr>
        <w:pPrChange w:author="Marco Poscente" w:date="2019-01-09T09:53:56.1749418" w:id="779519855">
          <w:pPr/>
        </w:pPrChange>
      </w:pPr>
      <w:ins w:author="Lorenzo Salvi" w:date="2019-01-09T09:48:55.1997838" w:id="2120481351">
        <w:r w:rsidRPr="17230515" w:rsidR="45AD59BC">
          <w:rPr>
            <w:b w:val="1"/>
            <w:bCs w:val="1"/>
            <w:i w:val="1"/>
            <w:iCs w:val="1"/>
            <w:noProof w:val="0"/>
            <w:color w:val="000000" w:themeColor="text1" w:themeTint="FF" w:themeShade="FF"/>
            <w:sz w:val="24"/>
            <w:szCs w:val="24"/>
            <w:lang w:val="it-IT" w:eastAsia="en-US"/>
            <w:rPrChange w:author="Lorenzo Salvi" w:date="2019-01-09T11:08:38.801071" w:id="1182137979">
              <w:rPr/>
            </w:rPrChange>
          </w:rPr>
          <w:t>Fig. 7: Messaggio credenziali recuperate</w:t>
        </w:r>
      </w:ins>
    </w:p>
    <w:p w:rsidR="45AD59BC" w:rsidP="45AD59BC" w:rsidRDefault="45AD59BC" w14:paraId="095A97DE" w14:textId="41D6CD57">
      <w:pPr>
        <w:pStyle w:val="Normale"/>
        <w:spacing w:after="0" w:line="240" w:lineRule="auto"/>
        <w:rPr>
          <w:rFonts w:ascii="Times New Roman" w:hAnsi="Times New Roman" w:eastAsia="Times New Roman" w:cs="Times New Roman"/>
          <w:noProof w:val="0"/>
          <w:color w:val="000000" w:themeColor="text1" w:themeTint="FF" w:themeShade="FF"/>
          <w:lang w:val="it-IT"/>
          <w:rPrChange w:author="Lorenzo Salvi" w:date="2019-01-09T09:48:55.1997838" w:id="114687135">
            <w:rPr/>
          </w:rPrChange>
        </w:rPr>
        <w:pPrChange w:author="Lorenzo Salvi" w:date="2019-01-09T09:48:55.1997838" w:id="937532273">
          <w:pPr/>
        </w:pPrChange>
      </w:pPr>
    </w:p>
    <w:p w:rsidR="53C8DF72" w:rsidDel="6FB4D726" w:rsidP="53C8DF72" w:rsidRDefault="53C8DF72" w14:noSpellErr="1" w14:paraId="2D14C6F7" w14:textId="66096C53">
      <w:pPr>
        <w:pStyle w:val="Paragrafoelenco"/>
        <w:numPr>
          <w:ilvl w:val="0"/>
          <w:numId w:val="6"/>
        </w:numPr>
        <w:spacing w:after="0" w:line="240" w:lineRule="auto"/>
        <w:rPr>
          <w:del w:author="Lorenzo Salvi" w:date="2019-01-09T09:49:55.3678244" w:id="890058385"/>
          <w:noProof w:val="0"/>
          <w:color w:val="000000" w:themeColor="text1" w:themeTint="FF" w:themeShade="FF"/>
          <w:sz w:val="22"/>
          <w:szCs w:val="22"/>
          <w:lang w:val="it-IT"/>
          <w:rPrChange w:author="Marco Poscente" w:date="2019-01-09T09:47:55.2010032" w:id="1828629181">
            <w:rPr/>
          </w:rPrChange>
        </w:rPr>
        <w:pPrChange w:author="Marco Poscente" w:date="2019-01-09T09:47:55.2010032" w:id="38117085">
          <w:pPr/>
        </w:pPrChange>
      </w:pPr>
      <w:ins w:author="Marco Poscente" w:date="2019-01-09T09:47:55.2010032" w:id="1022210835">
        <w:r w:rsidRPr="53C8DF72" w:rsidR="53C8DF72">
          <w:rPr>
            <w:rFonts w:ascii="Times New Roman" w:hAnsi="Times New Roman" w:eastAsia="Times New Roman" w:cs="Times New Roman"/>
            <w:noProof w:val="0"/>
            <w:color w:val="000000" w:themeColor="text1" w:themeTint="FF" w:themeShade="FF"/>
            <w:lang w:val="it-IT"/>
            <w:rPrChange w:author="Marco Poscente" w:date="2019-01-09T09:47:55.2010032" w:id="1571752533">
              <w:rPr/>
            </w:rPrChange>
          </w:rPr>
          <w:t>Cliccando sul bottone “Aggiungi”, verrà mostrata una finestra dove sarà possibile aggiungere un nuovo Admin o Gestore dei Sensor</w:t>
        </w:r>
      </w:ins>
      <w:ins w:author="Salvatore Salernitano" w:date="2019-01-14T13:40:05.4903751" w:id="1646751683">
        <w:r w:rsidRPr="53C8DF72" w:rsidR="44257ACF">
          <w:rPr>
            <w:rFonts w:ascii="Times New Roman" w:hAnsi="Times New Roman" w:eastAsia="Times New Roman" w:cs="Times New Roman"/>
            <w:noProof w:val="0"/>
            <w:color w:val="000000" w:themeColor="text1" w:themeTint="FF" w:themeShade="FF"/>
            <w:lang w:val="it-IT"/>
            <w:rPrChange w:author="Marco Poscente" w:date="2019-01-09T09:47:55.2010032" w:id="236629572">
              <w:rPr/>
            </w:rPrChange>
          </w:rPr>
          <w:t>i:</w:t>
        </w:r>
      </w:ins>
    </w:p>
    <w:p xmlns:wp14="http://schemas.microsoft.com/office/word/2010/wordml" w:rsidRPr="00634BB8" w:rsidR="002102E9" w:rsidDel="44257ACF" w:rsidP="6FB4D726" w:rsidRDefault="002102E9" w14:paraId="5023141B" wp14:textId="77777777" wp14:noSpellErr="1">
      <w:pPr>
        <w:pStyle w:val="Paragrafoelenco"/>
        <w:numPr>
          <w:ilvl w:val="0"/>
          <w:numId w:val="6"/>
        </w:numPr>
        <w:spacing w:after="0" w:line="240" w:lineRule="auto"/>
        <w:rPr>
          <w:del w:author="Salvatore Salernitano" w:date="2019-01-14T13:40:05.4903751" w:id="1619680170"/>
          <w:noProof w:val="0"/>
          <w:color w:val="000000" w:themeColor="text1"/>
          <w:sz w:val="22"/>
          <w:szCs w:val="22"/>
          <w:lang w:val="it-IT"/>
          <w:rPrChange w:author="Lorenzo Salvi" w:date="2019-01-09T09:49:55.3678244" w:id="388">
            <w:rPr>
              <w:color w:val="000000" w:themeColor="text1"/>
            </w:rPr>
          </w:rPrChange>
        </w:rPr>
        <w:pPrChange w:author="Lorenzo Salvi" w:date="2019-01-09T09:49:55.3678244" w:id="962775001">
          <w:pPr>
            <w:pStyle w:val="Paragrafoelenco"/>
          </w:pPr>
        </w:pPrChange>
      </w:pPr>
    </w:p>
    <w:p xmlns:wp14="http://schemas.microsoft.com/office/word/2010/wordml" w:rsidRPr="002102E9" w:rsidR="002102E9" w:rsidP="44257ACF" w:rsidRDefault="002102E9" w14:paraId="5EC7CEA3" w14:noSpellErr="1" wp14:textId="21910757">
      <w:pPr>
        <w:pStyle w:val="Paragrafoelenco"/>
        <w:numPr>
          <w:ilvl w:val="0"/>
          <w:numId w:val="6"/>
        </w:numPr>
        <w:spacing w:after="0" w:line="240" w:lineRule="auto"/>
        <w:ind/>
        <w:rPr>
          <w:color w:val="000000" w:themeColor="text1" w:themeTint="FF" w:themeShade="FF"/>
          <w:sz w:val="22"/>
          <w:szCs w:val="22"/>
          <w:rPrChange w:author="Salvatore Salernitano" w:date="2019-01-14T13:40:05.4903751" w:id="1897613104">
            <w:rPr/>
          </w:rPrChange>
        </w:rPr>
        <w:pPrChange w:author="Salvatore Salernitano" w:date="2019-01-14T13:40:05.4903751" w:id="898395168">
          <w:pPr>
            <w:ind w:left="2160"/>
          </w:pPr>
        </w:pPrChange>
      </w:pPr>
      <w:r w:rsidRPr="44257ACF">
        <w:rPr>
          <w:b w:val="1"/>
          <w:bCs w:val="1"/>
          <w:i w:val="1"/>
          <w:iCs w:val="1"/>
          <w:color w:val="000000" w:themeColor="text1"/>
          <w:lang w:val="it-IT"/>
          <w:rPrChange w:author="Salvatore Salernitano" w:date="2019-01-14T13:40:05.4903751" w:id="631099153">
            <w:rPr>
              <w:b/>
              <w:bCs/>
              <w:i/>
              <w:iCs/>
              <w:color w:val="000000" w:themeColor="text1"/>
            </w:rPr>
          </w:rPrChange>
        </w:rPr>
        <w:t xml:space="preserve">       </w:t>
      </w:r>
    </w:p>
    <w:p xmlns:wp14="http://schemas.microsoft.com/office/word/2010/wordml" w:rsidRPr="002102E9" w:rsidR="002102E9" w:rsidDel="6FB4D726" w:rsidP="533DC39F" w:rsidRDefault="002102E9" w14:paraId="7F910563" wp14:textId="63634F9D">
      <w:pPr>
        <w:pStyle w:val="Normale"/>
        <w:bidi w:val="1"/>
        <w:ind w:left="0"/>
        <w:jc w:val="center"/>
        <w:rPr>
          <w:del w:author="Lorenzo Salvi" w:date="2019-01-09T09:49:55.3678244" w:id="75813692"/>
          <w:b w:val="1"/>
          <w:bCs w:val="1"/>
          <w:i w:val="1"/>
          <w:iCs w:val="1"/>
          <w:color w:val="000000" w:themeColor="text1" w:themeTint="FF" w:themeShade="FF"/>
          <w:lang w:val="it-IT"/>
          <w:rPrChange w:author="Lorenzo Salvi" w:date="2019-01-09T09:35:31.2194158" w:id="2086215724">
            <w:rPr/>
          </w:rPrChange>
        </w:rPr>
        <w:pPrChange w:author="Lorenzo Salvi" w:date="2019-01-09T09:35:31.2194158" w:id="722218955">
          <w:pPr>
            <w:ind w:left="2160"/>
          </w:pPr>
        </w:pPrChange>
      </w:pPr>
      <w:r w:rsidRPr="33015025">
        <w:rPr>
          <w:b w:val="1"/>
          <w:bCs w:val="1"/>
          <w:i w:val="1"/>
          <w:iCs w:val="1"/>
          <w:color w:val="000000" w:themeColor="text1"/>
          <w:lang w:val="it-IT"/>
          <w:rPrChange w:author="Marco Poscente" w:date="2019-01-09T09:29:27.9141522" w:id="1202835216">
            <w:rPr>
              <w:b/>
              <w:bCs/>
              <w:i/>
              <w:iCs/>
              <w:color w:val="000000" w:themeColor="text1"/>
            </w:rPr>
          </w:rPrChange>
        </w:rPr>
        <w:t xml:space="preserve"/>
      </w:r>
      <w:ins w:author="Marco Poscente" w:date="2019-01-09T09:34:31.1496209" w:id="1749576864">
        <w:del w:author="Lorenzo Salvi" w:date="2019-01-09T09:49:55.3678244" w:id="680812815">
          <w:r w:rsidDel="6FB4D726">
            <w:drawing>
              <wp:inline xmlns:wp14="http://schemas.microsoft.com/office/word/2010/wordprocessingDrawing" wp14:editId="0ABD9488" wp14:anchorId="60E7A5BE">
                <wp:extent cx="4572000" cy="3181350"/>
                <wp:effectExtent l="0" t="0" r="0" b="0"/>
                <wp:docPr id="192250117" name="Immagine" title=""/>
                <wp:cNvGraphicFramePr>
                  <a:graphicFrameLocks noChangeAspect="1"/>
                </wp:cNvGraphicFramePr>
                <a:graphic>
                  <a:graphicData uri="http://schemas.openxmlformats.org/drawingml/2006/picture">
                    <pic:pic>
                      <pic:nvPicPr>
                        <pic:cNvPr id="0" name="Immagine"/>
                        <pic:cNvPicPr/>
                      </pic:nvPicPr>
                      <pic:blipFill>
                        <a:blip r:embed="R6abd0ad736b14804">
                          <a:extLst>
                            <a:ext xmlns:a="http://schemas.openxmlformats.org/drawingml/2006/main" uri="{28A0092B-C50C-407E-A947-70E740481C1C}">
                              <a14:useLocalDpi val="0"/>
                            </a:ext>
                          </a:extLst>
                        </a:blip>
                        <a:stretch>
                          <a:fillRect/>
                        </a:stretch>
                      </pic:blipFill>
                      <pic:spPr>
                        <a:xfrm>
                          <a:off x="0" y="0"/>
                          <a:ext cx="4572000" cy="3181350"/>
                        </a:xfrm>
                        <a:prstGeom prst="rect">
                          <a:avLst/>
                        </a:prstGeom>
                      </pic:spPr>
                    </pic:pic>
                  </a:graphicData>
                </a:graphic>
              </wp:inline>
            </w:drawing>
          </w:r>
        </w:del>
      </w:ins>
    </w:p>
    <w:p xmlns:wp14="http://schemas.microsoft.com/office/word/2010/wordml" w:rsidRPr="002102E9" w:rsidR="002102E9" w:rsidDel="1AF3A67A" w:rsidP="7DBA4380" w:rsidRDefault="002102E9" w14:paraId="6796ABDE" wp14:textId="38339D08">
      <w:pPr>
        <w:pStyle w:val="Normale"/>
        <w:ind w:left="0"/>
        <w:jc w:val="center"/>
        <w:rPr>
          <w:del w:author="Lorenzo Salvi" w:date="2019-01-10T10:55:49.2779387" w:id="1596681568"/>
          <w:b w:val="1"/>
          <w:bCs w:val="1"/>
          <w:i w:val="1"/>
          <w:iCs w:val="1"/>
          <w:color w:val="000000" w:themeColor="text1" w:themeTint="FF" w:themeShade="FF"/>
          <w:lang w:val="it-IT"/>
          <w:rPrChange w:author="Salvatore Salernitano" w:date="2019-01-09T09:58:58.2027765" w:id="1875599790">
            <w:rPr/>
          </w:rPrChange>
        </w:rPr>
        <w:pPrChange w:author="Salvatore Salernitano" w:date="2019-01-09T09:58:58.2027765" w:id="233414870">
          <w:pPr>
            <w:ind w:left="2160"/>
          </w:pPr>
        </w:pPrChange>
      </w:pPr>
      <w:r w:rsidRPr="33015025">
        <w:rPr>
          <w:b w:val="1"/>
          <w:bCs w:val="1"/>
          <w:i w:val="1"/>
          <w:iCs w:val="1"/>
          <w:color w:val="000000" w:themeColor="text1"/>
          <w:lang w:val="it-IT"/>
          <w:rPrChange w:author="Marco Poscente" w:date="2019-01-09T09:29:27.9141522" w:id="1191998576">
            <w:rPr>
              <w:b/>
              <w:bCs/>
              <w:i/>
              <w:iCs/>
              <w:color w:val="000000" w:themeColor="text1"/>
            </w:rPr>
          </w:rPrChange>
        </w:rPr>
        <w:t xml:space="preserve"/>
      </w:r>
    </w:p>
    <w:p w:rsidR="1AF3A67A" w:rsidDel="3F605B04" w:rsidP="1AF3A67A" w:rsidRDefault="1AF3A67A" w14:noSpellErr="1" w14:paraId="2B6C2FA7" w14:textId="4B569CDC">
      <w:pPr>
        <w:pStyle w:val="Normale"/>
        <w:ind w:left="0"/>
        <w:jc w:val="center"/>
        <w:rPr>
          <w:del w:author="Salvatore Salernitano" w:date="2019-01-17T11:14:26.0723579" w:id="1761007412"/>
          <w:b w:val="1"/>
          <w:bCs w:val="1"/>
          <w:i w:val="1"/>
          <w:iCs w:val="1"/>
          <w:color w:val="000000" w:themeColor="text1" w:themeTint="FF" w:themeShade="FF"/>
          <w:lang w:val="it-IT"/>
          <w:rPrChange w:author="Lorenzo Salvi" w:date="2019-01-10T10:55:49.2779387" w:id="217939821">
            <w:rPr/>
          </w:rPrChange>
        </w:rPr>
        <w:pPrChange w:author="Lorenzo Salvi" w:date="2019-01-10T10:55:49.2779387" w:id="23203248">
          <w:pPr/>
        </w:pPrChange>
      </w:pPr>
      <w:ins w:author="Lorenzo Salvi" w:date="2019-01-10T10:55:49.2779387" w:id="1646896531">
        <w:r w:rsidRPr="3F605B04" w:rsidR="1AF3A67A">
          <w:rPr>
            <w:b w:val="1"/>
            <w:bCs w:val="1"/>
            <w:i w:val="1"/>
            <w:iCs w:val="1"/>
            <w:color w:val="000000" w:themeColor="text1" w:themeTint="FF" w:themeShade="FF"/>
            <w:lang w:val="it-IT"/>
            <w:rPrChange w:author="Salvatore Salernitano" w:date="2019-01-17T11:14:26.0723579" w:id="601202787">
              <w:rPr/>
            </w:rPrChange>
          </w:rPr>
          <w:t xml:space="preserve">    </w:t>
        </w:r>
        <w:r>
          <w:drawing>
            <wp:inline wp14:editId="27148AF7" wp14:anchorId="3FF5D73B">
              <wp:extent cx="3790950" cy="2448322"/>
              <wp:effectExtent l="0" t="0" r="0" b="0"/>
              <wp:docPr id="697442656" name="Immagine" title=""/>
              <wp:cNvGraphicFramePr>
                <a:graphicFrameLocks noChangeAspect="1"/>
              </wp:cNvGraphicFramePr>
              <a:graphic>
                <a:graphicData uri="http://schemas.openxmlformats.org/drawingml/2006/picture">
                  <pic:pic>
                    <pic:nvPicPr>
                      <pic:cNvPr id="0" name="Immagine"/>
                      <pic:cNvPicPr/>
                    </pic:nvPicPr>
                    <pic:blipFill>
                      <a:blip r:embed="R5d093ff3491f4de1">
                        <a:extLst>
                          <a:ext xmlns:a="http://schemas.openxmlformats.org/drawingml/2006/main" uri="{28A0092B-C50C-407E-A947-70E740481C1C}">
                            <a14:useLocalDpi val="0"/>
                          </a:ext>
                        </a:extLst>
                      </a:blip>
                      <a:stretch>
                        <a:fillRect/>
                      </a:stretch>
                    </pic:blipFill>
                    <pic:spPr>
                      <a:xfrm>
                        <a:off x="0" y="0"/>
                        <a:ext cx="3790950" cy="2448322"/>
                      </a:xfrm>
                      <a:prstGeom prst="rect">
                        <a:avLst/>
                      </a:prstGeom>
                    </pic:spPr>
                  </pic:pic>
                </a:graphicData>
              </a:graphic>
            </wp:inline>
          </w:drawing>
        </w:r>
      </w:ins>
    </w:p>
    <w:p xmlns:wp14="http://schemas.microsoft.com/office/word/2010/wordml" w:rsidRPr="002102E9" w:rsidR="002102E9" w:rsidDel="33015025" w:rsidP="002102E9" w:rsidRDefault="002102E9" w14:paraId="4C2940DF" wp14:textId="77777777">
      <w:pPr>
        <w:ind w:left="2160"/>
        <w:rPr>
          <w:del w:author="Marco Poscente" w:date="2019-01-09T09:29:27.9141522" w:id="1678907277"/>
          <w:b/>
          <w:bCs/>
          <w:i/>
          <w:iCs/>
          <w:color w:val="000000" w:themeColor="text1"/>
        </w:rPr>
      </w:pPr>
      <w:del w:author="Marco Poscente" w:date="2019-01-09T09:29:27.9141522" w:id="1072587260">
        <w:r w:rsidRPr="002102E9" w:rsidDel="33015025">
          <w:rPr>
            <w:noProof/>
          </w:rPr>
          <w:drawing>
            <wp:inline xmlns:wp14="http://schemas.microsoft.com/office/word/2010/wordprocessingDrawing" distT="0" distB="0" distL="0" distR="0" wp14:anchorId="7606EC6E" wp14:editId="02A91CF8">
              <wp:extent cx="3013489" cy="2253839"/>
              <wp:effectExtent l="0" t="0" r="0" b="0"/>
              <wp:docPr id="842989482" name="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pic:cNvPicPr/>
                    </pic:nvPicPr>
                    <pic:blipFill>
                      <a:blip r:embed="rId12">
                        <a:extLst>
                          <a:ext uri="{28A0092B-C50C-407E-A947-70E740481C1C}">
                            <a14:useLocalDpi xmlns:a14="http://schemas.microsoft.com/office/drawing/2010/main" val="0"/>
                          </a:ext>
                        </a:extLst>
                      </a:blip>
                      <a:stretch>
                        <a:fillRect/>
                      </a:stretch>
                    </pic:blipFill>
                    <pic:spPr>
                      <a:xfrm>
                        <a:off x="0" y="0"/>
                        <a:ext cx="3013489" cy="2253839"/>
                      </a:xfrm>
                      <a:prstGeom prst="rect">
                        <a:avLst/>
                      </a:prstGeom>
                    </pic:spPr>
                  </pic:pic>
                </a:graphicData>
              </a:graphic>
            </wp:inline>
          </w:drawing>
        </w:r>
      </w:del>
    </w:p>
    <w:p w:rsidR="33015025" w:rsidP="3F605B04" w:rsidRDefault="33015025" w14:paraId="544A8946">
      <w:pPr>
        <w:pStyle w:val="Normale"/>
        <w:ind w:left="0"/>
        <w:jc w:val="center"/>
        <w:rPr>
          <w:b w:val="1"/>
          <w:bCs w:val="1"/>
          <w:i w:val="1"/>
          <w:iCs w:val="1"/>
          <w:color w:val="000000" w:themeColor="text1" w:themeTint="FF" w:themeShade="FF"/>
          <w:lang w:val="it-IT"/>
          <w:rPrChange w:author="Salvatore Salernitano" w:date="2019-01-17T11:14:26.0723579" w:id="285774059">
            <w:rPr/>
          </w:rPrChange>
        </w:rPr>
        <w:pPrChange w:author="Salvatore Salernitano" w:date="2019-01-17T11:14:26.0723579" w:id="251987356">
          <w:pPr/>
        </w:pPrChange>
      </w:pPr>
    </w:p>
    <w:p xmlns:wp14="http://schemas.microsoft.com/office/word/2010/wordml" w:rsidRPr="00634BB8" w:rsidR="002102E9" w:rsidP="61C54EF9" w:rsidRDefault="002102E9" w14:paraId="519C26BD" wp14:textId="22C30BA6">
      <w:pPr>
        <w:bidi w:val="0"/>
        <w:ind w:left="720"/>
        <w:jc w:val="center"/>
        <w:rPr>
          <w:b w:val="1"/>
          <w:bCs w:val="1"/>
          <w:i w:val="1"/>
          <w:iCs w:val="1"/>
          <w:color w:val="000000" w:themeColor="text1" w:themeTint="FF" w:themeShade="FF"/>
          <w:lang w:val="it-IT"/>
          <w:rPrChange w:author="Lorenzo Salvi" w:date="2019-01-10T10:56:49.2447168" w:id="2063903779">
            <w:rPr/>
          </w:rPrChange>
        </w:rPr>
        <w:pPrChange w:author="Lorenzo Salvi" w:date="2019-01-10T10:56:49.2447168" w:id="2028717094">
          <w:pPr>
            <w:ind w:left="2160"/>
          </w:pPr>
        </w:pPrChange>
      </w:pPr>
      <w:r w:rsidRPr="61C54EF9">
        <w:rPr>
          <w:b w:val="1"/>
          <w:bCs w:val="1"/>
          <w:i w:val="1"/>
          <w:iCs w:val="1"/>
          <w:color w:val="000000" w:themeColor="text1"/>
          <w:lang w:val="it-IT"/>
          <w:rPrChange w:author="Lorenzo Salvi" w:date="2019-01-10T10:56:49.2447168" w:id="2088773070">
            <w:rPr>
              <w:b/>
              <w:bCs/>
              <w:i/>
              <w:iCs/>
              <w:color w:val="000000" w:themeColor="text1"/>
            </w:rPr>
          </w:rPrChange>
        </w:rPr>
        <w:t xml:space="preserve">Fig. </w:t>
      </w:r>
      <w:ins w:author="Lorenzo Salvi" w:date="2019-01-09T09:49:55.3678244" w:id="1583043489">
        <w:r w:rsidRPr="61C54EF9" w:rsidR="6FB4D726">
          <w:rPr>
            <w:b w:val="1"/>
            <w:bCs w:val="1"/>
            <w:i w:val="1"/>
            <w:iCs w:val="1"/>
            <w:color w:val="000000" w:themeColor="text1"/>
            <w:lang w:val="it-IT"/>
            <w:rPrChange w:author="Lorenzo Salvi" w:date="2019-01-10T10:56:49.2447168" w:id="1878471310">
              <w:rPr>
                <w:b/>
                <w:bCs/>
                <w:i/>
                <w:iCs/>
                <w:color w:val="000000" w:themeColor="text1"/>
              </w:rPr>
            </w:rPrChange>
          </w:rPr>
          <w:t>8</w:t>
        </w:r>
      </w:ins>
      <w:del w:author="Lorenzo Salvi" w:date="2019-01-09T09:49:55.3678244" w:id="1288115155">
        <w:r w:rsidRPr="21E56BBE" w:rsidDel="6FB4D726">
          <w:rPr>
            <w:b w:val="1"/>
            <w:bCs w:val="1"/>
            <w:i w:val="1"/>
            <w:iCs w:val="1"/>
            <w:color w:val="000000" w:themeColor="text1"/>
            <w:lang w:val="it-IT"/>
            <w:rPrChange w:author="Marco Poscente" w:date="2019-01-09T09:30:28.0480116" w:id="519588163">
              <w:rPr>
                <w:b/>
                <w:bCs/>
                <w:i/>
                <w:iCs/>
                <w:color w:val="000000" w:themeColor="text1"/>
              </w:rPr>
            </w:rPrChange>
          </w:rPr>
          <w:delText>5</w:delText>
        </w:r>
      </w:del>
      <w:r w:rsidRPr="61C54EF9">
        <w:rPr>
          <w:b w:val="1"/>
          <w:bCs w:val="1"/>
          <w:i w:val="1"/>
          <w:iCs w:val="1"/>
          <w:color w:val="000000" w:themeColor="text1"/>
          <w:lang w:val="it-IT"/>
          <w:rPrChange w:author="Lorenzo Salvi" w:date="2019-01-10T10:56:49.2447168" w:id="2036132468">
            <w:rPr>
              <w:b/>
              <w:bCs/>
              <w:i/>
              <w:iCs/>
              <w:color w:val="000000" w:themeColor="text1"/>
            </w:rPr>
          </w:rPrChange>
        </w:rPr>
        <w:t>: Interfaccia Grafica Aggiungi</w:t>
      </w:r>
      <w:ins w:author="Lorenzo Salvi" w:date="2019-01-10T10:56:49.2447168" w:id="869054048">
        <w:r w:rsidRPr="61C54EF9" w:rsidR="61C54EF9">
          <w:rPr>
            <w:b w:val="1"/>
            <w:bCs w:val="1"/>
            <w:i w:val="1"/>
            <w:iCs w:val="1"/>
            <w:color w:val="000000" w:themeColor="text1"/>
            <w:lang w:val="it-IT"/>
            <w:rPrChange w:author="Lorenzo Salvi" w:date="2019-01-10T10:56:49.2447168" w:id="134324480">
              <w:rPr>
                <w:b/>
                <w:bCs/>
                <w:i/>
                <w:iCs/>
                <w:color w:val="000000" w:themeColor="text1"/>
              </w:rPr>
            </w:rPrChange>
          </w:rPr>
          <w:t>.java</w:t>
        </w:r>
      </w:ins>
      <w:r w:rsidRPr="61C54EF9">
        <w:rPr>
          <w:b w:val="1"/>
          <w:bCs w:val="1"/>
          <w:i w:val="1"/>
          <w:iCs w:val="1"/>
          <w:color w:val="000000" w:themeColor="text1"/>
          <w:lang w:val="it-IT"/>
          <w:rPrChange w:author="Lorenzo Salvi" w:date="2019-01-10T10:56:49.2447168" w:id="1823720362">
            <w:rPr>
              <w:b/>
              <w:bCs/>
              <w:i/>
              <w:iCs/>
              <w:color w:val="000000" w:themeColor="text1"/>
            </w:rPr>
          </w:rPrChange>
        </w:rPr>
        <w:t xml:space="preserve"> </w:t>
      </w:r>
      <w:ins w:author="Lorenzo Salvi" w:date="2019-01-10T10:56:49.2447168" w:id="493344154">
        <w:r w:rsidRPr="61C54EF9" w:rsidR="61C54EF9">
          <w:rPr>
            <w:b w:val="1"/>
            <w:bCs w:val="1"/>
            <w:i w:val="1"/>
            <w:iCs w:val="1"/>
            <w:color w:val="000000" w:themeColor="text1"/>
            <w:lang w:val="it-IT"/>
            <w:rPrChange w:author="Lorenzo Salvi" w:date="2019-01-10T10:56:49.2447168" w:id="235705564">
              <w:rPr>
                <w:b/>
                <w:bCs/>
                <w:i/>
                <w:iCs/>
                <w:color w:val="000000" w:themeColor="text1"/>
              </w:rPr>
            </w:rPrChange>
          </w:rPr>
          <w:t>(</w:t>
        </w:r>
      </w:ins>
      <w:proofErr w:type="spellStart"/>
      <w:r w:rsidRPr="61C54EF9">
        <w:rPr>
          <w:b w:val="1"/>
          <w:bCs w:val="1"/>
          <w:i w:val="1"/>
          <w:iCs w:val="1"/>
          <w:color w:val="000000" w:themeColor="text1"/>
          <w:lang w:val="it-IT"/>
          <w:rPrChange w:author="Lorenzo Salvi" w:date="2019-01-10T10:56:49.2447168" w:id="1799679204">
            <w:rPr>
              <w:b/>
              <w:bCs/>
              <w:i/>
              <w:iCs/>
              <w:color w:val="000000" w:themeColor="text1"/>
            </w:rPr>
          </w:rPrChange>
        </w:rPr>
        <w:t>Admi</w:t>
      </w:r>
      <w:ins w:author="Lorenzo Salvi" w:date="2019-01-10T10:56:49.2447168" w:id="116217131">
        <w:r w:rsidRPr="61C54EF9" w:rsidR="61C54EF9">
          <w:rPr>
            <w:b w:val="1"/>
            <w:bCs w:val="1"/>
            <w:i w:val="1"/>
            <w:iCs w:val="1"/>
            <w:color w:val="000000" w:themeColor="text1"/>
            <w:lang w:val="it-IT"/>
            <w:rPrChange w:author="Lorenzo Salvi" w:date="2019-01-10T10:56:49.2447168" w:id="1068379338">
              <w:rPr>
                <w:b/>
                <w:bCs/>
                <w:i/>
                <w:iCs/>
                <w:color w:val="000000" w:themeColor="text1"/>
              </w:rPr>
            </w:rPrChange>
          </w:rPr>
          <w:t>m</w:t>
        </w:r>
        <w:proofErr w:type="spellEnd"/>
        <w:r w:rsidRPr="61C54EF9" w:rsidR="61C54EF9">
          <w:rPr>
            <w:b w:val="1"/>
            <w:bCs w:val="1"/>
            <w:i w:val="1"/>
            <w:iCs w:val="1"/>
            <w:color w:val="000000" w:themeColor="text1"/>
            <w:lang w:val="it-IT"/>
            <w:rPrChange w:author="Lorenzo Salvi" w:date="2019-01-10T10:56:49.2447168" w:id="391">
              <w:rPr>
                <w:b/>
                <w:bCs/>
                <w:i/>
                <w:iCs/>
                <w:color w:val="000000" w:themeColor="text1"/>
              </w:rPr>
            </w:rPrChange>
          </w:rPr>
          <w:t>)</w:t>
        </w:r>
      </w:ins>
      <w:del w:author="Marco Poscente" w:date="2019-01-09T09:52:56.1015862" w:id="1898781367">
        <w:r w:rsidRPr="77B7A4CF" w:rsidDel="77B7A4CF">
          <w:rPr>
            <w:b w:val="1"/>
            <w:bCs w:val="1"/>
            <w:i w:val="1"/>
            <w:iCs w:val="1"/>
            <w:color w:val="000000" w:themeColor="text1"/>
            <w:lang w:val="it-IT"/>
            <w:rPrChange w:author="Marco Poscente" w:date="2019-01-09T09:52:56.1015862" w:id="1345120059">
              <w:rPr>
                <w:b/>
                <w:bCs/>
                <w:i/>
                <w:iCs/>
                <w:color w:val="000000" w:themeColor="text1"/>
              </w:rPr>
            </w:rPrChange>
          </w:rPr>
          <w:delText xml:space="preserve"> e/o Gestore Sensori</w:delText>
        </w:r>
      </w:del>
    </w:p>
    <w:p xmlns:wp14="http://schemas.microsoft.com/office/word/2010/wordml" w:rsidRPr="00634BB8" w:rsidR="002102E9" w:rsidP="77B7A4CF" w:rsidRDefault="002102E9" w14:paraId="3E9A4151" wp14:textId="37487C09">
      <w:pPr>
        <w:pStyle w:val="Normale"/>
        <w:bidi w:val="0"/>
        <w:ind w:left="720"/>
        <w:jc w:val="center"/>
        <w:rPr>
          <w:ins w:author="Marco Poscente" w:date="2019-01-09T09:52:56.1015862" w:id="796222697"/>
          <w:b w:val="1"/>
          <w:bCs w:val="1"/>
          <w:i w:val="1"/>
          <w:iCs w:val="1"/>
          <w:color w:val="000000" w:themeColor="text1" w:themeTint="FF" w:themeShade="FF"/>
          <w:lang w:val="it-IT"/>
          <w:rPrChange w:author="Marco Poscente" w:date="2019-01-09T09:52:56.1015862" w:id="814923640">
            <w:rPr/>
          </w:rPrChange>
        </w:rPr>
        <w:pPrChange w:author="Marco Poscente" w:date="2019-01-09T09:52:56.1015862" w:id="2028717094">
          <w:pPr>
            <w:ind w:left="2160"/>
          </w:pPr>
        </w:pPrChange>
      </w:pPr>
    </w:p>
    <w:p xmlns:wp14="http://schemas.microsoft.com/office/word/2010/wordml" w:rsidRPr="00634BB8" w:rsidR="002102E9" w:rsidDel="3F605B04" w:rsidP="449589AA" w:rsidRDefault="002102E9" w14:paraId="5CD6BAA0" w14:noSpellErr="1" wp14:textId="312D1767">
      <w:pPr>
        <w:pStyle w:val="Normale"/>
        <w:bidi w:val="0"/>
        <w:ind w:left="720"/>
        <w:jc w:val="center"/>
        <w:rPr>
          <w:del w:author="Salvatore Salernitano" w:date="2019-01-17T11:14:26.0723579" w:id="612616572"/>
          <w:b w:val="1"/>
          <w:bCs w:val="1"/>
          <w:i w:val="1"/>
          <w:iCs w:val="1"/>
          <w:color w:val="000000" w:themeColor="text1" w:themeTint="FF" w:themeShade="FF"/>
          <w:lang w:val="it-IT"/>
          <w:rPrChange w:author="Lorenzo Salvi" w:date="2019-01-10T10:57:49.8731754" w:id="1546061058">
            <w:rPr/>
          </w:rPrChange>
        </w:rPr>
        <w:pPrChange w:author="Lorenzo Salvi" w:date="2019-01-10T10:57:49.8731754" w:id="2028717094">
          <w:pPr>
            <w:ind w:left="2160"/>
          </w:pPr>
        </w:pPrChange>
      </w:pPr>
      <w:ins w:author="Marco Poscente" w:date="2019-01-09T09:52:56.1015862" w:id="1228564493">
        <w:del w:author="Lorenzo Salvi" w:date="2019-01-10T10:56:49.2447168" w:id="1452606129">
          <w:r w:rsidDel="61C54EF9">
            <w:drawing>
              <wp:inline xmlns:wp14="http://schemas.microsoft.com/office/word/2010/wordprocessingDrawing" wp14:editId="1FFDB117" wp14:anchorId="390F7F08">
                <wp:extent cx="3314700" cy="2209800"/>
                <wp:effectExtent l="0" t="0" r="0" b="0"/>
                <wp:docPr id="1612551271" name="Immagine" title=""/>
                <wp:cNvGraphicFramePr>
                  <a:graphicFrameLocks noChangeAspect="1"/>
                </wp:cNvGraphicFramePr>
                <a:graphic>
                  <a:graphicData uri="http://schemas.openxmlformats.org/drawingml/2006/picture">
                    <pic:pic>
                      <pic:nvPicPr>
                        <pic:cNvPr id="0" name="Immagine"/>
                        <pic:cNvPicPr/>
                      </pic:nvPicPr>
                      <pic:blipFill>
                        <a:blip r:embed="R4816b28b031b4e6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14700" cy="2209800"/>
                        </a:xfrm>
                        <a:prstGeom prst="rect">
                          <a:avLst/>
                        </a:prstGeom>
                      </pic:spPr>
                    </pic:pic>
                  </a:graphicData>
                </a:graphic>
              </wp:inline>
            </w:drawing>
          </w:r>
        </w:del>
      </w:ins>
      <w:ins w:author="Lorenzo Salvi" w:date="2019-01-10T10:57:49.8731754" w:id="454361661">
        <w:r>
          <w:drawing>
            <wp:inline xmlns:wp14="http://schemas.microsoft.com/office/word/2010/wordprocessingDrawing" wp14:editId="2BFFC8EE" wp14:anchorId="2AE0166A">
              <wp:extent cx="3990975" cy="2602448"/>
              <wp:effectExtent l="0" t="0" r="0" b="0"/>
              <wp:docPr id="1915208717" name="Immagine" title=""/>
              <wp:cNvGraphicFramePr>
                <a:graphicFrameLocks noChangeAspect="1"/>
              </wp:cNvGraphicFramePr>
              <a:graphic>
                <a:graphicData uri="http://schemas.openxmlformats.org/drawingml/2006/picture">
                  <pic:pic>
                    <pic:nvPicPr>
                      <pic:cNvPr id="0" name="Immagine"/>
                      <pic:cNvPicPr/>
                    </pic:nvPicPr>
                    <pic:blipFill>
                      <a:blip r:embed="R8dc8a267e9564ee9">
                        <a:extLst>
                          <a:ext xmlns:a="http://schemas.openxmlformats.org/drawingml/2006/main" uri="{28A0092B-C50C-407E-A947-70E740481C1C}">
                            <a14:useLocalDpi val="0"/>
                          </a:ext>
                        </a:extLst>
                      </a:blip>
                      <a:stretch>
                        <a:fillRect/>
                      </a:stretch>
                    </pic:blipFill>
                    <pic:spPr>
                      <a:xfrm>
                        <a:off x="0" y="0"/>
                        <a:ext cx="3990975" cy="2602448"/>
                      </a:xfrm>
                      <a:prstGeom prst="rect">
                        <a:avLst/>
                      </a:prstGeom>
                    </pic:spPr>
                  </pic:pic>
                </a:graphicData>
              </a:graphic>
            </wp:inline>
          </w:drawing>
        </w:r>
      </w:ins>
    </w:p>
    <w:p xmlns:wp14="http://schemas.microsoft.com/office/word/2010/wordml" w:rsidRPr="00634BB8" w:rsidR="002102E9" w:rsidP="3F605B04" w:rsidRDefault="002102E9" w14:paraId="32F72F8C" wp14:textId="26B45221" w14:noSpellErr="1">
      <w:pPr>
        <w:pStyle w:val="Normale"/>
        <w:spacing w:after="0" w:line="240" w:lineRule="auto"/>
        <w:ind w:left="720"/>
        <w:jc w:val="center"/>
        <w:rPr>
          <w:b w:val="1"/>
          <w:bCs w:val="1"/>
          <w:i w:val="1"/>
          <w:iCs w:val="1"/>
          <w:color w:val="000000" w:themeColor="text1" w:themeTint="FF" w:themeShade="FF"/>
          <w:lang w:val="it-IT"/>
          <w:rPrChange w:author="Salvatore Salernitano" w:date="2019-01-17T11:14:26.0723579" w:id="1344728941">
            <w:rPr/>
          </w:rPrChange>
        </w:rPr>
        <w:rPr>
          <w:rFonts w:ascii="Times New Roman" w:hAnsi="Times New Roman" w:eastAsia="Times New Roman" w:cs="Times New Roman"/>
          <w:noProof w:val="0"/>
          <w:color w:val="000000" w:themeColor="text1" w:themeTint="FF" w:themeShade="FF"/>
          <w:lang w:val="it-IT"/>
          <w:rPrChange w:author="Marco Poscente" w:date="2019-01-09T09:52:56.1015862" w:id="232637313">
            <w:rPr/>
          </w:rPrChange>
        </w:rPr>
        <w:pPrChange w:author="Salvatore Salernitano" w:date="2019-01-17T11:14:26.0723579" w:id="2028717094">
          <w:pPr>
            <w:ind w:left="2160"/>
          </w:pPr>
        </w:pPrChange>
      </w:pPr>
    </w:p>
    <w:p xmlns:wp14="http://schemas.microsoft.com/office/word/2010/wordml" w:rsidRPr="00634BB8" w:rsidR="002102E9" w:rsidDel="77B7A4CF" w:rsidP="6FB4D726" w:rsidRDefault="002102E9" w14:paraId="32DB27D7" wp14:noSpellErr="1" wp14:textId="69463FDE">
      <w:pPr>
        <w:bidi w:val="0"/>
        <w:ind w:left="720"/>
        <w:jc w:val="center"/>
        <w:rPr>
          <w:del w:author="Marco Poscente" w:date="2019-01-09T09:52:56.1015862" w:id="553761062"/>
          <w:b w:val="1"/>
          <w:bCs w:val="1"/>
          <w:i w:val="1"/>
          <w:iCs w:val="1"/>
          <w:color w:val="000000" w:themeColor="text1" w:themeTint="FF" w:themeShade="FF"/>
          <w:lang w:val="it-IT"/>
          <w:rPrChange w:author="Lorenzo Salvi" w:date="2019-01-09T09:49:55.3678244" w:id="158934284">
            <w:rPr/>
          </w:rPrChange>
        </w:rPr>
        <w:pPrChange w:author="Lorenzo Salvi" w:date="2019-01-09T09:49:55.3678244" w:id="2028717094">
          <w:pPr>
            <w:ind w:left="2160"/>
          </w:pPr>
        </w:pPrChange>
      </w:pPr>
      <w:ins w:author="Marco Poscente" w:date="2019-01-09T09:52:56.1015862" w:id="1820516640">
        <w:r w:rsidRPr="7C1A9C65" w:rsidR="77B7A4CF">
          <w:rPr>
            <w:b w:val="1"/>
            <w:bCs w:val="1"/>
            <w:i w:val="1"/>
            <w:iCs w:val="1"/>
            <w:noProof w:val="0"/>
            <w:color w:val="000000" w:themeColor="text1" w:themeTint="FF" w:themeShade="FF"/>
            <w:sz w:val="24"/>
            <w:szCs w:val="24"/>
            <w:lang w:val="it-IT" w:eastAsia="en-US"/>
            <w:rPrChange w:author="Salvatore Salernitano" w:date="2019-01-14T11:16:29.7904151" w:id="332575637">
              <w:rPr/>
            </w:rPrChange>
          </w:rPr>
          <w:t xml:space="preserve">Fig. 9: Interfaccia </w:t>
        </w:r>
      </w:ins>
      <w:ins w:author="Marco Poscente" w:date="2019-01-09T09:53:56.1749418" w:id="1077921863">
        <w:r w:rsidRPr="7C1A9C65" w:rsidR="207FA0E9">
          <w:rPr>
            <w:b w:val="1"/>
            <w:bCs w:val="1"/>
            <w:i w:val="1"/>
            <w:iCs w:val="1"/>
            <w:noProof w:val="0"/>
            <w:color w:val="000000" w:themeColor="text1" w:themeTint="FF" w:themeShade="FF"/>
            <w:sz w:val="24"/>
            <w:szCs w:val="24"/>
            <w:lang w:val="it-IT" w:eastAsia="en-US"/>
            <w:rPrChange w:author="Salvatore Salernitano" w:date="2019-01-14T11:16:29.7904151" w:id="1467022105">
              <w:rPr/>
            </w:rPrChange>
          </w:rPr>
          <w:t>grafica Aggiungi</w:t>
        </w:r>
      </w:ins>
      <w:ins w:author="Lorenzo Salvi" w:date="2019-01-10T10:57:49.8731754" w:id="1797140796">
        <w:r w:rsidRPr="7C1A9C65" w:rsidR="449589AA">
          <w:rPr>
            <w:b w:val="1"/>
            <w:bCs w:val="1"/>
            <w:i w:val="1"/>
            <w:iCs w:val="1"/>
            <w:noProof w:val="0"/>
            <w:color w:val="000000" w:themeColor="text1" w:themeTint="FF" w:themeShade="FF"/>
            <w:sz w:val="24"/>
            <w:szCs w:val="24"/>
            <w:lang w:val="it-IT" w:eastAsia="en-US"/>
            <w:rPrChange w:author="Salvatore Salernitano" w:date="2019-01-14T11:16:29.7904151" w:id="413363961">
              <w:rPr/>
            </w:rPrChange>
          </w:rPr>
          <w:t>.java</w:t>
        </w:r>
      </w:ins>
      <w:ins w:author="Marco Poscente" w:date="2019-01-09T09:53:56.1749418" w:id="471303526">
        <w:r w:rsidRPr="7C1A9C65" w:rsidR="207FA0E9">
          <w:rPr>
            <w:b w:val="1"/>
            <w:bCs w:val="1"/>
            <w:i w:val="1"/>
            <w:iCs w:val="1"/>
            <w:noProof w:val="0"/>
            <w:color w:val="000000" w:themeColor="text1" w:themeTint="FF" w:themeShade="FF"/>
            <w:sz w:val="24"/>
            <w:szCs w:val="24"/>
            <w:lang w:val="it-IT" w:eastAsia="en-US"/>
            <w:rPrChange w:author="Salvatore Salernitano" w:date="2019-01-14T11:16:29.7904151" w:id="623061535">
              <w:rPr/>
            </w:rPrChange>
          </w:rPr>
          <w:t xml:space="preserve"> </w:t>
        </w:r>
      </w:ins>
      <w:ins w:author="Lorenzo Salvi" w:date="2019-01-10T10:57:49.8731754" w:id="1327633210">
        <w:r w:rsidRPr="7C1A9C65" w:rsidR="449589AA">
          <w:rPr>
            <w:b w:val="1"/>
            <w:bCs w:val="1"/>
            <w:i w:val="1"/>
            <w:iCs w:val="1"/>
            <w:noProof w:val="0"/>
            <w:color w:val="000000" w:themeColor="text1" w:themeTint="FF" w:themeShade="FF"/>
            <w:sz w:val="24"/>
            <w:szCs w:val="24"/>
            <w:lang w:val="it-IT" w:eastAsia="en-US"/>
            <w:rPrChange w:author="Salvatore Salernitano" w:date="2019-01-14T11:16:29.7904151" w:id="827401792">
              <w:rPr/>
            </w:rPrChange>
          </w:rPr>
          <w:t>(</w:t>
        </w:r>
      </w:ins>
      <w:ins w:author="Marco Poscente" w:date="2019-01-09T09:53:56.1749418" w:id="291155232">
        <w:r w:rsidRPr="7C1A9C65" w:rsidR="207FA0E9">
          <w:rPr>
            <w:b w:val="1"/>
            <w:bCs w:val="1"/>
            <w:i w:val="1"/>
            <w:iCs w:val="1"/>
            <w:noProof w:val="0"/>
            <w:color w:val="000000" w:themeColor="text1" w:themeTint="FF" w:themeShade="FF"/>
            <w:sz w:val="24"/>
            <w:szCs w:val="24"/>
            <w:lang w:val="it-IT" w:eastAsia="en-US"/>
            <w:rPrChange w:author="Salvatore Salernitano" w:date="2019-01-14T11:16:29.7904151" w:id="454904479">
              <w:rPr/>
            </w:rPrChange>
          </w:rPr>
          <w:t>Gestore</w:t>
        </w:r>
      </w:ins>
      <w:ins w:author="Lorenzo Salvi" w:date="2019-01-10T10:57:49.8731754" w:id="246552745">
        <w:r w:rsidRPr="7C1A9C65" w:rsidR="449589AA">
          <w:rPr>
            <w:b w:val="1"/>
            <w:bCs w:val="1"/>
            <w:i w:val="1"/>
            <w:iCs w:val="1"/>
            <w:noProof w:val="0"/>
            <w:color w:val="000000" w:themeColor="text1" w:themeTint="FF" w:themeShade="FF"/>
            <w:sz w:val="24"/>
            <w:szCs w:val="24"/>
            <w:lang w:val="it-IT" w:eastAsia="en-US"/>
            <w:rPrChange w:author="Salvatore Salernitano" w:date="2019-01-14T11:16:29.7904151" w:id="326024552">
              <w:rPr/>
            </w:rPrChange>
          </w:rPr>
          <w:t>)</w:t>
        </w:r>
      </w:ins>
    </w:p>
    <w:p xmlns:wp14="http://schemas.microsoft.com/office/word/2010/wordml" w:rsidRPr="00634BB8" w:rsidR="002102E9" w:rsidDel="7FCBB16C" w:rsidP="002102E9" w:rsidRDefault="002102E9" w14:paraId="1F3B1409" wp14:textId="77777777">
      <w:pPr>
        <w:ind w:left="2160"/>
        <w:rPr>
          <w:del w:author="Lorenzo Salvi" w:date="2019-01-09T09:50:55.5206345" w:id="768099066"/>
          <w:b/>
          <w:bCs/>
          <w:i/>
          <w:iCs/>
          <w:color w:val="000000" w:themeColor="text1"/>
          <w:lang w:val="it-IT"/>
          <w:rPrChange w:author="Lorenzo Salvi" w:date="2019-01-07T14:27:00Z" w:id="392">
            <w:rPr>
              <w:b/>
              <w:bCs/>
              <w:i/>
              <w:iCs/>
              <w:color w:val="000000" w:themeColor="text1"/>
            </w:rPr>
          </w:rPrChange>
        </w:rPr>
      </w:pPr>
    </w:p>
    <w:p xmlns:wp14="http://schemas.microsoft.com/office/word/2010/wordml" w:rsidRPr="00634BB8" w:rsidR="002102E9" w:rsidDel="77B7A4CF" w:rsidP="7FCBB16C" w:rsidRDefault="002102E9" w14:paraId="7A9CE0F2" wp14:textId="513F16BA">
      <w:pPr>
        <w:pStyle w:val="Normale"/>
        <w:spacing w:after="0" w:line="240" w:lineRule="auto"/>
        <w:ind w:left="2160"/>
        <w:rPr>
          <w:ins w:author="Lorenzo Salvi" w:date="2019-01-09T09:50:55.5206345" w:id="1000917134"/>
          <w:del w:author="Marco Poscente" w:date="2019-01-09T09:52:56.1015862" w:id="1106545284"/>
          <w:b w:val="1"/>
          <w:bCs w:val="1"/>
          <w:i w:val="1"/>
          <w:iCs w:val="1"/>
          <w:color w:val="000000" w:themeColor="text1" w:themeTint="FF" w:themeShade="FF"/>
          <w:lang w:val="it-IT"/>
          <w:rPrChange w:author="Lorenzo Salvi" w:date="2019-01-09T09:50:55.5206345" w:id="229812985">
            <w:rPr/>
          </w:rPrChange>
        </w:rPr>
        <w:pPrChange w:author="Lorenzo Salvi" w:date="2019-01-09T09:50:55.5206345" w:id="394">
          <w:pPr>
            <w:pStyle w:val="Paragrafoelenco"/>
            <w:numPr>
              <w:numId w:val="25"/>
            </w:numPr>
            <w:tabs>
              <w:tab w:val="num" w:pos="360"/>
              <w:tab w:val="num" w:pos="720"/>
            </w:tabs>
            <w:spacing w:after="0" w:line="240" w:lineRule="auto"/>
            <w:ind w:hanging="720"/>
          </w:pPr>
        </w:pPrChange>
      </w:pPr>
      <w:del w:author="Lorenzo Salvi" w:date="2019-01-09T09:50:55.5206345" w:id="498356657">
        <w:r w:rsidRPr="00634BB8" w:rsidDel="7FCBB16C">
          <w:rPr>
            <w:rFonts w:ascii="Times New Roman" w:hAnsi="Times New Roman"/>
            <w:color w:val="000000" w:themeColor="text1"/>
            <w:lang w:val="it-IT"/>
            <w:rPrChange w:author="Lorenzo Salvi" w:date="2019-01-07T14:27:00Z" w:id="395">
              <w:rPr>
                <w:rFonts w:ascii="Times New Roman" w:hAnsi="Times New Roman"/>
                <w:color w:val="000000" w:themeColor="text1"/>
              </w:rPr>
            </w:rPrChange>
          </w:rPr>
          <w:delText>Cliccando il bottone “Ticket” verrà visualizzata una finestra dove sarà possibile rispondere ad un ticket precedentemente inviato e visualizzarli passando come parametro di ricerca l’ID del ticket:</w:delText>
        </w:r>
      </w:del>
    </w:p>
    <w:p w:rsidR="77B7A4CF" w:rsidP="7C1A9C65" w:rsidRDefault="77B7A4CF" w14:paraId="295906AD" w14:textId="37BD0AE9" w14:noSpellErr="1">
      <w:pPr>
        <w:pStyle w:val="Normale"/>
        <w:spacing w:after="0" w:line="240" w:lineRule="auto"/>
        <w:ind w:left="360"/>
        <w:jc w:val="center"/>
        <w:rPr>
          <w:ins w:author="Salvatore Salernitano" w:date="2019-01-14T11:16:29.7904151" w:id="1740844525"/>
          <w:b w:val="1"/>
          <w:bCs w:val="1"/>
          <w:i w:val="1"/>
          <w:iCs w:val="1"/>
          <w:noProof w:val="0"/>
          <w:color w:val="000000" w:themeColor="text1" w:themeTint="FF" w:themeShade="FF"/>
          <w:lang w:val="it-IT"/>
          <w:rPrChange w:author="Salvatore Salernitano" w:date="2019-01-14T11:16:29.7904151" w:id="1669919294">
            <w:rPr/>
          </w:rPrChange>
        </w:rPr>
        <w:pPrChange w:author="Salvatore Salernitano" w:date="2019-01-14T11:16:29.7904151" w:id="931227441">
          <w:pPr/>
        </w:pPrChange>
      </w:pPr>
    </w:p>
    <w:p w:rsidR="7C1A9C65" w:rsidDel="14778834" w:rsidP="7C1A9C65" w:rsidRDefault="7C1A9C65" w14:noSpellErr="1" w14:paraId="4ADCBDDF" w14:textId="1C5FB099">
      <w:pPr>
        <w:pStyle w:val="Normale"/>
        <w:spacing w:after="0" w:line="240" w:lineRule="auto"/>
        <w:ind w:left="360"/>
        <w:jc w:val="center"/>
        <w:rPr>
          <w:del w:author="Salvatore Salernitano" w:date="2019-01-14T11:17:30.6594399" w:id="1612655111"/>
          <w:b w:val="1"/>
          <w:bCs w:val="1"/>
          <w:i w:val="1"/>
          <w:iCs w:val="1"/>
          <w:noProof w:val="0"/>
          <w:color w:val="000000" w:themeColor="text1" w:themeTint="FF" w:themeShade="FF"/>
          <w:sz w:val="24"/>
          <w:szCs w:val="24"/>
          <w:lang w:val="it-IT" w:eastAsia="en-US"/>
          <w:rPrChange w:author="Salvatore Salernitano" w:date="2019-01-14T11:16:29.7904151" w:id="1785595170">
            <w:rPr/>
          </w:rPrChange>
        </w:rPr>
        <w:pPrChange w:author="Salvatore Salernitano" w:date="2019-01-14T11:16:29.7904151" w:id="57372484">
          <w:pPr/>
        </w:pPrChange>
      </w:pPr>
    </w:p>
    <w:p w:rsidR="207FA0E9" w:rsidDel="414C9779" w:rsidP="207FA0E9" w:rsidRDefault="207FA0E9" w14:paraId="1689A994" w14:textId="00D2C5DA">
      <w:pPr>
        <w:pStyle w:val="Normale"/>
        <w:spacing w:after="0" w:line="240" w:lineRule="auto"/>
        <w:ind w:left="360"/>
        <w:jc w:val="center"/>
        <w:rPr>
          <w:del w:author="Salvatore Salernitano" w:date="2019-01-14T11:13:05.8561816" w:id="688811321"/>
          <w:rFonts w:ascii="Times New Roman" w:hAnsi="Times New Roman" w:eastAsia="Times New Roman" w:cs="Times New Roman"/>
          <w:noProof w:val="0"/>
          <w:color w:val="000000" w:themeColor="text1" w:themeTint="FF" w:themeShade="FF"/>
          <w:lang w:val="it-IT"/>
          <w:rPrChange w:author="Marco Poscente" w:date="2019-01-09T09:53:56.1749418" w:id="1613171542">
            <w:rPr/>
          </w:rPrChange>
        </w:rPr>
        <w:pPrChange w:author="Marco Poscente" w:date="2019-01-09T09:53:56.1749418" w:id="57562488">
          <w:pPr/>
        </w:pPrChange>
      </w:pPr>
    </w:p>
    <w:p w:rsidR="7FCBB16C" w:rsidDel="31A3822A" w:rsidP="7FCBB16C" w:rsidRDefault="7FCBB16C" w14:noSpellErr="1" w14:paraId="2C13625C" w14:textId="1AE2D4A6">
      <w:pPr>
        <w:pStyle w:val="Paragrafoelenco"/>
        <w:numPr>
          <w:ilvl w:val="0"/>
          <w:numId w:val="6"/>
        </w:numPr>
        <w:spacing w:after="0" w:line="240" w:lineRule="auto"/>
        <w:rPr>
          <w:del w:author="Salvatore Salernitano" w:date="2019-01-09T10:04:00.2613633" w:id="126920581"/>
          <w:color w:val="000000" w:themeColor="text1" w:themeTint="FF" w:themeShade="FF"/>
          <w:sz w:val="22"/>
          <w:szCs w:val="22"/>
          <w:lang w:val="it-IT"/>
          <w:rPrChange w:author="Lorenzo Salvi" w:date="2019-01-09T09:50:55.5206345" w:id="1804792382">
            <w:rPr/>
          </w:rPrChange>
        </w:rPr>
        <w:pPrChange w:author="Lorenzo Salvi" w:date="2019-01-09T09:50:55.5206345" w:id="170104704">
          <w:pPr/>
        </w:pPrChange>
      </w:pPr>
      <w:ins w:author="Lorenzo Salvi" w:date="2019-01-09T09:50:55.5206345" w:id="850200464">
        <w:del w:author="Salvatore Salernitano" w:date="2019-01-09T10:04:00.2613633" w:id="1373550151">
          <w:r w:rsidRPr="7FCBB16C" w:rsidDel="31A3822A" w:rsidR="7FCBB16C">
            <w:rPr>
              <w:rFonts w:ascii="Times New Roman" w:hAnsi="Times New Roman" w:eastAsia="Times New Roman" w:cs="Times New Roman"/>
              <w:noProof w:val="0"/>
              <w:color w:val="000000" w:themeColor="text1" w:themeTint="FF" w:themeShade="FF"/>
              <w:lang w:val="it-IT"/>
              <w:rPrChange w:author="Lorenzo Salvi" w:date="2019-01-09T09:50:55.5206345" w:id="2129110471">
                <w:rPr/>
              </w:rPrChange>
            </w:rPr>
            <w:delText>Cliccando il bottone “Ticket” verrà visualizzata una finestra dove sarà possibile rispondere ad un ticket precedentemente inviato e visualizzarli passando come parametro di ricerca l’ID del ticket:</w:delText>
          </w:r>
        </w:del>
      </w:ins>
    </w:p>
    <w:p xmlns:wp14="http://schemas.microsoft.com/office/word/2010/wordml" w:rsidRPr="00634BB8" w:rsidR="002102E9" w:rsidDel="31A3822A" w:rsidP="002102E9" w:rsidRDefault="002102E9" w14:paraId="562C75D1" wp14:textId="77777777">
      <w:pPr>
        <w:pStyle w:val="Paragrafoelenco"/>
        <w:spacing w:after="0" w:line="240" w:lineRule="auto"/>
        <w:rPr>
          <w:del w:author="Salvatore Salernitano" w:date="2019-01-09T10:04:00.2613633" w:id="454678968"/>
          <w:color w:val="000000" w:themeColor="text1"/>
          <w:lang w:val="it-IT"/>
          <w:rPrChange w:author="Lorenzo Salvi" w:date="2019-01-07T14:27:00Z" w:id="396">
            <w:rPr>
              <w:color w:val="000000" w:themeColor="text1"/>
            </w:rPr>
          </w:rPrChange>
        </w:rPr>
      </w:pPr>
    </w:p>
    <w:p xmlns:wp14="http://schemas.microsoft.com/office/word/2010/wordml" w:rsidRPr="002102E9" w:rsidR="002102E9" w:rsidDel="31A3822A" w:rsidP="4A251506" w:rsidRDefault="002102E9" w14:paraId="510C577A" wp14:textId="6CA7559C">
      <w:pPr>
        <w:ind w:left="0" w:firstLine="0"/>
        <w:jc w:val="center"/>
        <w:rPr>
          <w:del w:author="Salvatore Salernitano" w:date="2019-01-09T10:04:00.2613633" w:id="1200675733"/>
          <w:color w:val="000000" w:themeColor="text1" w:themeTint="FF" w:themeShade="FF"/>
          <w:lang w:val="it-IT"/>
          <w:rPrChange w:author="Marco Poscente" w:date="2019-01-09T09:33:31.0950687" w:id="1093078366">
            <w:rPr/>
          </w:rPrChange>
        </w:rPr>
        <w:pPrChange w:author="Marco Poscente" w:date="2019-01-09T09:33:31.0950687" w:id="1879309395">
          <w:pPr>
            <w:ind w:left="1440" w:firstLine="720"/>
          </w:pPr>
        </w:pPrChange>
      </w:pPr>
      <w:del w:author="Salvatore Salernitano" w:date="2019-01-09T10:04:00.2613633" w:id="1538102368">
        <w:r w:rsidRPr="00634BB8" w:rsidDel="31A3822A">
          <w:rPr>
            <w:color w:val="000000" w:themeColor="text1"/>
            <w:lang w:val="it-IT"/>
            <w:rPrChange w:author="Lorenzo Salvi" w:date="2019-01-07T14:27:00Z" w:id="397">
              <w:rPr>
                <w:color w:val="000000" w:themeColor="text1"/>
              </w:rPr>
            </w:rPrChange>
          </w:rPr>
          <w:delText xml:space="preserve">      </w:delText>
        </w:r>
      </w:del>
      <w:del w:author="Marco Poscente" w:date="2019-01-09T09:32:31.0646573" w:id="1193976018">
        <w:r w:rsidRPr="002102E9" w:rsidDel="2B5DC783">
          <w:rPr>
            <w:noProof/>
          </w:rPr>
          <w:drawing>
            <wp:inline xmlns:wp14="http://schemas.microsoft.com/office/word/2010/wordprocessingDrawing" distT="0" distB="0" distL="0" distR="0" wp14:anchorId="2CC903E0" wp14:editId="36A6818B">
              <wp:extent cx="3166280" cy="2209800"/>
              <wp:effectExtent l="0" t="0" r="0" b="0"/>
              <wp:docPr id="625420941" name="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pic:cNvPicPr/>
                    </pic:nvPicPr>
                    <pic:blipFill>
                      <a:blip r:embed="rId13">
                        <a:extLst>
                          <a:ext uri="{28A0092B-C50C-407E-A947-70E740481C1C}">
                            <a14:useLocalDpi xmlns:a14="http://schemas.microsoft.com/office/drawing/2010/main" val="0"/>
                          </a:ext>
                        </a:extLst>
                      </a:blip>
                      <a:stretch>
                        <a:fillRect/>
                      </a:stretch>
                    </pic:blipFill>
                    <pic:spPr>
                      <a:xfrm>
                        <a:off x="0" y="0"/>
                        <a:ext cx="3166280" cy="2209800"/>
                      </a:xfrm>
                      <a:prstGeom prst="rect">
                        <a:avLst/>
                      </a:prstGeom>
                    </pic:spPr>
                  </pic:pic>
                </a:graphicData>
              </a:graphic>
            </wp:inline>
          </w:drawing>
        </w:r>
      </w:del>
      <w:ins w:author="Marco Poscente" w:date="2019-01-09T09:33:31.0950687" w:id="577328076">
        <w:del w:author="Salvatore Salernitano" w:date="2019-01-09T10:04:00.2613633" w:id="637177232">
          <w:r w:rsidDel="31A3822A">
            <w:drawing>
              <wp:inline xmlns:wp14="http://schemas.microsoft.com/office/word/2010/wordprocessingDrawing" wp14:editId="2FEE8CB0" wp14:anchorId="29306639">
                <wp:extent cx="4572000" cy="2476500"/>
                <wp:effectExtent l="0" t="0" r="0" b="0"/>
                <wp:docPr id="503419738" name="Immagine" title=""/>
                <wp:cNvGraphicFramePr>
                  <a:graphicFrameLocks noChangeAspect="1"/>
                </wp:cNvGraphicFramePr>
                <a:graphic>
                  <a:graphicData uri="http://schemas.openxmlformats.org/drawingml/2006/picture">
                    <pic:pic>
                      <pic:nvPicPr>
                        <pic:cNvPr id="0" name="Immagine"/>
                        <pic:cNvPicPr/>
                      </pic:nvPicPr>
                      <pic:blipFill>
                        <a:blip r:embed="Rfc6c36c7c74f4663">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del>
      </w:ins>
    </w:p>
    <w:p w:rsidR="33015025" w:rsidDel="31A3822A" w:rsidP="33015025" w:rsidRDefault="33015025" w14:noSpellErr="1" w14:paraId="2E536CDF" w14:textId="310A837F">
      <w:pPr>
        <w:ind w:left="720"/>
        <w:jc w:val="center"/>
        <w:rPr>
          <w:ins w:author="Marco Poscente" w:date="2019-01-09T09:29:27.9141522" w:id="353394103"/>
          <w:del w:author="Salvatore Salernitano" w:date="2019-01-09T10:04:00.2613633" w:id="1139674324"/>
          <w:b w:val="1"/>
          <w:bCs w:val="1"/>
          <w:i w:val="1"/>
          <w:iCs w:val="1"/>
          <w:color w:val="000000" w:themeColor="text1" w:themeTint="FF" w:themeShade="FF"/>
          <w:lang w:val="it-IT"/>
          <w:rPrChange w:author="Marco Poscente" w:date="2019-01-09T09:29:27.9141522" w:id="564789408">
            <w:rPr/>
          </w:rPrChange>
        </w:rPr>
        <w:pPrChange w:author="Marco Poscente" w:date="2019-01-09T09:29:27.9141522" w:id="2111717297">
          <w:pPr/>
        </w:pPrChange>
      </w:pPr>
    </w:p>
    <w:p xmlns:wp14="http://schemas.microsoft.com/office/word/2010/wordml" w:rsidRPr="00634BB8" w:rsidR="002102E9" w:rsidDel="414C9779" w:rsidP="31A3822A" w:rsidRDefault="002102E9" wp14:textId="77777777" w14:paraId="57F24BFA" w14:noSpellErr="1">
      <w:pPr>
        <w:ind w:left="720"/>
        <w:jc w:val="center"/>
        <w:rPr>
          <w:del w:author="Salvatore Salernitano" w:date="2019-01-14T11:13:05.8561816" w:id="970066271"/>
          <w:b w:val="1"/>
          <w:bCs w:val="1"/>
          <w:i w:val="1"/>
          <w:iCs w:val="1"/>
          <w:color w:val="000000" w:themeColor="text1" w:themeTint="FF" w:themeShade="FF"/>
          <w:lang w:val="it-IT"/>
          <w:rPrChange w:author="Salvatore Salernitano" w:date="2019-01-09T10:04:00.2613633" w:id="531421505">
            <w:rPr/>
          </w:rPrChange>
        </w:rPr>
        <w:pPrChange w:author="Salvatore Salernitano" w:date="2019-01-09T10:04:00.2613633" w:id="596049560">
          <w:pPr>
            <w:ind w:left="720"/>
            <w:jc w:val="center"/>
          </w:pPr>
        </w:pPrChange>
      </w:pPr>
      <w:del w:author="Salvatore Salernitano" w:date="2019-01-09T10:04:00.2613633" w:id="1134071287">
        <w:r w:rsidRPr="31A3822A" w:rsidDel="31A3822A">
          <w:rPr>
            <w:b w:val="1"/>
            <w:bCs w:val="1"/>
            <w:i w:val="1"/>
            <w:iCs w:val="1"/>
            <w:color w:val="000000" w:themeColor="text1"/>
            <w:lang w:val="it-IT"/>
            <w:rPrChange w:author="Salvatore Salernitano" w:date="2019-01-09T10:04:00.2613633" w:id="1718348501">
              <w:rPr>
                <w:b/>
                <w:bCs/>
                <w:i/>
                <w:iCs/>
                <w:color w:val="000000" w:themeColor="text1"/>
              </w:rPr>
            </w:rPrChange>
          </w:rPr>
          <w:delText>Fig. 6: Interfaccia Grafica del Ticket (Amministratore)</w:delText>
        </w:r>
      </w:del>
    </w:p>
    <w:p xmlns:wp14="http://schemas.microsoft.com/office/word/2010/wordml" w:rsidRPr="00634BB8" w:rsidR="002102E9" w:rsidDel="533DC39F" w:rsidP="414C9779" w:rsidRDefault="002102E9" w14:paraId="6DEB69AE" wp14:textId="77777777">
      <w:pPr>
        <w:pStyle w:val="Normale"/>
        <w:spacing w:after="0" w:line="240" w:lineRule="auto"/>
        <w:ind w:left="0"/>
        <w:jc w:val="center"/>
        <w:rPr>
          <w:del w:author="Lorenzo Salvi" w:date="2019-01-09T09:35:31.2194158" w:id="1514943612"/>
          <w:rFonts w:ascii="Times New Roman" w:hAnsi="Times New Roman" w:eastAsia="Times New Roman" w:cs="Times New Roman"/>
          <w:noProof w:val="0"/>
          <w:color w:val="000000" w:themeColor="text1"/>
          <w:lang w:val="it-IT"/>
          <w:rPrChange w:author="Salvatore Salernitano" w:date="2019-01-14T11:13:05.8561816" w:id="398">
            <w:rPr>
              <w:b/>
              <w:bCs/>
              <w:i/>
              <w:iCs/>
              <w:color w:val="000000" w:themeColor="text1"/>
            </w:rPr>
          </w:rPrChange>
        </w:rPr>
        <w:pPrChange w:author="Salvatore Salernitano" w:date="2019-01-14T11:13:05.8561816" w:id="18800276">
          <w:pPr>
            <w:ind w:left="720"/>
            <w:jc w:val="center"/>
          </w:pPr>
        </w:pPrChange>
      </w:pPr>
      <w:ins w:author="Lorenzo Salvi" w:date="2019-01-09T09:35:31.2194158" w:id="848070719">
        <w:del w:author="Salvatore Salernitano" w:date="2019-01-14T11:13:05.8561816" w:id="1199193772">
          <w:r w:rsidRPr="77FBBAC4" w:rsidDel="414C9779" w:rsidR="533DC39F">
            <w:rPr>
              <w:b w:val="1"/>
              <w:bCs w:val="1"/>
              <w:i w:val="1"/>
              <w:iCs w:val="1"/>
              <w:color w:val="000000" w:themeColor="text1" w:themeTint="FF" w:themeShade="FF"/>
              <w:lang w:val="it-IT"/>
              <w:rPrChange w:author="Lorenzo Salvi" w:date="2019-01-14T11:12:05.9812036" w:id="1809199956">
                <w:rPr/>
              </w:rPrChange>
            </w:rPr>
            <w:delText>(FARE DOPO LA IMPLEMENTAZIONE)</w:delText>
          </w:r>
        </w:del>
      </w:ins>
    </w:p>
    <w:p xmlns:wp14="http://schemas.microsoft.com/office/word/2010/wordml" w:rsidRPr="00634BB8" w:rsidR="002102E9" w:rsidDel="533DC39F" w:rsidP="002102E9" w:rsidRDefault="002102E9" w14:paraId="664355AD" wp14:textId="77777777">
      <w:pPr>
        <w:ind w:left="720"/>
        <w:jc w:val="center"/>
        <w:rPr>
          <w:del w:author="Lorenzo Salvi" w:date="2019-01-09T09:35:31.2194158" w:id="265601499"/>
          <w:b/>
          <w:bCs/>
          <w:i/>
          <w:iCs/>
          <w:color w:val="000000" w:themeColor="text1"/>
          <w:lang w:val="it-IT"/>
          <w:rPrChange w:author="Lorenzo Salvi" w:date="2019-01-07T14:25:00Z" w:id="400">
            <w:rPr>
              <w:b/>
              <w:bCs/>
              <w:i/>
              <w:iCs/>
              <w:color w:val="000000" w:themeColor="text1"/>
            </w:rPr>
          </w:rPrChange>
        </w:rPr>
      </w:pPr>
    </w:p>
    <w:p xmlns:wp14="http://schemas.microsoft.com/office/word/2010/wordml" w:rsidRPr="00634BB8" w:rsidR="002102E9" w:rsidDel="533DC39F" w:rsidP="002102E9" w:rsidRDefault="002102E9" w14:paraId="1A965116" wp14:textId="77777777">
      <w:pPr>
        <w:ind w:left="720"/>
        <w:jc w:val="center"/>
        <w:rPr>
          <w:del w:author="Lorenzo Salvi" w:date="2019-01-09T09:35:31.2194158" w:id="1151220768"/>
          <w:b/>
          <w:bCs/>
          <w:i/>
          <w:iCs/>
          <w:color w:val="000000" w:themeColor="text1"/>
          <w:lang w:val="it-IT"/>
          <w:rPrChange w:author="Lorenzo Salvi" w:date="2019-01-07T14:25:00Z" w:id="401">
            <w:rPr>
              <w:b/>
              <w:bCs/>
              <w:i/>
              <w:iCs/>
              <w:color w:val="000000" w:themeColor="text1"/>
            </w:rPr>
          </w:rPrChange>
        </w:rPr>
      </w:pPr>
    </w:p>
    <w:p xmlns:wp14="http://schemas.microsoft.com/office/word/2010/wordml" w:rsidRPr="00634BB8" w:rsidR="002102E9" w:rsidDel="533DC39F" w:rsidP="002102E9" w:rsidRDefault="002102E9" w14:paraId="7DF4E37C" wp14:textId="77777777">
      <w:pPr>
        <w:ind w:left="720"/>
        <w:jc w:val="center"/>
        <w:rPr>
          <w:del w:author="Lorenzo Salvi" w:date="2019-01-09T09:35:31.2194158" w:id="1549015669"/>
          <w:b/>
          <w:bCs/>
          <w:i/>
          <w:iCs/>
          <w:color w:val="000000" w:themeColor="text1"/>
          <w:lang w:val="it-IT"/>
          <w:rPrChange w:author="Lorenzo Salvi" w:date="2019-01-07T14:25:00Z" w:id="402">
            <w:rPr>
              <w:b/>
              <w:bCs/>
              <w:i/>
              <w:iCs/>
              <w:color w:val="000000" w:themeColor="text1"/>
            </w:rPr>
          </w:rPrChange>
        </w:rPr>
      </w:pPr>
    </w:p>
    <w:p xmlns:wp14="http://schemas.microsoft.com/office/word/2010/wordml" w:rsidRPr="00634BB8" w:rsidR="002102E9" w:rsidDel="533DC39F" w:rsidP="002102E9" w:rsidRDefault="002102E9" w14:paraId="44FB30F8" wp14:textId="77777777">
      <w:pPr>
        <w:ind w:left="720"/>
        <w:jc w:val="center"/>
        <w:rPr>
          <w:del w:author="Lorenzo Salvi" w:date="2019-01-09T09:35:31.2194158" w:id="1409816208"/>
          <w:b/>
          <w:bCs/>
          <w:i/>
          <w:iCs/>
          <w:color w:val="000000" w:themeColor="text1"/>
          <w:lang w:val="it-IT"/>
          <w:rPrChange w:author="Lorenzo Salvi" w:date="2019-01-07T14:25:00Z" w:id="403">
            <w:rPr>
              <w:b/>
              <w:bCs/>
              <w:i/>
              <w:iCs/>
              <w:color w:val="000000" w:themeColor="text1"/>
            </w:rPr>
          </w:rPrChange>
        </w:rPr>
      </w:pPr>
    </w:p>
    <w:p xmlns:wp14="http://schemas.microsoft.com/office/word/2010/wordml" w:rsidRPr="00634BB8" w:rsidR="002102E9" w:rsidDel="533DC39F" w:rsidP="002102E9" w:rsidRDefault="002102E9" w14:paraId="1DA6542E" wp14:textId="77777777">
      <w:pPr>
        <w:ind w:left="720"/>
        <w:jc w:val="center"/>
        <w:rPr>
          <w:del w:author="Lorenzo Salvi" w:date="2019-01-09T09:35:31.2194158" w:id="292113129"/>
          <w:b/>
          <w:bCs/>
          <w:i/>
          <w:iCs/>
          <w:color w:val="000000" w:themeColor="text1"/>
          <w:lang w:val="it-IT"/>
          <w:rPrChange w:author="Lorenzo Salvi" w:date="2019-01-07T14:25:00Z" w:id="404">
            <w:rPr>
              <w:b/>
              <w:bCs/>
              <w:i/>
              <w:iCs/>
              <w:color w:val="000000" w:themeColor="text1"/>
            </w:rPr>
          </w:rPrChange>
        </w:rPr>
      </w:pPr>
    </w:p>
    <w:p xmlns:wp14="http://schemas.microsoft.com/office/word/2010/wordml" w:rsidRPr="00634BB8" w:rsidR="002102E9" w:rsidDel="533DC39F" w:rsidP="002102E9" w:rsidRDefault="002102E9" w14:paraId="3041E394" wp14:textId="77777777">
      <w:pPr>
        <w:ind w:left="720"/>
        <w:jc w:val="center"/>
        <w:rPr>
          <w:del w:author="Lorenzo Salvi" w:date="2019-01-09T09:35:31.2194158" w:id="58031008"/>
          <w:b/>
          <w:bCs/>
          <w:i/>
          <w:iCs/>
          <w:color w:val="000000" w:themeColor="text1"/>
          <w:lang w:val="it-IT"/>
          <w:rPrChange w:author="Lorenzo Salvi" w:date="2019-01-07T14:25:00Z" w:id="405">
            <w:rPr>
              <w:b/>
              <w:bCs/>
              <w:i/>
              <w:iCs/>
              <w:color w:val="000000" w:themeColor="text1"/>
            </w:rPr>
          </w:rPrChange>
        </w:rPr>
      </w:pPr>
    </w:p>
    <w:p xmlns:wp14="http://schemas.microsoft.com/office/word/2010/wordml" w:rsidRPr="00634BB8" w:rsidR="002102E9" w:rsidDel="533DC39F" w:rsidP="002102E9" w:rsidRDefault="002102E9" w14:paraId="722B00AE" wp14:textId="77777777">
      <w:pPr>
        <w:ind w:left="720"/>
        <w:jc w:val="center"/>
        <w:rPr>
          <w:del w:author="Lorenzo Salvi" w:date="2019-01-09T09:35:31.2194158" w:id="1393322371"/>
          <w:b/>
          <w:bCs/>
          <w:i/>
          <w:iCs/>
          <w:color w:val="000000" w:themeColor="text1"/>
          <w:lang w:val="it-IT"/>
          <w:rPrChange w:author="Lorenzo Salvi" w:date="2019-01-07T14:25:00Z" w:id="406">
            <w:rPr>
              <w:b/>
              <w:bCs/>
              <w:i/>
              <w:iCs/>
              <w:color w:val="000000" w:themeColor="text1"/>
            </w:rPr>
          </w:rPrChange>
        </w:rPr>
      </w:pPr>
    </w:p>
    <w:p xmlns:wp14="http://schemas.microsoft.com/office/word/2010/wordml" w:rsidRPr="00634BB8" w:rsidR="002102E9" w:rsidDel="533DC39F" w:rsidP="002102E9" w:rsidRDefault="002102E9" w14:paraId="42C6D796" wp14:textId="77777777">
      <w:pPr>
        <w:rPr>
          <w:del w:author="Lorenzo Salvi" w:date="2019-01-09T09:35:31.2194158" w:id="463262969"/>
          <w:b/>
          <w:bCs/>
          <w:i/>
          <w:iCs/>
          <w:color w:val="000000" w:themeColor="text1"/>
          <w:lang w:val="it-IT"/>
          <w:rPrChange w:author="Lorenzo Salvi" w:date="2019-01-07T14:25:00Z" w:id="407">
            <w:rPr>
              <w:b/>
              <w:bCs/>
              <w:i/>
              <w:iCs/>
              <w:color w:val="000000" w:themeColor="text1"/>
            </w:rPr>
          </w:rPrChange>
        </w:rPr>
      </w:pPr>
    </w:p>
    <w:p w:rsidR="533DC39F" w:rsidDel="414C9779" w:rsidP="533DC39F" w:rsidRDefault="533DC39F" w14:paraId="0FA20C99" w14:textId="6AF56770" w14:noSpellErr="1">
      <w:pPr>
        <w:pStyle w:val="Normale"/>
        <w:bidi w:val="0"/>
        <w:spacing w:before="0" w:beforeAutospacing="off" w:after="0" w:afterAutospacing="off" w:line="259" w:lineRule="auto"/>
        <w:ind w:left="720" w:right="0"/>
        <w:jc w:val="center"/>
        <w:rPr>
          <w:ins w:author="Lorenzo Salvi" w:date="2019-01-09T09:54:56.8500831" w:id="146221144"/>
          <w:del w:author="Salvatore Salernitano" w:date="2019-01-14T11:13:05.8561816" w:id="765395650"/>
        </w:rPr>
        <w:pPrChange w:author="Lorenzo Salvi" w:date="2019-01-09T09:35:31.2194158" w:id="1617832439">
          <w:pPr/>
        </w:pPrChange>
      </w:pPr>
    </w:p>
    <w:p w:rsidR="31147BE1" w:rsidP="14778834" w:rsidRDefault="31147BE1" w14:paraId="4B90AB2F" w14:textId="70C48E9A" w14:noSpellErr="1">
      <w:pPr>
        <w:pStyle w:val="Normale"/>
        <w:spacing w:before="0" w:beforeAutospacing="off" w:after="0" w:afterAutospacing="off" w:line="240" w:lineRule="auto"/>
        <w:ind w:left="360"/>
        <w:jc w:val="center"/>
        <w:rPr>
          <w:b w:val="1"/>
          <w:bCs w:val="1"/>
          <w:i w:val="1"/>
          <w:iCs w:val="1"/>
          <w:noProof w:val="0"/>
          <w:color w:val="000000" w:themeColor="text1" w:themeTint="FF" w:themeShade="FF"/>
          <w:sz w:val="24"/>
          <w:szCs w:val="24"/>
          <w:lang w:val="it-IT" w:eastAsia="en-US"/>
          <w:rPrChange w:author="Salvatore Salernitano" w:date="2019-01-14T11:17:30.6594399" w:id="390374372">
            <w:rPr/>
          </w:rPrChange>
        </w:rPr>
        <w:pPrChange w:author="Salvatore Salernitano" w:date="2019-01-14T11:17:30.6594399" w:id="1500529639">
          <w:pPr/>
        </w:pPrChange>
      </w:pPr>
    </w:p>
    <w:p xmlns:wp14="http://schemas.microsoft.com/office/word/2010/wordml" w:rsidRPr="00634BB8" w:rsidR="002102E9" w:rsidDel="44257ACF" w:rsidP="48FB5B98" w:rsidRDefault="002102E9" w14:paraId="7B07CB2C" wp14:textId="2855B3AD">
      <w:pPr>
        <w:pStyle w:val="Paragrafoelenco"/>
        <w:numPr>
          <w:ilvl w:val="0"/>
          <w:numId w:val="6"/>
        </w:numPr>
        <w:spacing w:after="0" w:line="240" w:lineRule="auto"/>
        <w:rPr>
          <w:del w:author="Salvatore Salernitano" w:date="2019-01-14T13:40:05.4903751" w:id="1861759617"/>
          <w:color w:val="000000" w:themeColor="text1" w:themeTint="FF" w:themeShade="FF"/>
          <w:sz w:val="22"/>
          <w:szCs w:val="22"/>
          <w:lang w:val="it-IT"/>
          <w:rPrChange w:author="Marco Poscente" w:date="2019-01-14T11:31:15.8908983" w:id="823959220">
            <w:rPr/>
          </w:rPrChange>
        </w:rPr>
        <w:pPrChange w:author="Marco Poscente" w:date="2019-01-14T11:31:15.8908983" w:id="409">
          <w:pPr>
            <w:pStyle w:val="Paragrafoelenco"/>
            <w:numPr>
              <w:numId w:val="25"/>
            </w:numPr>
            <w:tabs>
              <w:tab w:val="num" w:pos="360"/>
              <w:tab w:val="num" w:pos="720"/>
            </w:tabs>
            <w:spacing w:after="0" w:line="240" w:lineRule="auto"/>
            <w:ind w:hanging="720"/>
          </w:pPr>
        </w:pPrChange>
      </w:pPr>
      <w:r w:rsidRPr="00634BB8">
        <w:rPr>
          <w:rFonts w:ascii="Times New Roman" w:hAnsi="Times New Roman"/>
          <w:color w:val="000000" w:themeColor="text1"/>
          <w:lang w:val="it-IT"/>
          <w:rPrChange w:author="Lorenzo Salvi" w:date="2019-01-07T14:27:00Z" w:id="1435244400">
            <w:rPr>
              <w:rFonts w:ascii="Times New Roman" w:hAnsi="Times New Roman"/>
              <w:color w:val="000000" w:themeColor="text1"/>
            </w:rPr>
          </w:rPrChange>
        </w:rPr>
        <w:t xml:space="preserve">La Dashboard Gestore Sensori deve permettere al Gestore di monitorare </w:t>
      </w:r>
      <w:ins w:author="Salvatore Salernitano" w:date="2019-01-14T11:16:29.7904151" w:id="1685746315">
        <w:r w:rsidRPr="00634BB8" w:rsidR="7C1A9C65">
          <w:rPr>
            <w:rFonts w:ascii="Times New Roman" w:hAnsi="Times New Roman"/>
            <w:color w:val="000000" w:themeColor="text1"/>
            <w:lang w:val="it-IT"/>
            <w:rPrChange w:author="Lorenzo Salvi" w:date="2019-01-07T14:27:00Z" w:id="965186253">
              <w:rPr>
                <w:rFonts w:ascii="Times New Roman" w:hAnsi="Times New Roman"/>
                <w:color w:val="000000" w:themeColor="text1"/>
              </w:rPr>
            </w:rPrChange>
          </w:rPr>
          <w:t>i sensori di sua competenza e visu</w:t>
        </w:r>
      </w:ins>
      <w:ins w:author="Salvatore Salernitano" w:date="2019-01-14T11:17:30.6594399" w:id="429324788">
        <w:r w:rsidRPr="00634BB8" w:rsidR="14778834">
          <w:rPr>
            <w:rFonts w:ascii="Times New Roman" w:hAnsi="Times New Roman"/>
            <w:color w:val="000000" w:themeColor="text1"/>
            <w:lang w:val="it-IT"/>
            <w:rPrChange w:author="Lorenzo Salvi" w:date="2019-01-07T14:27:00Z" w:id="981170140">
              <w:rPr>
                <w:rFonts w:ascii="Times New Roman" w:hAnsi="Times New Roman"/>
                <w:color w:val="000000" w:themeColor="text1"/>
              </w:rPr>
            </w:rPrChange>
          </w:rPr>
          <w:t xml:space="preserve">alizzare le informazioni di un sensore che sta cercando, </w:t>
        </w:r>
      </w:ins>
      <w:del w:author="Salvatore Salernitano" w:date="2019-01-14T11:16:29.7904151" w:id="1260960376">
        <w:r w:rsidRPr="00634BB8" w:rsidDel="7C1A9C65">
          <w:rPr>
            <w:rFonts w:ascii="Times New Roman" w:hAnsi="Times New Roman"/>
            <w:color w:val="000000" w:themeColor="text1"/>
            <w:lang w:val="it-IT"/>
            <w:rPrChange w:author="Lorenzo Salvi" w:date="2019-01-07T14:27:00Z" w:id="522850880">
              <w:rPr>
                <w:rFonts w:ascii="Times New Roman" w:hAnsi="Times New Roman"/>
                <w:color w:val="000000" w:themeColor="text1"/>
              </w:rPr>
            </w:rPrChange>
          </w:rPr>
          <w:delText xml:space="preserve">le aree geografiche</w:delText>
        </w:r>
      </w:del>
      <w:del w:author="Salvatore Salernitano" w:date="2019-01-14T11:17:30.6594399" w:id="306351841">
        <w:r w:rsidRPr="00634BB8" w:rsidDel="14778834">
          <w:rPr>
            <w:rFonts w:ascii="Times New Roman" w:hAnsi="Times New Roman"/>
            <w:color w:val="000000" w:themeColor="text1"/>
            <w:lang w:val="it-IT"/>
            <w:rPrChange w:author="Lorenzo Salvi" w:date="2019-01-07T14:27:00Z" w:id="1070089372">
              <w:rPr>
                <w:rFonts w:ascii="Times New Roman" w:hAnsi="Times New Roman"/>
                <w:color w:val="000000" w:themeColor="text1"/>
              </w:rPr>
            </w:rPrChange>
          </w:rPr>
          <w:delText xml:space="preserve"> che gli sono state assegnate ed </w:delText>
        </w:r>
      </w:del>
      <w:r w:rsidRPr="00634BB8">
        <w:rPr>
          <w:rFonts w:ascii="Times New Roman" w:hAnsi="Times New Roman"/>
          <w:color w:val="000000" w:themeColor="text1"/>
          <w:lang w:val="it-IT"/>
          <w:rPrChange w:author="Lorenzo Salvi" w:date="2019-01-07T14:27:00Z" w:id="1494478675">
            <w:rPr>
              <w:rFonts w:ascii="Times New Roman" w:hAnsi="Times New Roman"/>
              <w:color w:val="000000" w:themeColor="text1"/>
            </w:rPr>
          </w:rPrChange>
        </w:rPr>
        <w:t xml:space="preserve">inviare i ticket agli amministratori nel caso in cui egli ha dei problemi di varia natura</w:t>
      </w:r>
      <w:ins w:author="Salvatore Salernitano" w:date="2019-01-14T11:17:30.6594399" w:id="1000221415">
        <w:r w:rsidRPr="00634BB8" w:rsidR="14778834">
          <w:rPr>
            <w:rFonts w:ascii="Times New Roman" w:hAnsi="Times New Roman"/>
            <w:color w:val="000000" w:themeColor="text1"/>
            <w:lang w:val="it-IT"/>
            <w:rPrChange w:author="Lorenzo Salvi" w:date="2019-01-07T14:27:00Z" w:id="1219042325">
              <w:rPr>
                <w:rFonts w:ascii="Times New Roman" w:hAnsi="Times New Roman"/>
                <w:color w:val="000000" w:themeColor="text1"/>
              </w:rPr>
            </w:rPrChange>
          </w:rPr>
          <w:t xml:space="preserve">, aggiungere un nuovo sensore ed effettuare un</w:t>
        </w:r>
      </w:ins>
      <w:ins w:author="Salvatore Salernitano" w:date="2019-01-14T11:18:30.8324891" w:id="1948758034">
        <w:r w:rsidRPr="00634BB8" w:rsidR="1DCA63C3">
          <w:rPr>
            <w:rFonts w:ascii="Times New Roman" w:hAnsi="Times New Roman"/>
            <w:color w:val="000000" w:themeColor="text1"/>
            <w:lang w:val="it-IT"/>
            <w:rPrChange w:author="Lorenzo Salvi" w:date="2019-01-07T14:27:00Z" w:id="13389605">
              <w:rPr>
                <w:rFonts w:ascii="Times New Roman" w:hAnsi="Times New Roman"/>
                <w:color w:val="000000" w:themeColor="text1"/>
              </w:rPr>
            </w:rPrChange>
          </w:rPr>
          <w:t xml:space="preserve"> backup, visualizzare i sensori a rischio (da ripristinare) e, infine, ripristinare il sensore</w:t>
        </w:r>
      </w:ins>
      <w:ins w:author="Salvatore Salernitano" w:date="2019-01-14T11:30:15.8794798" w:id="195450112">
        <w:r w:rsidRPr="00634BB8" w:rsidR="7128CC2B">
          <w:rPr>
            <w:rFonts w:ascii="Times New Roman" w:hAnsi="Times New Roman"/>
            <w:color w:val="000000" w:themeColor="text1"/>
            <w:lang w:val="it-IT"/>
            <w:rPrChange w:author="Lorenzo Salvi" w:date="2019-01-07T14:27:00Z" w:id="922193597">
              <w:rPr>
                <w:rFonts w:ascii="Times New Roman" w:hAnsi="Times New Roman"/>
                <w:color w:val="000000" w:themeColor="text1"/>
              </w:rPr>
            </w:rPrChange>
          </w:rPr>
          <w:t xml:space="preserve">. </w:t>
        </w:r>
        <w:r w:rsidRPr="7128CC2B" w:rsidR="7128CC2B">
          <w:rPr>
            <w:rFonts w:ascii="Times New Roman" w:hAnsi="Times New Roman"/>
            <w:color w:val="000000" w:themeColor="text1" w:themeTint="FF" w:themeShade="FF"/>
            <w:lang w:val="it-IT"/>
            <w:rPrChange w:author="Salvatore Salernitano" w:date="2019-01-14T11:30:15.8794798" w:id="396360479">
              <w:rPr/>
            </w:rPrChange>
          </w:rPr>
          <w:t>Infine il pulsante “</w:t>
        </w:r>
      </w:ins>
      <w:ins w:author="Salvatore Salernitano" w:date="2019-01-14T11:30:15.8794798" w:id="556540883">
        <w:proofErr w:type="spellStart"/>
        <w:r w:rsidRPr="7128CC2B" w:rsidR="7128CC2B">
          <w:rPr>
            <w:rFonts w:ascii="Times New Roman" w:hAnsi="Times New Roman"/>
            <w:color w:val="000000" w:themeColor="text1" w:themeTint="FF" w:themeShade="FF"/>
            <w:lang w:val="it-IT"/>
            <w:rPrChange w:author="Salvatore Salernitano" w:date="2019-01-14T11:30:15.8794798" w:id="646368015">
              <w:rPr/>
            </w:rPrChange>
          </w:rPr>
          <w:t>Logout</w:t>
        </w:r>
        <w:proofErr w:type="spellEnd"/>
      </w:ins>
      <w:ins w:author="Salvatore Salernitano" w:date="2019-01-14T11:30:15.8794798" w:id="376082502">
        <w:r w:rsidRPr="7128CC2B" w:rsidR="7128CC2B">
          <w:rPr>
            <w:rFonts w:ascii="Times New Roman" w:hAnsi="Times New Roman"/>
            <w:color w:val="000000" w:themeColor="text1" w:themeTint="FF" w:themeShade="FF"/>
            <w:lang w:val="it-IT"/>
            <w:rPrChange w:author="Salvatore Salernitano" w:date="2019-01-14T11:30:15.8794798" w:id="1332846537">
              <w:rPr/>
            </w:rPrChange>
          </w:rPr>
          <w:t>” permette all’utente di chiudere la sessione corrente e quindi di ritornare alla schermata Login, “Dashboard Monitoraggio Ambientale”:</w:t>
        </w:r>
      </w:ins>
      <w:del w:author="Salvatore Salernitano" w:date="2019-01-14T11:30:15.8794798" w:id="1812120354">
        <w:r w:rsidRPr="00634BB8" w:rsidDel="7128CC2B">
          <w:rPr>
            <w:rFonts w:ascii="Times New Roman" w:hAnsi="Times New Roman"/>
            <w:color w:val="000000" w:themeColor="text1"/>
            <w:lang w:val="it-IT"/>
            <w:rPrChange w:author="Lorenzo Salvi" w:date="2019-01-07T14:27:00Z" w:id="410">
              <w:rPr>
                <w:rFonts w:ascii="Times New Roman" w:hAnsi="Times New Roman"/>
                <w:color w:val="000000" w:themeColor="text1"/>
              </w:rPr>
            </w:rPrChange>
          </w:rPr>
          <w:lastRenderedPageBreak/>
          <w:delText xml:space="preserve">:</w:delText>
        </w:r>
      </w:del>
    </w:p>
    <w:p xmlns:wp14="http://schemas.microsoft.com/office/word/2010/wordml" w:rsidRPr="00634BB8" w:rsidR="002102E9" w:rsidP="44257ACF" w:rsidRDefault="002102E9" w14:paraId="6E1831B3" wp14:textId="77777777">
      <w:pPr>
        <w:pStyle w:val="Paragrafoelenco"/>
        <w:numPr>
          <w:ilvl w:val="0"/>
          <w:numId w:val="6"/>
        </w:numPr>
        <w:spacing w:after="0" w:line="240" w:lineRule="auto"/>
        <w:rPr>
          <w:color w:val="000000" w:themeColor="text1"/>
          <w:sz w:val="22"/>
          <w:szCs w:val="22"/>
          <w:lang w:val="it-IT"/>
          <w:rPrChange w:author="Salvatore Salernitano" w:date="2019-01-14T13:40:05.4903751" w:id="411">
            <w:rPr>
              <w:color w:val="000000" w:themeColor="text1"/>
            </w:rPr>
          </w:rPrChange>
        </w:rPr>
        <w:pPrChange w:author="Salvatore Salernitano" w:date="2019-01-14T13:40:05.4903751" w:id="1490743455">
          <w:pPr>
            <w:pStyle w:val="Paragrafoelenco"/>
          </w:pPr>
        </w:pPrChange>
      </w:pPr>
    </w:p>
    <w:p xmlns:wp14="http://schemas.microsoft.com/office/word/2010/wordml" w:rsidRPr="002102E9" w:rsidR="002102E9" w:rsidDel="3F605B04" w:rsidP="48035927" w:rsidRDefault="002102E9" w14:paraId="725ED14D" wp14:textId="0FAF5CB3">
      <w:pPr>
        <w:ind w:left="720"/>
        <w:rPr>
          <w:del w:author="Salvatore Salernitano" w:date="2019-01-17T11:14:26.0723579" w:id="654644854"/>
          <w:lang w:val="it-IT"/>
          <w:rPrChange w:author="Lorenzo Salvi" w:date="2019-01-14T11:56:56.2126258" w:id="1693504395">
            <w:rPr/>
          </w:rPrChange>
        </w:rPr>
        <w:pPrChange w:author="Lorenzo Salvi" w:date="2019-01-14T11:56:56.2126258" w:id="629292684">
          <w:pPr>
            <w:ind w:left="1440"/>
          </w:pPr>
        </w:pPrChange>
      </w:pPr>
      <w:r w:rsidRPr="00634BB8">
        <w:rPr>
          <w:lang w:val="it-IT"/>
          <w:rPrChange w:author="Lorenzo Salvi" w:date="2019-01-07T14:27:00Z" w:id="412">
            <w:rPr/>
          </w:rPrChange>
        </w:rPr>
        <w:t xml:space="preserve">     </w:t>
      </w:r>
      <w:del w:author="Salvatore Salernitano" w:date="2019-01-14T11:16:29.7904151" w:id="412827066">
        <w:r w:rsidRPr="00634BB8" w:rsidDel="7C1A9C65">
          <w:rPr>
            <w:lang w:val="it-IT"/>
            <w:rPrChange w:author="Lorenzo Salvi" w:date="2019-01-07T14:27:00Z" w:id="710097314">
              <w:rPr/>
            </w:rPrChange>
          </w:rPr>
          <w:delText xml:space="preserve">    </w:delText>
        </w:r>
      </w:del>
      <w:del w:author="Marco Poscente" w:date="2019-01-14T11:14:29.8772429" w:id="499047467">
        <w:r w:rsidRPr="002102E9" w:rsidDel="5090A454">
          <w:rPr>
            <w:noProof/>
          </w:rPr>
          <w:drawing>
            <wp:inline xmlns:wp14="http://schemas.microsoft.com/office/word/2010/wordprocessingDrawing" distT="0" distB="0" distL="0" distR="0" wp14:anchorId="2CC481D2" wp14:editId="09B52458">
              <wp:extent cx="3829050" cy="2074069"/>
              <wp:effectExtent l="0" t="0" r="0" b="0"/>
              <wp:docPr id="527446680" name="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pic:cNvPicPr/>
                    </pic:nvPicPr>
                    <pic:blipFill>
                      <a:blip r:embed="rId14">
                        <a:extLst>
                          <a:ext uri="{28A0092B-C50C-407E-A947-70E740481C1C}">
                            <a14:useLocalDpi xmlns:a14="http://schemas.microsoft.com/office/drawing/2010/main" val="0"/>
                          </a:ext>
                        </a:extLst>
                      </a:blip>
                      <a:stretch>
                        <a:fillRect/>
                      </a:stretch>
                    </pic:blipFill>
                    <pic:spPr>
                      <a:xfrm>
                        <a:off x="0" y="0"/>
                        <a:ext cx="3829050" cy="2074069"/>
                      </a:xfrm>
                      <a:prstGeom prst="rect">
                        <a:avLst/>
                      </a:prstGeom>
                    </pic:spPr>
                  </pic:pic>
                </a:graphicData>
              </a:graphic>
            </wp:inline>
          </w:drawing>
        </w:r>
      </w:del>
      <w:ins w:author="Marco Poscente" w:date="2019-01-14T11:15:29.8819408" w:id="1972147995">
        <w:r>
          <w:drawing>
            <wp:inline xmlns:wp14="http://schemas.microsoft.com/office/word/2010/wordprocessingDrawing" wp14:editId="78FBD0D6" wp14:anchorId="33CF9BD2">
              <wp:extent cx="4391025" cy="2305288"/>
              <wp:effectExtent l="0" t="0" r="0" b="0"/>
              <wp:docPr id="1682083561" name="Immagine" title=""/>
              <wp:cNvGraphicFramePr>
                <a:graphicFrameLocks noChangeAspect="1"/>
              </wp:cNvGraphicFramePr>
              <a:graphic>
                <a:graphicData uri="http://schemas.openxmlformats.org/drawingml/2006/picture">
                  <pic:pic>
                    <pic:nvPicPr>
                      <pic:cNvPr id="0" name="Immagine"/>
                      <pic:cNvPicPr/>
                    </pic:nvPicPr>
                    <pic:blipFill>
                      <a:blip r:embed="Rcfbc88580e3247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91025" cy="2305288"/>
                      </a:xfrm>
                      <a:prstGeom prst="rect">
                        <a:avLst/>
                      </a:prstGeom>
                    </pic:spPr>
                  </pic:pic>
                </a:graphicData>
              </a:graphic>
            </wp:inline>
          </w:drawing>
        </w:r>
      </w:ins>
    </w:p>
    <w:p xmlns:wp14="http://schemas.microsoft.com/office/word/2010/wordml" w:rsidRPr="002102E9" w:rsidR="002102E9" w:rsidP="3F605B04" w:rsidRDefault="002102E9" w14:paraId="0B636E61" wp14:textId="0EEEE5F5">
      <w:pPr>
        <w:ind w:left="720"/>
        <w:rPr>
          <w:lang w:val="it-IT"/>
          <w:rPrChange w:author="Salvatore Salernitano" w:date="2019-01-17T11:14:26.0723579" w:id="1759596542">
            <w:rPr/>
          </w:rPrChange>
        </w:rPr>
        <w:pPrChange w:author="Salvatore Salernitano" w:date="2019-01-17T11:14:26.0723579" w:id="1767404716">
          <w:pPr>
            <w:ind w:left="2880"/>
          </w:pPr>
        </w:pPrChange>
      </w:pPr>
      <w:del w:author="Salvatore Salernitano" w:date="2019-01-17T11:14:26.0723579" w:id="481380732">
        <w:r w:rsidRPr="7C1A9C65" w:rsidDel="3F605B04">
          <w:rPr>
            <w:b w:val="1"/>
            <w:bCs w:val="1"/>
            <w:i w:val="1"/>
            <w:iCs w:val="1"/>
            <w:color w:val="000000" w:themeColor="text1"/>
          </w:rPr>
          <w:delText xml:space="preserve">    </w:delText>
        </w:r>
      </w:del>
    </w:p>
    <w:p xmlns:wp14="http://schemas.microsoft.com/office/word/2010/wordml" w:rsidRPr="002102E9" w:rsidR="002102E9" w:rsidP="4BD23BBF" w:rsidRDefault="002102E9" w14:paraId="638830C4" wp14:textId="4899CD92" wp14:noSpellErr="1">
      <w:pPr>
        <w:ind w:left="720"/>
        <w:jc w:val="center"/>
        <w:rPr>
          <w:b w:val="1"/>
          <w:bCs w:val="1"/>
          <w:i w:val="1"/>
          <w:iCs w:val="1"/>
          <w:noProof w:val="0"/>
          <w:color w:val="000000" w:themeColor="text1" w:themeTint="FF" w:themeShade="FF"/>
          <w:lang w:val="it-IT"/>
          <w:rPrChange w:author="Marco Poscente" w:date="2019-01-14T11:20:30.5029537" w:id="1982855021">
            <w:rPr/>
          </w:rPrChange>
        </w:rPr>
        <w:pPrChange w:author="Marco Poscente" w:date="2019-01-14T11:20:30.5029537" w:id="1767404716">
          <w:pPr>
            <w:ind w:left="2880"/>
          </w:pPr>
        </w:pPrChange>
      </w:pPr>
      <w:r w:rsidRPr="07DF5666">
        <w:rPr>
          <w:b w:val="1"/>
          <w:bCs w:val="1"/>
          <w:i w:val="1"/>
          <w:iCs w:val="1"/>
          <w:color w:val="000000" w:themeColor="text1"/>
        </w:rPr>
        <w:t xml:space="preserve"> Fig. </w:t>
      </w:r>
      <w:ins w:author="Lorenzo Salvi" w:date="2019-01-09T09:54:56.8500831" w:id="1514969746">
        <w:r w:rsidRPr="07DF5666" w:rsidR="31147BE1">
          <w:rPr>
            <w:b w:val="1"/>
            <w:bCs w:val="1"/>
            <w:i w:val="1"/>
            <w:iCs w:val="1"/>
            <w:color w:val="000000" w:themeColor="text1"/>
          </w:rPr>
          <w:t xml:space="preserve">10</w:t>
        </w:r>
      </w:ins>
      <w:del w:author="Lorenzo Salvi" w:date="2019-01-09T09:54:56.8500831" w:id="2026376095">
        <w:r w:rsidRPr="002102E9" w:rsidDel="31147BE1">
          <w:rPr>
            <w:b/>
            <w:bCs/>
            <w:i/>
            <w:iCs/>
            <w:color w:val="000000" w:themeColor="text1"/>
          </w:rPr>
          <w:delText xml:space="preserve">7</w:delText>
        </w:r>
      </w:del>
      <w:ins w:author="Salvatore Salernitano" w:date="2019-01-14T11:19:30.8693463" w:id="2112317439">
        <w:r w:rsidRPr="07DF5666">
          <w:rPr>
            <w:b w:val="1"/>
            <w:bCs w:val="1"/>
            <w:i w:val="1"/>
            <w:iCs w:val="1"/>
            <w:color w:val="000000" w:themeColor="text1"/>
          </w:rPr>
          <w:t xml:space="preserve">: DashboardGestore</w:t>
        </w:r>
        <w:r w:rsidRPr="07DF5666" w:rsidR="6F8C525D">
          <w:rPr>
            <w:b w:val="1"/>
            <w:bCs w:val="1"/>
            <w:i w:val="1"/>
            <w:iCs w:val="1"/>
            <w:color w:val="000000" w:themeColor="text1"/>
          </w:rPr>
          <w:t xml:space="preserve">.jav</w:t>
        </w:r>
      </w:ins>
      <w:ins w:author="Salvatore Salernitano" w:date="2019-01-14T11:18:30.8324891" w:id="1231905904">
        <w:r w:rsidRPr="07DF5666" w:rsidR="1DCA63C3">
          <w:rPr>
            <w:b w:val="1"/>
            <w:bCs w:val="1"/>
            <w:i w:val="1"/>
            <w:iCs w:val="1"/>
            <w:color w:val="000000" w:themeColor="text1"/>
          </w:rPr>
          <w:t xml:space="preserve">a</w:t>
        </w:r>
      </w:ins>
      <w:del w:author="Salvatore Salernitano" w:date="2019-01-14T11:18:30.8324891" w:id="996591496">
        <w:r w:rsidRPr="14778834" w:rsidDel="1DCA63C3">
          <w:rPr>
            <w:b w:val="1"/>
            <w:bCs w:val="1"/>
            <w:i w:val="1"/>
            <w:iCs w:val="1"/>
            <w:noProof w:val="0"/>
            <w:color w:val="000000" w:themeColor="text1"/>
            <w:lang w:val="it-IT"/>
            <w:rPrChange w:author="Salvatore Salernitano" w:date="2019-01-14T11:17:30.6594399" w:id="1934504752">
              <w:rPr>
                <w:b w:val="1"/>
                <w:bCs w:val="1"/>
                <w:i w:val="1"/>
                <w:iCs w:val="1"/>
                <w:color w:val="000000" w:themeColor="text1"/>
              </w:rPr>
            </w:rPrChange>
          </w:rPr>
          <w:delText xml:space="preserve">dei</w:delText>
        </w:r>
        <w:r w:rsidRPr="14778834" w:rsidDel="1DCA63C3">
          <w:rPr>
            <w:b w:val="1"/>
            <w:bCs w:val="1"/>
            <w:i w:val="1"/>
            <w:iCs w:val="1"/>
            <w:noProof w:val="0"/>
            <w:color w:val="000000" w:themeColor="text1"/>
            <w:lang w:val="it-IT"/>
            <w:rPrChange w:author="Salvatore Salernitano" w:date="2019-01-14T11:17:30.6594399" w:id="602178210">
              <w:rPr>
                <w:b w:val="1"/>
                <w:bCs w:val="1"/>
                <w:i w:val="1"/>
                <w:iCs w:val="1"/>
                <w:color w:val="000000" w:themeColor="text1"/>
              </w:rPr>
            </w:rPrChange>
          </w:rPr>
          <w:delText xml:space="preserve"> </w:delText>
        </w:r>
        <w:r w:rsidRPr="14778834" w:rsidDel="1DCA63C3">
          <w:rPr>
            <w:b w:val="1"/>
            <w:bCs w:val="1"/>
            <w:i w:val="1"/>
            <w:iCs w:val="1"/>
            <w:noProof w:val="0"/>
            <w:color w:val="000000" w:themeColor="text1"/>
            <w:lang w:val="it-IT"/>
            <w:rPrChange w:author="Salvatore Salernitano" w:date="2019-01-14T11:17:30.6594399" w:id="1668137884">
              <w:rPr>
                <w:b w:val="1"/>
                <w:bCs w:val="1"/>
                <w:i w:val="1"/>
                <w:iCs w:val="1"/>
                <w:color w:val="000000" w:themeColor="text1"/>
              </w:rPr>
            </w:rPrChange>
          </w:rPr>
          <w:delText xml:space="preserve">Sensori</w:delText>
        </w:r>
      </w:del>
    </w:p>
    <w:p xmlns:wp14="http://schemas.microsoft.com/office/word/2010/wordml" w:rsidRPr="002102E9" w:rsidR="002102E9" w:rsidP="002102E9" w:rsidRDefault="002102E9" w14:paraId="54E11D2A" wp14:textId="77777777">
      <w:pPr>
        <w:ind w:left="2880"/>
        <w:rPr>
          <w:b/>
          <w:bCs/>
          <w:i/>
          <w:iCs/>
          <w:color w:val="000000" w:themeColor="text1"/>
        </w:rPr>
      </w:pPr>
    </w:p>
    <w:p xmlns:wp14="http://schemas.microsoft.com/office/word/2010/wordml" w:rsidRPr="00634BB8" w:rsidR="002102E9" w:rsidP="2FA2A5D7" w:rsidRDefault="002102E9" w14:paraId="4E169352" wp14:textId="33E57900" wp14:noSpellErr="1">
      <w:pPr>
        <w:pStyle w:val="Titolo2"/>
        <w:keepLines/>
        <w:numPr>
          <w:ilvl w:val="0"/>
          <w:numId w:val="6"/>
        </w:numPr>
        <w:spacing w:before="40" w:after="0"/>
        <w:rPr>
          <w:rFonts w:ascii="Times New Roman" w:hAnsi="Times New Roman" w:cs="Times New Roman"/>
          <w:sz w:val="22"/>
          <w:szCs w:val="22"/>
          <w:lang w:val="it-IT"/>
          <w:rPrChange w:author="Salvatore Salernitano" w:date="2019-01-14T13:41:05.7026669" w:id="1915983659">
            <w:rPr/>
          </w:rPrChange>
        </w:rPr>
        <w:pPrChange w:author="Salvatore Salernitano" w:date="2019-01-14T13:41:05.7026669" w:id="414">
          <w:pPr>
            <w:pStyle w:val="Titolo2"/>
            <w:keepLines/>
            <w:numPr>
              <w:numId w:val="25"/>
            </w:numPr>
            <w:tabs>
              <w:tab w:val="num" w:pos="360"/>
              <w:tab w:val="num" w:pos="720"/>
            </w:tabs>
            <w:spacing w:before="40" w:after="0"/>
            <w:ind w:left="720" w:hanging="720"/>
          </w:pPr>
        </w:pPrChange>
      </w:pPr>
      <w:ins w:author="Salvatore Salernitano" w:date="2019-01-14T11:24:12.9725761" w:id="836226128">
        <w:r w:rsidRPr="2FA2A5D7">
          <w:rPr>
            <w:rFonts w:ascii="Times New Roman" w:hAnsi="Times New Roman" w:cs="Times New Roman"/>
            <w:b w:val="0"/>
            <w:bCs w:val="0"/>
            <w:i w:val="0"/>
            <w:iCs w:val="0"/>
            <w:sz w:val="22"/>
            <w:szCs w:val="22"/>
            <w:lang w:val="it-IT"/>
            <w:rPrChange w:author="Salvatore Salernitano" w:date="2019-01-14T13:41:05.7026669" w:id="161039643">
              <w:rPr>
                <w:rFonts w:ascii="Times New Roman" w:hAnsi="Times New Roman" w:cs="Times New Roman"/>
                <w:sz w:val="24"/>
                <w:szCs w:val="24"/>
              </w:rPr>
            </w:rPrChange>
          </w:rPr>
          <w:t>Cliccando il tasto “Monitora</w:t>
        </w:r>
      </w:ins>
      <w:ins w:author="Marco Poscente" w:date="2019-01-14T11:25:13.3580569" w:id="1455446383">
        <w:r w:rsidRPr="2FA2A5D7" w:rsidR="0F2C2E53">
          <w:rPr>
            <w:rFonts w:ascii="Times New Roman" w:hAnsi="Times New Roman" w:cs="Times New Roman"/>
            <w:b w:val="0"/>
            <w:bCs w:val="0"/>
            <w:i w:val="0"/>
            <w:iCs w:val="0"/>
            <w:sz w:val="22"/>
            <w:szCs w:val="22"/>
            <w:lang w:val="it-IT"/>
            <w:rPrChange w:author="Salvatore Salernitano" w:date="2019-01-14T13:41:05.7026669" w:id="1721972970">
              <w:rPr>
                <w:rFonts w:ascii="Times New Roman" w:hAnsi="Times New Roman" w:cs="Times New Roman"/>
                <w:sz w:val="24"/>
                <w:szCs w:val="24"/>
              </w:rPr>
            </w:rPrChange>
          </w:rPr>
          <w:t>ggio</w:t>
        </w:r>
      </w:ins>
      <w:ins w:author="Salvatore Salernitano" w:date="2019-01-14T11:24:12.9725761" w:id="1833181435">
        <w:r w:rsidRPr="2FA2A5D7">
          <w:rPr>
            <w:rFonts w:ascii="Times New Roman" w:hAnsi="Times New Roman" w:cs="Times New Roman"/>
            <w:b w:val="0"/>
            <w:bCs w:val="0"/>
            <w:i w:val="0"/>
            <w:iCs w:val="0"/>
            <w:sz w:val="22"/>
            <w:szCs w:val="22"/>
            <w:lang w:val="it-IT"/>
            <w:rPrChange w:author="Salvatore Salernitano" w:date="2019-01-14T13:41:05.7026669" w:id="1489187418">
              <w:rPr>
                <w:rFonts w:ascii="Times New Roman" w:hAnsi="Times New Roman" w:cs="Times New Roman"/>
                <w:sz w:val="24"/>
                <w:szCs w:val="24"/>
              </w:rPr>
            </w:rPrChange>
          </w:rPr>
          <w:t xml:space="preserve">”, si aprirà una sottofinestra laterale dove sarà possibile selezionare un sensore </w:t>
        </w:r>
      </w:ins>
      <w:ins w:author="Marco Poscente" w:date="2019-01-14T11:25:13.3580569" w:id="739941281">
        <w:r w:rsidRPr="2FA2A5D7" w:rsidR="0F2C2E53">
          <w:rPr>
            <w:rFonts w:ascii="Times New Roman" w:hAnsi="Times New Roman" w:cs="Times New Roman"/>
            <w:b w:val="0"/>
            <w:bCs w:val="0"/>
            <w:i w:val="0"/>
            <w:iCs w:val="0"/>
            <w:sz w:val="22"/>
            <w:szCs w:val="22"/>
            <w:lang w:val="it-IT"/>
            <w:rPrChange w:author="Salvatore Salernitano" w:date="2019-01-14T13:41:05.7026669" w:id="382342935">
              <w:rPr>
                <w:rFonts w:ascii="Times New Roman" w:hAnsi="Times New Roman" w:cs="Times New Roman"/>
                <w:sz w:val="24"/>
                <w:szCs w:val="24"/>
              </w:rPr>
            </w:rPrChange>
          </w:rPr>
          <w:t xml:space="preserve">(anche non di sua competenza) </w:t>
        </w:r>
      </w:ins>
      <w:ins w:author="Salvatore Salernitano" w:date="2019-01-14T11:24:12.9725761" w:id="1907804088">
        <w:r w:rsidRPr="2FA2A5D7">
          <w:rPr>
            <w:rFonts w:ascii="Times New Roman" w:hAnsi="Times New Roman" w:cs="Times New Roman"/>
            <w:b w:val="0"/>
            <w:bCs w:val="0"/>
            <w:i w:val="0"/>
            <w:iCs w:val="0"/>
            <w:sz w:val="22"/>
            <w:szCs w:val="22"/>
            <w:lang w:val="it-IT"/>
            <w:rPrChange w:author="Salvatore Salernitano" w:date="2019-01-14T13:41:05.7026669" w:id="60674179">
              <w:rPr>
                <w:rFonts w:ascii="Times New Roman" w:hAnsi="Times New Roman" w:cs="Times New Roman"/>
                <w:sz w:val="24"/>
                <w:szCs w:val="24"/>
              </w:rPr>
            </w:rPrChange>
          </w:rPr>
          <w:t xml:space="preserve">ed accedere alle sue informazioni</w:t>
        </w:r>
      </w:ins>
      <w:ins w:author="Marco Poscente" w:date="2019-01-14T11:26:13.1035569" w:id="1351858367">
        <w:r w:rsidRPr="2FA2A5D7" w:rsidR="3D3CEFF4">
          <w:rPr>
            <w:rFonts w:ascii="Times New Roman" w:hAnsi="Times New Roman" w:cs="Times New Roman"/>
            <w:b w:val="0"/>
            <w:bCs w:val="0"/>
            <w:i w:val="0"/>
            <w:iCs w:val="0"/>
            <w:sz w:val="22"/>
            <w:szCs w:val="22"/>
            <w:lang w:val="it-IT"/>
            <w:rPrChange w:author="Salvatore Salernitano" w:date="2019-01-14T13:41:05.7026669" w:id="176551888">
              <w:rPr>
                <w:rFonts w:ascii="Times New Roman" w:hAnsi="Times New Roman" w:cs="Times New Roman"/>
                <w:sz w:val="24"/>
                <w:szCs w:val="24"/>
              </w:rPr>
            </w:rPrChange>
          </w:rPr>
          <w:t xml:space="preserve"> verificando anche il Gestore che gestisce quel </w:t>
        </w:r>
        <w:r w:rsidRPr="2FA2A5D7" w:rsidR="3D3CEFF4">
          <w:rPr>
            <w:rFonts w:ascii="Times New Roman" w:hAnsi="Times New Roman" w:cs="Times New Roman"/>
            <w:b w:val="0"/>
            <w:bCs w:val="0"/>
            <w:i w:val="0"/>
            <w:iCs w:val="0"/>
            <w:sz w:val="22"/>
            <w:szCs w:val="22"/>
            <w:lang w:val="it-IT"/>
            <w:rPrChange w:author="Salvatore Salernitano" w:date="2019-01-14T13:41:05.7026669" w:id="1694273687">
              <w:rPr>
                <w:rFonts w:ascii="Times New Roman" w:hAnsi="Times New Roman" w:cs="Times New Roman"/>
                <w:sz w:val="24"/>
                <w:szCs w:val="24"/>
              </w:rPr>
            </w:rPrChange>
          </w:rPr>
          <w:t xml:space="preserve">determinato</w:t>
        </w:r>
        <w:r w:rsidRPr="2FA2A5D7" w:rsidR="3D3CEFF4">
          <w:rPr>
            <w:rFonts w:ascii="Times New Roman" w:hAnsi="Times New Roman" w:cs="Times New Roman"/>
            <w:b w:val="0"/>
            <w:bCs w:val="0"/>
            <w:i w:val="0"/>
            <w:iCs w:val="0"/>
            <w:sz w:val="22"/>
            <w:szCs w:val="22"/>
            <w:lang w:val="it-IT"/>
            <w:rPrChange w:author="Salvatore Salernitano" w:date="2019-01-14T13:41:05.7026669" w:id="562549685">
              <w:rPr>
                <w:rFonts w:ascii="Times New Roman" w:hAnsi="Times New Roman" w:cs="Times New Roman"/>
                <w:sz w:val="24"/>
                <w:szCs w:val="24"/>
              </w:rPr>
            </w:rPrChange>
          </w:rPr>
          <w:t xml:space="preserve"> sensore</w:t>
        </w:r>
      </w:ins>
      <w:ins w:author="Salvatore Salernitano" w:date="2019-01-14T11:24:12.9725761" w:id="1442301569">
        <w:r w:rsidRPr="2FA2A5D7">
          <w:rPr>
            <w:rFonts w:ascii="Times New Roman" w:hAnsi="Times New Roman" w:cs="Times New Roman"/>
            <w:b w:val="0"/>
            <w:bCs w:val="0"/>
            <w:i w:val="0"/>
            <w:iCs w:val="0"/>
            <w:sz w:val="22"/>
            <w:szCs w:val="22"/>
            <w:lang w:val="it-IT"/>
            <w:rPrChange w:author="Salvatore Salernitano" w:date="2019-01-14T13:41:05.7026669" w:id="1527641434">
              <w:rPr>
                <w:rFonts w:ascii="Times New Roman" w:hAnsi="Times New Roman" w:cs="Times New Roman"/>
                <w:sz w:val="24"/>
                <w:szCs w:val="24"/>
              </w:rPr>
            </w:rPrChange>
          </w:rPr>
          <w:t xml:space="preserve">, oppure visualizzare </w:t>
        </w:r>
      </w:ins>
      <w:ins w:author="Marco Poscente" w:date="2019-01-14T11:25:13.3580569" w:id="698489893">
        <w:r w:rsidRPr="2FA2A5D7" w:rsidR="0F2C2E53">
          <w:rPr>
            <w:rFonts w:ascii="Times New Roman" w:hAnsi="Times New Roman" w:cs="Times New Roman"/>
            <w:b w:val="0"/>
            <w:bCs w:val="0"/>
            <w:i w:val="0"/>
            <w:iCs w:val="0"/>
            <w:sz w:val="22"/>
            <w:szCs w:val="22"/>
            <w:lang w:val="it-IT"/>
            <w:rPrChange w:author="Salvatore Salernitano" w:date="2019-01-14T13:41:05.7026669" w:id="1706346420">
              <w:rPr>
                <w:rFonts w:ascii="Times New Roman" w:hAnsi="Times New Roman" w:cs="Times New Roman"/>
                <w:sz w:val="24"/>
                <w:szCs w:val="24"/>
              </w:rPr>
            </w:rPrChange>
          </w:rPr>
          <w:t>la</w:t>
        </w:r>
      </w:ins>
      <w:ins w:author="Salvatore Salernitano" w:date="2019-01-14T11:24:12.9725761" w:id="1459783008">
        <w:del w:author="Marco Poscente" w:date="2019-01-14T11:25:13.3580569" w:id="706547491">
          <w:r w:rsidRPr="00634BB8" w:rsidDel="0F2C2E53">
            <w:rPr>
              <w:rFonts w:ascii="Times New Roman" w:hAnsi="Times New Roman" w:cs="Times New Roman"/>
              <w:sz w:val="24"/>
              <w:szCs w:val="24"/>
              <w:lang w:val="it-IT"/>
              <w:rPrChange w:author="Lorenzo Salvi" w:date="2019-01-07T14:25:00Z" w:id="617156878">
                <w:rPr>
                  <w:rFonts w:ascii="Times New Roman" w:hAnsi="Times New Roman" w:cs="Times New Roman"/>
                  <w:sz w:val="24"/>
                  <w:szCs w:val="24"/>
                </w:rPr>
              </w:rPrChange>
            </w:rPr>
            <w:delText xml:space="preserve">una</w:delText>
          </w:r>
        </w:del>
        <w:r w:rsidRPr="2FA2A5D7">
          <w:rPr>
            <w:rFonts w:ascii="Times New Roman" w:hAnsi="Times New Roman" w:cs="Times New Roman"/>
            <w:b w:val="0"/>
            <w:bCs w:val="0"/>
            <w:i w:val="0"/>
            <w:iCs w:val="0"/>
            <w:sz w:val="22"/>
            <w:szCs w:val="22"/>
            <w:lang w:val="it-IT"/>
            <w:rPrChange w:author="Salvatore Salernitano" w:date="2019-01-14T13:41:05.7026669" w:id="2045376366">
              <w:rPr>
                <w:rFonts w:ascii="Times New Roman" w:hAnsi="Times New Roman" w:cs="Times New Roman"/>
                <w:sz w:val="24"/>
                <w:szCs w:val="24"/>
              </w:rPr>
            </w:rPrChange>
          </w:rPr>
          <w:t xml:space="preserve"> lista dei sensori</w:t>
        </w:r>
      </w:ins>
      <w:ins w:author="Marco Poscente" w:date="2019-01-14T11:25:13.3580569" w:id="1667935506">
        <w:r w:rsidRPr="2FA2A5D7" w:rsidR="0F2C2E53">
          <w:rPr>
            <w:rFonts w:ascii="Times New Roman" w:hAnsi="Times New Roman" w:cs="Times New Roman"/>
            <w:b w:val="0"/>
            <w:bCs w:val="0"/>
            <w:i w:val="0"/>
            <w:iCs w:val="0"/>
            <w:sz w:val="22"/>
            <w:szCs w:val="22"/>
            <w:lang w:val="it-IT"/>
            <w:rPrChange w:author="Salvatore Salernitano" w:date="2019-01-14T13:41:05.7026669" w:id="987546829">
              <w:rPr>
                <w:rFonts w:ascii="Times New Roman" w:hAnsi="Times New Roman" w:cs="Times New Roman"/>
                <w:sz w:val="24"/>
                <w:szCs w:val="24"/>
              </w:rPr>
            </w:rPrChange>
          </w:rPr>
          <w:t xml:space="preserve"> di sua competenza</w:t>
        </w:r>
      </w:ins>
      <w:ins w:author="Salvatore Salernitano" w:date="2019-01-14T11:24:12.9725761" w:id="1687166046">
        <w:r w:rsidRPr="2FA2A5D7">
          <w:rPr>
            <w:rFonts w:ascii="Times New Roman" w:hAnsi="Times New Roman" w:cs="Times New Roman"/>
            <w:b w:val="0"/>
            <w:bCs w:val="0"/>
            <w:i w:val="0"/>
            <w:iCs w:val="0"/>
            <w:sz w:val="22"/>
            <w:szCs w:val="22"/>
            <w:lang w:val="it-IT"/>
            <w:rPrChange w:author="Salvatore Salernitano" w:date="2019-01-14T13:41:05.7026669" w:id="415">
              <w:rPr>
                <w:rFonts w:ascii="Times New Roman" w:hAnsi="Times New Roman" w:cs="Times New Roman"/>
                <w:sz w:val="24"/>
                <w:szCs w:val="24"/>
              </w:rPr>
            </w:rPrChange>
          </w:rPr>
          <w:t>:</w:t>
        </w:r>
      </w:ins>
    </w:p>
    <w:p w:rsidR="4BD23BBF" w:rsidDel="2FA2A5D7" w:rsidP="4BD23BBF" w:rsidRDefault="4BD23BBF" w14:noSpellErr="1" w14:paraId="0A97BC27" w14:textId="366FB2F2">
      <w:pPr>
        <w:pStyle w:val="Normale"/>
        <w:rPr>
          <w:ins w:author="Marco Poscente" w:date="2019-01-14T11:20:30.5029537" w:id="184168652"/>
          <w:del w:author="Salvatore Salernitano" w:date="2019-01-14T13:41:05.7026669" w:id="1553090960"/>
          <w:lang w:val="it-IT"/>
          <w:rPrChange w:author="Marco Poscente" w:date="2019-01-14T11:20:30.5029537" w:id="532473838">
            <w:rPr/>
          </w:rPrChange>
        </w:rPr>
        <w:pPrChange w:author="Marco Poscente" w:date="2019-01-14T11:20:30.5029537" w:id="1169306859">
          <w:pPr/>
        </w:pPrChange>
      </w:pPr>
    </w:p>
    <w:p w:rsidR="4BD23BBF" w:rsidDel="3F605B04" w:rsidP="4BCBE2CB" w:rsidRDefault="4BD23BBF" w14:paraId="147ECE86" w14:textId="70A9C95B">
      <w:pPr>
        <w:pStyle w:val="Normale"/>
        <w:jc w:val="center"/>
        <w:rPr>
          <w:del w:author="Salvatore Salernitano" w:date="2019-01-17T11:14:26.0723579" w:id="1171304695"/>
          <w:lang w:val="it-IT"/>
          <w:rPrChange w:author="Marco Poscente" w:date="2019-01-14T11:21:31.2045239" w:id="306931295">
            <w:rPr/>
          </w:rPrChange>
        </w:rPr>
        <w:pPrChange w:author="Marco Poscente" w:date="2019-01-14T11:21:31.2045239" w:id="140061529">
          <w:pPr/>
        </w:pPrChange>
      </w:pPr>
      <w:ins w:author="Marco Poscente" w:date="2019-01-14T11:25:13.3580569" w:id="1015516267">
        <w:r>
          <w:drawing>
            <wp:inline wp14:editId="4A0116BC" wp14:anchorId="7AAFD9A3">
              <wp:extent cx="4572000" cy="2486025"/>
              <wp:effectExtent l="0" t="0" r="0" b="0"/>
              <wp:docPr id="863083451" name="Immagine" descr="" title=""/>
              <wp:cNvGraphicFramePr>
                <a:graphicFrameLocks noChangeAspect="1"/>
              </wp:cNvGraphicFramePr>
              <a:graphic>
                <a:graphicData uri="http://schemas.openxmlformats.org/drawingml/2006/picture">
                  <pic:pic>
                    <pic:nvPicPr>
                      <pic:cNvPr id="0" name="Immagine"/>
                      <pic:cNvPicPr/>
                    </pic:nvPicPr>
                    <pic:blipFill>
                      <a:blip r:embed="R1437469ce9df4e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86025"/>
                      </a:xfrm>
                      <a:prstGeom prst="rect">
                        <a:avLst/>
                      </a:prstGeom>
                    </pic:spPr>
                  </pic:pic>
                </a:graphicData>
              </a:graphic>
            </wp:inline>
          </w:drawing>
        </w:r>
      </w:ins>
    </w:p>
    <w:p xmlns:wp14="http://schemas.microsoft.com/office/word/2010/wordml" w:rsidRPr="002102E9" w:rsidR="002102E9" w:rsidP="3F605B04" w:rsidRDefault="002102E9" w14:paraId="0476DE45" wp14:textId="77777777" wp14:noSpellErr="1">
      <w:pPr>
        <w:pStyle w:val="Normale"/>
        <w:ind/>
        <w:jc w:val="center"/>
        <w:rPr>
          <w:lang w:val="it-IT"/>
          <w:rPrChange w:author="Salvatore Salernitano" w:date="2019-01-17T11:14:26.0723579" w:id="1971937068">
            <w:rPr/>
          </w:rPrChange>
        </w:rPr>
        <w:pPrChange w:author="Salvatore Salernitano" w:date="2019-01-17T11:14:26.0723579" w:id="180781090">
          <w:pPr>
            <w:ind w:left="720" w:firstLine="720"/>
          </w:pPr>
        </w:pPrChange>
      </w:pPr>
      <w:del w:author="Salvatore Salernitano" w:date="2019-01-17T11:14:26.0723579" w:id="1897042929">
        <w:r w:rsidRPr="00634BB8" w:rsidDel="3F605B04">
          <w:rPr>
            <w:lang w:val="it-IT"/>
            <w:rPrChange w:author="Lorenzo Salvi" w:date="2019-01-07T14:25:00Z" w:id="416">
              <w:rPr/>
            </w:rPrChange>
          </w:rPr>
          <w:delText xml:space="preserve">      </w:delText>
        </w:r>
      </w:del>
      <w:del w:author="Marco Poscente" w:date="2019-01-14T11:14:29.8772429" w:id="961167444">
        <w:r w:rsidRPr="002102E9" w:rsidDel="5090A454">
          <w:rPr>
            <w:noProof/>
          </w:rPr>
          <w:drawing>
            <wp:inline xmlns:wp14="http://schemas.microsoft.com/office/word/2010/wordprocessingDrawing" distT="0" distB="0" distL="0" distR="0" wp14:anchorId="053FE949" wp14:editId="7FE55A86">
              <wp:extent cx="3976414" cy="2162175"/>
              <wp:effectExtent l="0" t="0" r="0" b="0"/>
              <wp:docPr id="866958506" name="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pic:cNvPicPr/>
                    </pic:nvPicPr>
                    <pic:blipFill>
                      <a:blip r:embed="rId15">
                        <a:extLst>
                          <a:ext uri="{28A0092B-C50C-407E-A947-70E740481C1C}">
                            <a14:useLocalDpi xmlns:a14="http://schemas.microsoft.com/office/drawing/2010/main" val="0"/>
                          </a:ext>
                        </a:extLst>
                      </a:blip>
                      <a:stretch>
                        <a:fillRect/>
                      </a:stretch>
                    </pic:blipFill>
                    <pic:spPr>
                      <a:xfrm>
                        <a:off x="0" y="0"/>
                        <a:ext cx="3976414" cy="2162175"/>
                      </a:xfrm>
                      <a:prstGeom prst="rect">
                        <a:avLst/>
                      </a:prstGeom>
                    </pic:spPr>
                  </pic:pic>
                </a:graphicData>
              </a:graphic>
            </wp:inline>
          </w:drawing>
        </w:r>
      </w:del>
    </w:p>
    <w:p xmlns:wp14="http://schemas.microsoft.com/office/word/2010/wordml" w:rsidRPr="00634BB8" w:rsidR="002102E9" w:rsidP="3D3CEFF4" w:rsidRDefault="002102E9" w14:paraId="029366C5" wp14:noSpellErr="1" wp14:textId="2EC14485">
      <w:pPr>
        <w:ind w:left="720" w:firstLine="720"/>
        <w:rPr>
          <w:ins w:author="Marco Poscente" w:date="2019-01-14T11:26:13.1035569" w:id="1800749191"/>
          <w:b w:val="1"/>
          <w:bCs w:val="1"/>
          <w:i w:val="1"/>
          <w:iCs w:val="1"/>
          <w:lang w:val="it-IT"/>
          <w:rPrChange w:author="Marco Poscente" w:date="2019-01-14T11:26:13.1035569" w:id="1663465466">
            <w:rPr/>
          </w:rPrChange>
        </w:rPr>
        <w:pPrChange w:author="Marco Poscente" w:date="2019-01-14T11:26:13.1035569" w:id="363038119">
          <w:pPr>
            <w:ind w:left="1440" w:firstLine="720"/>
          </w:pPr>
        </w:pPrChange>
      </w:pPr>
      <w:r w:rsidRPr="3D3CEFF4">
        <w:rPr>
          <w:b w:val="1"/>
          <w:bCs w:val="1"/>
          <w:i w:val="1"/>
          <w:iCs w:val="1"/>
          <w:lang w:val="it-IT"/>
          <w:rPrChange w:author="Marco Poscente" w:date="2019-01-14T11:26:13.1035569" w:id="326768959">
            <w:rPr>
              <w:b/>
              <w:bCs/>
              <w:i/>
              <w:iCs/>
            </w:rPr>
          </w:rPrChange>
        </w:rPr>
        <w:t xml:space="preserve">Fig. </w:t>
      </w:r>
      <w:ins w:author="Lorenzo Salvi" w:date="2019-01-09T09:54:56.8500831" w:id="636034722">
        <w:r w:rsidRPr="3D3CEFF4" w:rsidR="31147BE1">
          <w:rPr>
            <w:b w:val="1"/>
            <w:bCs w:val="1"/>
            <w:i w:val="1"/>
            <w:iCs w:val="1"/>
            <w:lang w:val="it-IT"/>
            <w:rPrChange w:author="Marco Poscente" w:date="2019-01-14T11:26:13.1035569" w:id="1966506812">
              <w:rPr>
                <w:b/>
                <w:bCs/>
                <w:i/>
                <w:iCs/>
              </w:rPr>
            </w:rPrChange>
          </w:rPr>
          <w:t>11</w:t>
        </w:r>
      </w:ins>
      <w:del w:author="Lorenzo Salvi" w:date="2019-01-09T09:54:56.8500831" w:id="1026349855">
        <w:r w:rsidRPr="00634BB8" w:rsidDel="31147BE1">
          <w:rPr>
            <w:b/>
            <w:bCs/>
            <w:i/>
            <w:iCs/>
            <w:lang w:val="it-IT"/>
            <w:rPrChange w:author="Lorenzo Salvi" w:date="2019-01-07T14:27:00Z" w:id="107735206">
              <w:rPr>
                <w:b/>
                <w:bCs/>
                <w:i/>
                <w:iCs/>
              </w:rPr>
            </w:rPrChange>
          </w:rPr>
          <w:delText>8</w:delText>
        </w:r>
      </w:del>
      <w:r w:rsidRPr="3D3CEFF4">
        <w:rPr>
          <w:b w:val="1"/>
          <w:bCs w:val="1"/>
          <w:i w:val="1"/>
          <w:iCs w:val="1"/>
          <w:lang w:val="it-IT"/>
          <w:rPrChange w:author="Marco Poscente" w:date="2019-01-14T11:26:13.1035569" w:id="1439947183">
            <w:rPr>
              <w:b/>
              <w:bCs/>
              <w:i/>
              <w:iCs/>
            </w:rPr>
          </w:rPrChange>
        </w:rPr>
        <w:t>: Dashboard Gestore dei Sensori Bottone Monitora</w:t>
      </w:r>
      <w:ins w:author="Marco Poscente" w:date="2019-01-14T11:26:13.1035569" w:id="1052848751">
        <w:r w:rsidRPr="3D3CEFF4" w:rsidR="3D3CEFF4">
          <w:rPr>
            <w:b w:val="1"/>
            <w:bCs w:val="1"/>
            <w:i w:val="1"/>
            <w:iCs w:val="1"/>
            <w:lang w:val="it-IT"/>
            <w:rPrChange w:author="Marco Poscente" w:date="2019-01-14T11:26:13.1035569" w:id="418">
              <w:rPr>
                <w:b/>
                <w:bCs/>
                <w:i/>
                <w:iCs/>
              </w:rPr>
            </w:rPrChange>
          </w:rPr>
          <w:t>ggio</w:t>
        </w:r>
      </w:ins>
    </w:p>
    <w:p w:rsidR="3D3CEFF4" w:rsidP="3D3CEFF4" w:rsidRDefault="3D3CEFF4" w14:paraId="6A156AF1" w14:textId="259A87C4">
      <w:pPr>
        <w:pStyle w:val="Normale"/>
        <w:ind w:left="720" w:firstLine="720"/>
        <w:rPr>
          <w:ins w:author="Marco Poscente" w:date="2019-01-14T11:26:13.1035569" w:id="1172342590"/>
          <w:b w:val="1"/>
          <w:bCs w:val="1"/>
          <w:i w:val="1"/>
          <w:iCs w:val="1"/>
          <w:lang w:val="it-IT"/>
          <w:rPrChange w:author="Marco Poscente" w:date="2019-01-14T11:26:13.1035569" w:id="894522021">
            <w:rPr/>
          </w:rPrChange>
        </w:rPr>
        <w:pPrChange w:author="Marco Poscente" w:date="2019-01-14T11:26:13.1035569" w:id="621766761">
          <w:pPr/>
        </w:pPrChange>
      </w:pPr>
    </w:p>
    <w:p w:rsidR="3D3CEFF4" w:rsidDel="3F605B04" w:rsidP="6DD2AA54" w:rsidRDefault="3D3CEFF4" w14:paraId="4FBD6433" w14:textId="6C7AB74E">
      <w:pPr>
        <w:pStyle w:val="Normale"/>
        <w:ind w:left="0" w:firstLine="720"/>
        <w:rPr>
          <w:del w:author="Salvatore Salernitano" w:date="2019-01-17T11:14:26.0723579" w:id="709103400"/>
          <w:b w:val="1"/>
          <w:bCs w:val="1"/>
          <w:i w:val="1"/>
          <w:iCs w:val="1"/>
          <w:lang w:val="it-IT"/>
          <w:rPrChange w:author="Salvatore Salernitano" w:date="2019-01-14T11:27:14.5159707" w:id="1310381089">
            <w:rPr/>
          </w:rPrChange>
        </w:rPr>
        <w:pPrChange w:author="Salvatore Salernitano" w:date="2019-01-14T11:27:14.5159707" w:id="1969275241">
          <w:pPr/>
        </w:pPrChange>
      </w:pPr>
      <w:ins w:author="Salvatore Salernitano" w:date="2019-01-14T11:27:14.5159707" w:id="448068248">
        <w:r>
          <w:drawing>
            <wp:inline wp14:editId="61A5E082" wp14:anchorId="41F61948">
              <wp:extent cx="4572000" cy="1990725"/>
              <wp:effectExtent l="0" t="0" r="0" b="0"/>
              <wp:docPr id="1208445420" name="Immagine" title=""/>
              <wp:cNvGraphicFramePr>
                <a:graphicFrameLocks noChangeAspect="1"/>
              </wp:cNvGraphicFramePr>
              <a:graphic>
                <a:graphicData uri="http://schemas.openxmlformats.org/drawingml/2006/picture">
                  <pic:pic>
                    <pic:nvPicPr>
                      <pic:cNvPr id="0" name="Immagine"/>
                      <pic:cNvPicPr/>
                    </pic:nvPicPr>
                    <pic:blipFill>
                      <a:blip r:embed="R47e9a3b634704708">
                        <a:extLst>
                          <a:ext xmlns:a="http://schemas.openxmlformats.org/drawingml/2006/main" uri="{28A0092B-C50C-407E-A947-70E740481C1C}">
                            <a14:useLocalDpi val="0"/>
                          </a:ext>
                        </a:extLst>
                      </a:blip>
                      <a:stretch>
                        <a:fillRect/>
                      </a:stretch>
                    </pic:blipFill>
                    <pic:spPr>
                      <a:xfrm>
                        <a:off x="0" y="0"/>
                        <a:ext cx="4572000" cy="1990725"/>
                      </a:xfrm>
                      <a:prstGeom prst="rect">
                        <a:avLst/>
                      </a:prstGeom>
                    </pic:spPr>
                  </pic:pic>
                </a:graphicData>
              </a:graphic>
            </wp:inline>
          </w:drawing>
        </w:r>
      </w:ins>
    </w:p>
    <w:p xmlns:wp14="http://schemas.microsoft.com/office/word/2010/wordml" w:rsidRPr="00634BB8" w:rsidR="002102E9" w:rsidP="3F605B04" w:rsidRDefault="002102E9" w14:paraId="31126E5D" wp14:textId="77777777">
      <w:pPr>
        <w:pStyle w:val="Normale"/>
        <w:ind w:left="0" w:firstLine="720"/>
        <w:rPr>
          <w:ins w:author="Salvatore Salernitano" w:date="2019-01-14T11:27:14.5159707" w:id="1377836487"/>
          <w:b w:val="1"/>
          <w:bCs w:val="1"/>
          <w:i w:val="1"/>
          <w:iCs w:val="1"/>
          <w:lang w:val="it-IT"/>
          <w:rPrChange w:author="Salvatore Salernitano" w:date="2019-01-17T11:14:26.0723579" w:id="419">
            <w:rPr>
              <w:b/>
              <w:bCs/>
              <w:i/>
              <w:iCs/>
              <w:color w:val="000000" w:themeColor="text1"/>
            </w:rPr>
          </w:rPrChange>
        </w:rPr>
        <w:pPrChange w:author="Salvatore Salernitano" w:date="2019-01-17T11:14:26.0723579" w:id="139922674">
          <w:pPr>
            <w:ind w:left="360"/>
          </w:pPr>
        </w:pPrChange>
      </w:pPr>
    </w:p>
    <w:p w:rsidR="6DD2AA54" w:rsidP="07DF5666" w:rsidRDefault="6DD2AA54" w14:paraId="7E30A13F" w14:textId="6A10C81B" w14:noSpellErr="1">
      <w:pPr>
        <w:pStyle w:val="Normale"/>
        <w:ind w:left="360"/>
        <w:jc w:val="center"/>
        <w:rPr>
          <w:b w:val="1"/>
          <w:bCs w:val="1"/>
          <w:i w:val="1"/>
          <w:iCs w:val="1"/>
          <w:color w:val="000000" w:themeColor="text1" w:themeTint="FF" w:themeShade="FF"/>
          <w:sz w:val="24"/>
          <w:szCs w:val="24"/>
          <w:lang w:val="it-IT"/>
          <w:rPrChange w:author="Lorenzo Salvi" w:date="2019-01-14T11:57:20.7290913" w:id="1724969425">
            <w:rPr/>
          </w:rPrChange>
        </w:rPr>
        <w:pPrChange w:author="Lorenzo Salvi" w:date="2019-01-14T11:57:20.7290913" w:id="1774633115">
          <w:pPr/>
        </w:pPrChange>
      </w:pPr>
      <w:ins w:author="Salvatore Salernitano" w:date="2019-01-14T11:27:14.5159707" w:id="569934400">
        <w:r w:rsidRPr="07DF5666" w:rsidR="6DD2AA54">
          <w:rPr>
            <w:b w:val="1"/>
            <w:bCs w:val="1"/>
            <w:i w:val="1"/>
            <w:iCs w:val="1"/>
            <w:color w:val="000000" w:themeColor="text1" w:themeTint="FF" w:themeShade="FF"/>
            <w:sz w:val="24"/>
            <w:szCs w:val="24"/>
            <w:lang w:val="it-IT"/>
            <w:rPrChange w:author="Lorenzo Salvi" w:date="2019-01-14T11:57:20.7290913" w:id="501869072">
              <w:rPr/>
            </w:rPrChange>
          </w:rPr>
          <w:t xml:space="preserve">Fig. </w:t>
        </w:r>
      </w:ins>
      <w:ins w:author="Salvatore Salernitano" w:date="2019-01-14T11:28:14.3604466" w:id="2087913258">
        <w:r w:rsidRPr="07DF5666" w:rsidR="6DD2AA54">
          <w:rPr>
            <w:b w:val="1"/>
            <w:bCs w:val="1"/>
            <w:i w:val="1"/>
            <w:iCs w:val="1"/>
            <w:color w:val="000000" w:themeColor="text1" w:themeTint="FF" w:themeShade="FF"/>
            <w:sz w:val="24"/>
            <w:szCs w:val="24"/>
            <w:lang w:val="it-IT"/>
            <w:rPrChange w:author="Lorenzo Salvi" w:date="2019-01-14T11:57:20.7290913" w:id="586153280">
              <w:rPr/>
            </w:rPrChange>
          </w:rPr>
          <w:t>12:</w:t>
        </w:r>
      </w:ins>
      <w:ins w:author="Salvatore Salernitano" w:date="2019-01-14T11:27:14.5159707" w:id="966927941">
        <w:r w:rsidRPr="07DF5666" w:rsidR="6DD2AA54">
          <w:rPr>
            <w:b w:val="1"/>
            <w:bCs w:val="1"/>
            <w:i w:val="1"/>
            <w:iCs w:val="1"/>
            <w:color w:val="000000" w:themeColor="text1" w:themeTint="FF" w:themeShade="FF"/>
            <w:sz w:val="24"/>
            <w:szCs w:val="24"/>
            <w:lang w:val="it-IT"/>
            <w:rPrChange w:author="Lorenzo Salvi" w:date="2019-01-14T11:57:20.7290913" w:id="1994517303">
              <w:rPr/>
            </w:rPrChange>
          </w:rPr>
          <w:t xml:space="preserve"> Visualizzazione delle informazioni di un Sensore me</w:t>
        </w:r>
      </w:ins>
      <w:ins w:author="Salvatore Salernitano" w:date="2019-01-14T11:28:14.3604466" w:id="742902668">
        <w:r w:rsidRPr="07DF5666" w:rsidR="7B9C06AA">
          <w:rPr>
            <w:b w:val="1"/>
            <w:bCs w:val="1"/>
            <w:i w:val="1"/>
            <w:iCs w:val="1"/>
            <w:color w:val="000000" w:themeColor="text1" w:themeTint="FF" w:themeShade="FF"/>
            <w:sz w:val="24"/>
            <w:szCs w:val="24"/>
            <w:lang w:val="it-IT"/>
            <w:rPrChange w:author="Lorenzo Salvi" w:date="2019-01-14T11:57:20.7290913" w:id="1267716388">
              <w:rPr/>
            </w:rPrChange>
          </w:rPr>
          <w:t xml:space="preserve">di</w:t>
        </w:r>
      </w:ins>
      <w:ins w:author="Salvatore Salernitano" w:date="2019-01-14T11:27:14.5159707" w:id="260189090">
        <w:r w:rsidRPr="07DF5666" w:rsidR="6DD2AA54">
          <w:rPr>
            <w:b w:val="1"/>
            <w:bCs w:val="1"/>
            <w:i w:val="1"/>
            <w:iCs w:val="1"/>
            <w:color w:val="000000" w:themeColor="text1" w:themeTint="FF" w:themeShade="FF"/>
            <w:sz w:val="24"/>
            <w:szCs w:val="24"/>
            <w:lang w:val="it-IT"/>
            <w:rPrChange w:author="Lorenzo Salvi" w:date="2019-01-14T11:57:20.7290913" w:id="148222740">
              <w:rPr/>
            </w:rPrChange>
          </w:rPr>
          <w:t xml:space="preserve">ante </w:t>
        </w:r>
      </w:ins>
      <w:ins w:author="Salvatore Salernitano" w:date="2019-01-14T11:28:14.3604466" w:id="955669585">
        <w:r w:rsidRPr="07DF5666" w:rsidR="7B9C06AA">
          <w:rPr>
            <w:b w:val="1"/>
            <w:bCs w:val="1"/>
            <w:i w:val="1"/>
            <w:iCs w:val="1"/>
            <w:color w:val="000000" w:themeColor="text1" w:themeTint="FF" w:themeShade="FF"/>
            <w:sz w:val="24"/>
            <w:szCs w:val="24"/>
            <w:lang w:val="it-IT"/>
            <w:rPrChange w:author="Lorenzo Salvi" w:date="2019-01-14T11:57:20.7290913" w:id="1584167509">
              <w:rPr/>
            </w:rPrChange>
          </w:rPr>
          <w:t xml:space="preserve">il bottone Sensore</w:t>
        </w:r>
      </w:ins>
    </w:p>
    <w:p w:rsidR="6DD2AA54" w:rsidP="6DD2AA54" w:rsidRDefault="6DD2AA54" w14:paraId="2FE50A3B" w14:textId="39C1C4EC">
      <w:pPr>
        <w:pStyle w:val="Normale"/>
        <w:ind w:left="360"/>
        <w:rPr>
          <w:ins w:author="Salvatore Salernitano" w:date="2019-01-14T11:27:14.5159707" w:id="1741502347"/>
          <w:b w:val="1"/>
          <w:bCs w:val="1"/>
          <w:i w:val="1"/>
          <w:iCs w:val="1"/>
          <w:color w:val="000000" w:themeColor="text1" w:themeTint="FF" w:themeShade="FF"/>
          <w:lang w:val="it-IT"/>
          <w:rPrChange w:author="Salvatore Salernitano" w:date="2019-01-14T11:27:14.5159707" w:id="1414102094">
            <w:rPr/>
          </w:rPrChange>
        </w:rPr>
        <w:pPrChange w:author="Salvatore Salernitano" w:date="2019-01-14T11:27:14.5159707" w:id="1520548504">
          <w:pPr/>
        </w:pPrChange>
      </w:pPr>
    </w:p>
    <w:p w:rsidR="6DD2AA54" w:rsidP="3F605B04" w:rsidRDefault="6DD2AA54" w14:textId="1847E25D" w14:paraId="33964561">
      <w:pPr>
        <w:pStyle w:val="Normale"/>
        <w:ind w:left="720"/>
        <w:rPr>
          <w:b w:val="1"/>
          <w:bCs w:val="1"/>
          <w:i w:val="1"/>
          <w:iCs w:val="1"/>
          <w:color w:val="000000" w:themeColor="text1" w:themeTint="FF" w:themeShade="FF"/>
          <w:lang w:val="it-IT"/>
          <w:rPrChange w:author="Salvatore Salernitano" w:date="2019-01-17T11:14:26.0723579" w:id="1026887619">
            <w:rPr/>
          </w:rPrChange>
        </w:rPr>
        <w:rPr/>
        <w:pPrChange w:author="Salvatore Salernitano" w:date="2019-01-17T11:14:26.0723579" w:id="1017204781">
          <w:pPr/>
        </w:pPrChange>
      </w:pPr>
      <w:ins w:author="Salvatore Salernitano" w:date="2019-01-14T11:27:14.5159707" w:id="1443190406">
        <w:r>
          <w:drawing>
            <wp:inline wp14:editId="207DEAC3" wp14:anchorId="7E477693">
              <wp:extent cx="4572000" cy="2009775"/>
              <wp:effectExtent l="0" t="0" r="0" b="0"/>
              <wp:docPr id="1564123312" name="Immagine" title=""/>
              <wp:cNvGraphicFramePr>
                <a:graphicFrameLocks noChangeAspect="1"/>
              </wp:cNvGraphicFramePr>
              <a:graphic>
                <a:graphicData uri="http://schemas.openxmlformats.org/drawingml/2006/picture">
                  <pic:pic>
                    <pic:nvPicPr>
                      <pic:cNvPr id="0" name="Immagine"/>
                      <pic:cNvPicPr/>
                    </pic:nvPicPr>
                    <pic:blipFill>
                      <a:blip r:embed="R29b2362b3d99440a">
                        <a:extLst>
                          <a:ext xmlns:a="http://schemas.openxmlformats.org/drawingml/2006/main" uri="{28A0092B-C50C-407E-A947-70E740481C1C}">
                            <a14:useLocalDpi val="0"/>
                          </a:ext>
                        </a:extLst>
                      </a:blip>
                      <a:stretch>
                        <a:fillRect/>
                      </a:stretch>
                    </pic:blipFill>
                    <pic:spPr>
                      <a:xfrm>
                        <a:off x="0" y="0"/>
                        <a:ext cx="4572000" cy="2009775"/>
                      </a:xfrm>
                      <a:prstGeom prst="rect">
                        <a:avLst/>
                      </a:prstGeom>
                    </pic:spPr>
                  </pic:pic>
                </a:graphicData>
              </a:graphic>
            </wp:inline>
          </w:drawing>
        </w:r>
      </w:ins>
    </w:p>
    <w:p w:rsidR="7B9C06AA" w:rsidP="3D41746A" w:rsidRDefault="7B9C06AA" w14:paraId="4889FE5A" w14:textId="201B4783">
      <w:pPr>
        <w:pStyle w:val="Normale"/>
        <w:ind w:left="360"/>
        <w:jc w:val="center"/>
        <w:rPr>
          <w:ins w:author="Salvatore Salernitano" w:date="2019-01-14T11:29:14.9802826" w:id="706877210"/>
        </w:rPr>
      </w:pPr>
      <w:ins w:author="Salvatore Salernitano" w:date="2019-01-14T11:28:14.3604466" w:id="1060939969">
        <w:r w:rsidRPr="07DF5666" w:rsidR="7B9C06AA">
          <w:rPr>
            <w:b w:val="1"/>
            <w:bCs w:val="1"/>
            <w:i w:val="1"/>
            <w:iCs w:val="1"/>
            <w:rPrChange w:author="Lorenzo Salvi" w:date="2019-01-14T11:57:20.7290913" w:id="1194538664">
              <w:rPr/>
            </w:rPrChange>
          </w:rPr>
          <w:t xml:space="preserve">Fig.13: </w:t>
        </w:r>
        <w:r w:rsidRPr="07DF5666" w:rsidR="7B9C06AA">
          <w:rPr>
            <w:b w:val="1"/>
            <w:bCs w:val="1"/>
            <w:i w:val="1"/>
            <w:iCs w:val="1"/>
            <w:rPrChange w:author="Lorenzo Salvi" w:date="2019-01-14T11:57:20.7290913" w:id="1448449909">
              <w:rPr/>
            </w:rPrChange>
          </w:rPr>
          <w:t xml:space="preserve">Visualizzazione</w:t>
        </w:r>
        <w:r w:rsidRPr="07DF5666" w:rsidR="7B9C06AA">
          <w:rPr>
            <w:b w:val="1"/>
            <w:bCs w:val="1"/>
            <w:i w:val="1"/>
            <w:iCs w:val="1"/>
            <w:rPrChange w:author="Lorenzo Salvi" w:date="2019-01-14T11:57:20.7290913" w:id="1693116718">
              <w:rPr/>
            </w:rPrChange>
          </w:rPr>
          <w:t xml:space="preserve"> </w:t>
        </w:r>
        <w:r w:rsidRPr="07DF5666" w:rsidR="7B9C06AA">
          <w:rPr>
            <w:b w:val="1"/>
            <w:bCs w:val="1"/>
            <w:i w:val="1"/>
            <w:iCs w:val="1"/>
            <w:rPrChange w:author="Lorenzo Salvi" w:date="2019-01-14T11:57:20.7290913" w:id="1565284123">
              <w:rPr/>
            </w:rPrChange>
          </w:rPr>
          <w:t xml:space="preserve">della</w:t>
        </w:r>
        <w:r w:rsidRPr="07DF5666" w:rsidR="7B9C06AA">
          <w:rPr>
            <w:b w:val="1"/>
            <w:bCs w:val="1"/>
            <w:i w:val="1"/>
            <w:iCs w:val="1"/>
            <w:rPrChange w:author="Lorenzo Salvi" w:date="2019-01-14T11:57:20.7290913" w:id="82514179">
              <w:rPr/>
            </w:rPrChange>
          </w:rPr>
          <w:t xml:space="preserve"> Lista </w:t>
        </w:r>
        <w:r w:rsidRPr="07DF5666" w:rsidR="7B9C06AA">
          <w:rPr>
            <w:b w:val="1"/>
            <w:bCs w:val="1"/>
            <w:i w:val="1"/>
            <w:iCs w:val="1"/>
            <w:rPrChange w:author="Lorenzo Salvi" w:date="2019-01-14T11:57:20.7290913" w:id="513226481">
              <w:rPr/>
            </w:rPrChange>
          </w:rPr>
          <w:t xml:space="preserve">dei</w:t>
        </w:r>
        <w:r w:rsidRPr="07DF5666" w:rsidR="7B9C06AA">
          <w:rPr>
            <w:b w:val="1"/>
            <w:bCs w:val="1"/>
            <w:i w:val="1"/>
            <w:iCs w:val="1"/>
            <w:rPrChange w:author="Lorenzo Salvi" w:date="2019-01-14T11:57:20.7290913" w:id="133721791">
              <w:rPr/>
            </w:rPrChange>
          </w:rPr>
          <w:t xml:space="preserve"> </w:t>
        </w:r>
      </w:ins>
      <w:ins w:author="Salvatore Salernitano" w:date="2019-01-14T11:29:14.9802826" w:id="166903571">
        <w:r w:rsidRPr="07DF5666" w:rsidR="3D41746A">
          <w:rPr>
            <w:b w:val="1"/>
            <w:bCs w:val="1"/>
            <w:i w:val="1"/>
            <w:iCs w:val="1"/>
            <w:rPrChange w:author="Lorenzo Salvi" w:date="2019-01-14T11:57:20.7290913" w:id="2051554467">
              <w:rPr/>
            </w:rPrChange>
          </w:rPr>
          <w:t xml:space="preserve">Sensori</w:t>
        </w:r>
        <w:r w:rsidRPr="07DF5666" w:rsidR="3D41746A">
          <w:rPr>
            <w:b w:val="1"/>
            <w:bCs w:val="1"/>
            <w:i w:val="1"/>
            <w:iCs w:val="1"/>
            <w:rPrChange w:author="Lorenzo Salvi" w:date="2019-01-14T11:57:20.7290913" w:id="2083484574">
              <w:rPr/>
            </w:rPrChange>
          </w:rPr>
          <w:t xml:space="preserve"> di </w:t>
        </w:r>
        <w:r w:rsidRPr="07DF5666" w:rsidR="3D41746A">
          <w:rPr>
            <w:b w:val="1"/>
            <w:bCs w:val="1"/>
            <w:i w:val="1"/>
            <w:iCs w:val="1"/>
            <w:rPrChange w:author="Lorenzo Salvi" w:date="2019-01-14T11:57:20.7290913" w:id="1397590278">
              <w:rPr/>
            </w:rPrChange>
          </w:rPr>
          <w:t xml:space="preserve">sua</w:t>
        </w:r>
        <w:r w:rsidRPr="07DF5666" w:rsidR="3D41746A">
          <w:rPr>
            <w:b w:val="1"/>
            <w:bCs w:val="1"/>
            <w:i w:val="1"/>
            <w:iCs w:val="1"/>
            <w:rPrChange w:author="Lorenzo Salvi" w:date="2019-01-14T11:57:20.7290913" w:id="894312586">
              <w:rPr/>
            </w:rPrChange>
          </w:rPr>
          <w:t xml:space="preserve"> </w:t>
        </w:r>
        <w:r w:rsidRPr="07DF5666" w:rsidR="3D41746A">
          <w:rPr>
            <w:b w:val="1"/>
            <w:bCs w:val="1"/>
            <w:i w:val="1"/>
            <w:iCs w:val="1"/>
            <w:rPrChange w:author="Lorenzo Salvi" w:date="2019-01-14T11:57:20.7290913" w:id="444187439">
              <w:rPr/>
            </w:rPrChange>
          </w:rPr>
          <w:t xml:space="preserve">competenza</w:t>
        </w:r>
      </w:ins>
    </w:p>
    <w:p w:rsidR="3D41746A" w:rsidP="3D41746A" w:rsidRDefault="3D41746A" w14:paraId="42C8EF3A" w14:textId="5FF1443D">
      <w:pPr>
        <w:pStyle w:val="Normale"/>
        <w:ind w:left="360"/>
        <w:jc w:val="center"/>
        <w:rPr>
          <w:b w:val="1"/>
          <w:bCs w:val="1"/>
          <w:i w:val="1"/>
          <w:iCs w:val="1"/>
          <w:rPrChange w:author="Salvatore Salernitano" w:date="2019-01-14T11:29:14.9802826" w:id="1576780439">
            <w:rPr/>
          </w:rPrChange>
        </w:rPr>
        <w:pPrChange w:author="Salvatore Salernitano" w:date="2019-01-14T11:29:14.9802826" w:id="568283851">
          <w:pPr/>
        </w:pPrChange>
      </w:pPr>
    </w:p>
    <w:p xmlns:wp14="http://schemas.microsoft.com/office/word/2010/wordml" w:rsidRPr="00634BB8" w:rsidR="002102E9" w:rsidDel="68D68B52" w:rsidP="4FEDFC24" w:rsidRDefault="002102E9" w14:paraId="4674E0AA" wp14:textId="68495D11">
      <w:pPr>
        <w:pStyle w:val="Paragrafoelenco"/>
        <w:numPr>
          <w:ilvl w:val="0"/>
          <w:numId w:val="6"/>
        </w:numPr>
        <w:spacing w:before="0" w:beforeAutospacing="off" w:after="0" w:afterAutospacing="off" w:line="240" w:lineRule="auto"/>
        <w:ind w:left="720" w:right="0" w:hanging="360"/>
        <w:jc w:val="left"/>
        <w:rPr>
          <w:color w:val="000000" w:themeColor="text1" w:themeTint="FF" w:themeShade="FF"/>
          <w:sz w:val="22"/>
          <w:szCs w:val="22"/>
          <w:lang w:val="it-IT"/>
          <w:rPrChange w:author="Salvatore Salernitano" w:date="2019-01-14T13:42:05.8271568" w:id="964308849">
            <w:rPr/>
          </w:rPrChange>
        </w:rPr>
        <w:pPrChange w:author="Salvatore Salernitano" w:date="2019-01-14T13:42:05.8271568" w:id="421">
          <w:pPr>
            <w:pStyle w:val="Paragrafoelenco"/>
            <w:numPr>
              <w:numId w:val="25"/>
            </w:numPr>
            <w:tabs>
              <w:tab w:val="num" w:pos="360"/>
              <w:tab w:val="num" w:pos="720"/>
            </w:tabs>
            <w:spacing w:after="0" w:line="240" w:lineRule="auto"/>
            <w:ind w:hanging="720"/>
          </w:pPr>
        </w:pPrChange>
      </w:pPr>
      <w:ins w:author="Salvatore Salernitano" w:date="2019-01-14T11:32:15.7392662" w:id="415768178">
        <w:r w:rsidRPr="00634BB8" w:rsidR="70040EC5">
          <w:rPr>
            <w:rFonts w:ascii="Times New Roman" w:hAnsi="Times New Roman"/>
            <w:color w:val="000000" w:themeColor="text1"/>
            <w:lang w:val="it-IT"/>
            <w:rPrChange w:author="Lorenzo Salvi" w:date="2019-01-07T14:25:00Z" w:id="1421035776">
              <w:rPr>
                <w:rFonts w:ascii="Times New Roman" w:hAnsi="Times New Roman"/>
                <w:color w:val="000000" w:themeColor="text1"/>
              </w:rPr>
            </w:rPrChange>
          </w:rPr>
          <w:t>I</w:t>
        </w:r>
      </w:ins>
      <w:del w:author="Salvatore Salernitano" w:date="2019-01-14T11:32:15.7392662" w:id="516515549">
        <w:r w:rsidRPr="00634BB8" w:rsidDel="70040EC5">
          <w:rPr>
            <w:rFonts w:ascii="Times New Roman" w:hAnsi="Times New Roman"/>
            <w:color w:val="000000" w:themeColor="text1"/>
            <w:lang w:val="it-IT"/>
            <w:rPrChange w:author="Lorenzo Salvi" w:date="2019-01-07T14:25:00Z" w:id="1717602800">
              <w:rPr>
                <w:rFonts w:ascii="Times New Roman" w:hAnsi="Times New Roman"/>
                <w:color w:val="000000" w:themeColor="text1"/>
              </w:rPr>
            </w:rPrChange>
          </w:rPr>
          <w:delText xml:space="preserve">Attraverso la GUI (Dashboard Gestore), i</w:delText>
        </w:r>
      </w:del>
      <w:r w:rsidRPr="00634BB8">
        <w:rPr>
          <w:rFonts w:ascii="Times New Roman" w:hAnsi="Times New Roman"/>
          <w:color w:val="000000" w:themeColor="text1"/>
          <w:lang w:val="it-IT"/>
          <w:rPrChange w:author="Lorenzo Salvi" w:date="2019-01-07T14:25:00Z" w:id="284728493">
            <w:rPr>
              <w:rFonts w:ascii="Times New Roman" w:hAnsi="Times New Roman"/>
              <w:color w:val="000000" w:themeColor="text1"/>
            </w:rPr>
          </w:rPrChange>
        </w:rPr>
        <w:t xml:space="preserve">l </w:t>
      </w:r>
      <w:ins w:author="Salvatore Salernitano" w:date="2019-01-14T11:32:15.7392662" w:id="2143413710">
        <w:r w:rsidRPr="00634BB8" w:rsidR="70040EC5">
          <w:rPr>
            <w:rFonts w:ascii="Times New Roman" w:hAnsi="Times New Roman"/>
            <w:color w:val="000000" w:themeColor="text1"/>
            <w:lang w:val="it-IT"/>
            <w:rPrChange w:author="Lorenzo Salvi" w:date="2019-01-07T14:25:00Z" w:id="1739113758">
              <w:rPr>
                <w:rFonts w:ascii="Times New Roman" w:hAnsi="Times New Roman"/>
                <w:color w:val="000000" w:themeColor="text1"/>
              </w:rPr>
            </w:rPrChange>
          </w:rPr>
          <w:t>G</w:t>
        </w:r>
        <w:r w:rsidRPr="00634BB8">
          <w:rPr>
            <w:rFonts w:ascii="Times New Roman" w:hAnsi="Times New Roman"/>
            <w:color w:val="000000" w:themeColor="text1"/>
            <w:lang w:val="it-IT"/>
            <w:rPrChange w:author="Lorenzo Salvi" w:date="2019-01-07T14:25:00Z" w:id="756965433">
              <w:rPr>
                <w:rFonts w:ascii="Times New Roman" w:hAnsi="Times New Roman"/>
                <w:color w:val="000000" w:themeColor="text1"/>
              </w:rPr>
            </w:rPrChange>
          </w:rPr>
          <w:t xml:space="preserve">estore potrà </w:t>
        </w:r>
      </w:ins>
      <w:ins w:author="Salvatore Salernitano" w:date="2019-01-14T11:33:16.3995193" w:id="833363353">
        <w:r w:rsidRPr="00634BB8" w:rsidR="2EEAA1DF">
          <w:rPr>
            <w:rFonts w:ascii="Times New Roman" w:hAnsi="Times New Roman"/>
            <w:color w:val="000000" w:themeColor="text1"/>
            <w:lang w:val="it-IT"/>
            <w:rPrChange w:author="Lorenzo Salvi" w:date="2019-01-07T14:25:00Z" w:id="1324005981">
              <w:rPr>
                <w:rFonts w:ascii="Times New Roman" w:hAnsi="Times New Roman"/>
                <w:color w:val="000000" w:themeColor="text1"/>
              </w:rPr>
            </w:rPrChange>
          </w:rPr>
          <w:t xml:space="preserve">aggiungere un nuovo sensore </w:t>
        </w:r>
        <w:r w:rsidRPr="00634BB8" w:rsidR="2EEAA1DF">
          <w:rPr>
            <w:rFonts w:ascii="Times New Roman" w:hAnsi="Times New Roman"/>
            <w:color w:val="000000" w:themeColor="text1"/>
            <w:lang w:val="it-IT"/>
            <w:rPrChange w:author="Lorenzo Salvi" w:date="2019-01-07T14:25:00Z" w:id="954380541">
              <w:rPr>
                <w:rFonts w:ascii="Times New Roman" w:hAnsi="Times New Roman"/>
                <w:color w:val="000000" w:themeColor="text1"/>
              </w:rPr>
            </w:rPrChange>
          </w:rPr>
          <w:t>e</w:t>
        </w:r>
        <w:r w:rsidRPr="00634BB8" w:rsidR="2EEAA1DF">
          <w:rPr>
            <w:rFonts w:ascii="Times New Roman" w:hAnsi="Times New Roman"/>
            <w:color w:val="000000" w:themeColor="text1"/>
            <w:lang w:val="it-IT"/>
            <w:rPrChange w:author="Lorenzo Salvi" w:date="2019-01-07T14:25:00Z" w:id="1422135621">
              <w:rPr>
                <w:rFonts w:ascii="Times New Roman" w:hAnsi="Times New Roman"/>
                <w:color w:val="000000" w:themeColor="text1"/>
              </w:rPr>
            </w:rPrChange>
          </w:rPr>
          <w:t xml:space="preserve">, nello stesso momento, effettuare il suo backup mediante il bottone </w:t>
        </w:r>
      </w:ins>
      <w:ins w:author="Salvatore Salernitano" w:date="2019-01-14T11:34:16.1957616" w:id="578760971">
        <w:r w:rsidRPr="00634BB8" w:rsidR="372DD793">
          <w:rPr>
            <w:rFonts w:ascii="Times New Roman" w:hAnsi="Times New Roman"/>
            <w:color w:val="000000" w:themeColor="text1"/>
            <w:lang w:val="it-IT"/>
            <w:rPrChange w:author="Lorenzo Salvi" w:date="2019-01-07T14:25:00Z" w:id="2011326552">
              <w:rPr>
                <w:rFonts w:ascii="Times New Roman" w:hAnsi="Times New Roman"/>
                <w:color w:val="000000" w:themeColor="text1"/>
              </w:rPr>
            </w:rPrChange>
          </w:rPr>
          <w:t>“</w:t>
        </w:r>
      </w:ins>
      <w:ins w:author="Salvatore Salernitano" w:date="2019-01-14T11:33:16.3995193" w:id="349787955">
        <w:r w:rsidRPr="00634BB8" w:rsidR="2EEAA1DF">
          <w:rPr>
            <w:rFonts w:ascii="Times New Roman" w:hAnsi="Times New Roman"/>
            <w:color w:val="000000" w:themeColor="text1"/>
            <w:lang w:val="it-IT"/>
            <w:rPrChange w:author="Lorenzo Salvi" w:date="2019-01-07T14:25:00Z" w:id="1050661477">
              <w:rPr>
                <w:rFonts w:ascii="Times New Roman" w:hAnsi="Times New Roman"/>
                <w:color w:val="000000" w:themeColor="text1"/>
              </w:rPr>
            </w:rPrChange>
          </w:rPr>
          <w:t>Aggiungi Sensore e</w:t>
        </w:r>
      </w:ins>
      <w:ins w:author="Salvatore Salernitano" w:date="2019-01-14T11:34:16.1957616" w:id="271978799">
        <w:r w:rsidRPr="00634BB8" w:rsidR="372DD793">
          <w:rPr>
            <w:rFonts w:ascii="Times New Roman" w:hAnsi="Times New Roman"/>
            <w:color w:val="000000" w:themeColor="text1"/>
            <w:lang w:val="it-IT"/>
            <w:rPrChange w:author="Lorenzo Salvi" w:date="2019-01-07T14:25:00Z" w:id="875409474">
              <w:rPr>
                <w:rFonts w:ascii="Times New Roman" w:hAnsi="Times New Roman"/>
                <w:color w:val="000000" w:themeColor="text1"/>
              </w:rPr>
            </w:rPrChange>
          </w:rPr>
          <w:t xml:space="preserve"> Backup”. Nella sezione Backup</w:t>
        </w:r>
      </w:ins>
      <w:ins w:author="Salvatore Salernitano" w:date="2019-01-14T11:35:16.2684961" w:id="362807616">
        <w:r w:rsidRPr="00634BB8" w:rsidR="408FACD8">
          <w:rPr>
            <w:rFonts w:ascii="Times New Roman" w:hAnsi="Times New Roman"/>
            <w:color w:val="000000" w:themeColor="text1"/>
            <w:lang w:val="it-IT"/>
            <w:rPrChange w:author="Lorenzo Salvi" w:date="2019-01-07T14:25:00Z" w:id="180041469">
              <w:rPr>
                <w:rFonts w:ascii="Times New Roman" w:hAnsi="Times New Roman"/>
                <w:color w:val="000000" w:themeColor="text1"/>
              </w:rPr>
            </w:rPrChange>
          </w:rPr>
          <w:t xml:space="preserve"> sono già riportati dei valori consigliati per indicar</w:t>
        </w:r>
      </w:ins>
      <w:ins w:author="Lorenzo Salvi" w:date="2019-01-14T11:40:51.3448148" w:id="1928048468">
        <w:r w:rsidRPr="00634BB8" w:rsidR="1C9DBAB4">
          <w:rPr>
            <w:rFonts w:ascii="Times New Roman" w:hAnsi="Times New Roman"/>
            <w:color w:val="000000" w:themeColor="text1"/>
            <w:lang w:val="it-IT"/>
            <w:rPrChange w:author="Lorenzo Salvi" w:date="2019-01-07T14:25:00Z" w:id="967893974">
              <w:rPr>
                <w:rFonts w:ascii="Times New Roman" w:hAnsi="Times New Roman"/>
                <w:color w:val="000000" w:themeColor="text1"/>
              </w:rPr>
            </w:rPrChange>
          </w:rPr>
          <w:t xml:space="preserve">e i range di valori che il Sensore non deve superare. </w:t>
        </w:r>
      </w:ins>
      <w:ins w:author="Salvatore Salernitano" w:date="2019-01-14T13:41:05.7026669" w:id="1243112245">
        <w:r w:rsidRPr="00634BB8" w:rsidR="2FA2A5D7">
          <w:rPr>
            <w:rFonts w:ascii="Times New Roman" w:hAnsi="Times New Roman"/>
            <w:color w:val="000000" w:themeColor="text1"/>
            <w:lang w:val="it-IT"/>
            <w:rPrChange w:author="Lorenzo Salvi" w:date="2019-01-07T14:25:00Z" w:id="423189063">
              <w:rPr>
                <w:rFonts w:ascii="Times New Roman" w:hAnsi="Times New Roman"/>
                <w:color w:val="000000" w:themeColor="text1"/>
              </w:rPr>
            </w:rPrChange>
          </w:rPr>
          <w:t xml:space="preserve">E’</w:t>
        </w:r>
      </w:ins>
      <w:ins w:author="Lorenzo Salvi" w:date="2019-01-14T11:41:51.3312788" w:id="979303091">
        <w:del w:author="Salvatore Salernitano" w:date="2019-01-14T13:41:05.7026669" w:id="937611014">
          <w:r w:rsidRPr="00634BB8" w:rsidDel="2FA2A5D7" w:rsidR="48260C3E">
            <w:rPr>
              <w:rFonts w:ascii="Times New Roman" w:hAnsi="Times New Roman"/>
              <w:color w:val="000000" w:themeColor="text1"/>
              <w:lang w:val="it-IT"/>
              <w:rPrChange w:author="Lorenzo Salvi" w:date="2019-01-07T14:25:00Z" w:id="1960762012">
                <w:rPr>
                  <w:rFonts w:ascii="Times New Roman" w:hAnsi="Times New Roman"/>
                  <w:color w:val="000000" w:themeColor="text1"/>
                </w:rPr>
              </w:rPrChange>
            </w:rPr>
            <w:delText xml:space="preserve">E’</w:delText>
          </w:r>
        </w:del>
        <w:r w:rsidRPr="00634BB8" w:rsidR="48260C3E">
          <w:rPr>
            <w:rFonts w:ascii="Times New Roman" w:hAnsi="Times New Roman"/>
            <w:color w:val="000000" w:themeColor="text1"/>
            <w:lang w:val="it-IT"/>
            <w:rPrChange w:author="Lorenzo Salvi" w:date="2019-01-07T14:25:00Z" w:id="1092658336">
              <w:rPr>
                <w:rFonts w:ascii="Times New Roman" w:hAnsi="Times New Roman"/>
                <w:color w:val="000000" w:themeColor="text1"/>
              </w:rPr>
            </w:rPrChange>
          </w:rPr>
          <w:t xml:space="preserve"> molto importante avere i valori di Range </w:t>
        </w:r>
        <w:r w:rsidRPr="00634BB8" w:rsidR="48260C3E">
          <w:rPr>
            <w:rFonts w:ascii="Times New Roman" w:hAnsi="Times New Roman"/>
            <w:color w:val="000000" w:themeColor="text1"/>
            <w:lang w:val="it-IT"/>
            <w:rPrChange w:author="Lorenzo Salvi" w:date="2019-01-07T14:25:00Z" w:id="835435536">
              <w:rPr>
                <w:rFonts w:ascii="Times New Roman" w:hAnsi="Times New Roman"/>
                <w:color w:val="000000" w:themeColor="text1"/>
              </w:rPr>
            </w:rPrChange>
          </w:rPr>
          <w:t xml:space="preserve">perch</w:t>
        </w:r>
      </w:ins>
      <w:ins w:author="Salvatore Salernitano" w:date="2019-01-14T13:41:05.7026669" w:id="202321043">
        <w:r w:rsidRPr="00634BB8" w:rsidR="2FA2A5D7">
          <w:rPr>
            <w:rFonts w:ascii="Times New Roman" w:hAnsi="Times New Roman"/>
            <w:color w:val="000000" w:themeColor="text1"/>
            <w:lang w:val="it-IT"/>
            <w:rPrChange w:author="Lorenzo Salvi" w:date="2019-01-07T14:25:00Z" w:id="189006386">
              <w:rPr>
                <w:rFonts w:ascii="Times New Roman" w:hAnsi="Times New Roman"/>
                <w:color w:val="000000" w:themeColor="text1"/>
              </w:rPr>
            </w:rPrChange>
          </w:rPr>
          <w:t xml:space="preserve">è</w:t>
        </w:r>
      </w:ins>
      <w:ins w:author="Lorenzo Salvi" w:date="2019-01-14T11:41:51.3312788" w:id="177302050">
        <w:del w:author="Salvatore Salernitano" w:date="2019-01-14T13:41:05.7026669" w:id="1562053627">
          <w:r w:rsidRPr="00634BB8" w:rsidDel="2FA2A5D7" w:rsidR="48260C3E">
            <w:rPr>
              <w:rFonts w:ascii="Times New Roman" w:hAnsi="Times New Roman"/>
              <w:color w:val="000000" w:themeColor="text1"/>
              <w:lang w:val="it-IT"/>
              <w:rPrChange w:author="Lorenzo Salvi" w:date="2019-01-07T14:25:00Z" w:id="1036938573">
                <w:rPr>
                  <w:rFonts w:ascii="Times New Roman" w:hAnsi="Times New Roman"/>
                  <w:color w:val="000000" w:themeColor="text1"/>
                </w:rPr>
              </w:rPrChange>
            </w:rPr>
            <w:delText xml:space="preserve">’</w:delText>
          </w:r>
        </w:del>
        <w:r w:rsidRPr="00634BB8" w:rsidR="48260C3E">
          <w:rPr>
            <w:rFonts w:ascii="Times New Roman" w:hAnsi="Times New Roman"/>
            <w:color w:val="000000" w:themeColor="text1"/>
            <w:lang w:val="it-IT"/>
            <w:rPrChange w:author="Lorenzo Salvi" w:date="2019-01-07T14:25:00Z" w:id="521695957">
              <w:rPr>
                <w:rFonts w:ascii="Times New Roman" w:hAnsi="Times New Roman"/>
                <w:color w:val="000000" w:themeColor="text1"/>
              </w:rPr>
            </w:rPrChange>
          </w:rPr>
          <w:t xml:space="preserve"> permettono di</w:t>
        </w:r>
      </w:ins>
      <w:ins w:author="Lorenzo Salvi" w:date="2019-01-14T11:40:51.3448148" w:id="899627525">
        <w:r w:rsidRPr="00634BB8" w:rsidR="1C9DBAB4">
          <w:rPr>
            <w:rFonts w:ascii="Times New Roman" w:hAnsi="Times New Roman"/>
            <w:color w:val="000000" w:themeColor="text1"/>
            <w:lang w:val="it-IT"/>
            <w:rPrChange w:author="Lorenzo Salvi" w:date="2019-01-07T14:25:00Z" w:id="994959403">
              <w:rPr>
                <w:rFonts w:ascii="Times New Roman" w:hAnsi="Times New Roman"/>
                <w:color w:val="000000" w:themeColor="text1"/>
              </w:rPr>
            </w:rPrChange>
          </w:rPr>
          <w:t xml:space="preserve"> </w:t>
        </w:r>
      </w:ins>
      <w:ins w:author="Lorenzo Salvi" w:date="2019-01-14T11:42:51.2859835" w:id="1931324252">
        <w:r w:rsidRPr="00634BB8" w:rsidR="64C7556A">
          <w:rPr>
            <w:rFonts w:ascii="Times New Roman" w:hAnsi="Times New Roman"/>
            <w:color w:val="000000" w:themeColor="text1"/>
            <w:lang w:val="it-IT"/>
            <w:rPrChange w:author="Lorenzo Salvi" w:date="2019-01-07T14:25:00Z" w:id="1377927635">
              <w:rPr>
                <w:rFonts w:ascii="Times New Roman" w:hAnsi="Times New Roman"/>
                <w:color w:val="000000" w:themeColor="text1"/>
              </w:rPr>
            </w:rPrChange>
          </w:rPr>
          <w:t xml:space="preserve">poter distinguere i sensori con valori </w:t>
        </w:r>
        <w:r w:rsidRPr="00634BB8" w:rsidR="64C7556A">
          <w:rPr>
            <w:rFonts w:ascii="Times New Roman" w:hAnsi="Times New Roman"/>
            <w:color w:val="000000" w:themeColor="text1"/>
            <w:lang w:val="it-IT"/>
            <w:rPrChange w:author="Lorenzo Salvi" w:date="2019-01-07T14:25:00Z" w:id="1774798975">
              <w:rPr>
                <w:rFonts w:ascii="Times New Roman" w:hAnsi="Times New Roman"/>
                <w:color w:val="000000" w:themeColor="text1"/>
              </w:rPr>
            </w:rPrChange>
          </w:rPr>
          <w:t xml:space="preserve">fuori</w:t>
        </w:r>
      </w:ins>
      <w:ins w:author="Lorenzo Salvi" w:date="2019-01-14T11:43:52.4742304" w:id="1232511077">
        <w:r w:rsidRPr="00634BB8" w:rsidR="7EF3AE9C">
          <w:rPr>
            <w:rFonts w:ascii="Times New Roman" w:hAnsi="Times New Roman"/>
            <w:color w:val="000000" w:themeColor="text1"/>
            <w:lang w:val="it-IT"/>
            <w:rPrChange w:author="Lorenzo Salvi" w:date="2019-01-07T14:25:00Z" w:id="1897640345">
              <w:rPr>
                <w:rFonts w:ascii="Times New Roman" w:hAnsi="Times New Roman"/>
                <w:color w:val="000000" w:themeColor="text1"/>
              </w:rPr>
            </w:rPrChange>
          </w:rPr>
          <w:t xml:space="preserve"> </w:t>
        </w:r>
      </w:ins>
      <w:ins w:author="Lorenzo Salvi" w:date="2019-01-14T11:42:51.2859835" w:id="1681743971">
        <w:r w:rsidRPr="00634BB8" w:rsidR="64C7556A">
          <w:rPr>
            <w:rFonts w:ascii="Times New Roman" w:hAnsi="Times New Roman"/>
            <w:color w:val="000000" w:themeColor="text1"/>
            <w:lang w:val="it-IT"/>
            <w:rPrChange w:author="Lorenzo Salvi" w:date="2019-01-07T14:25:00Z" w:id="1247542340">
              <w:rPr>
                <w:rFonts w:ascii="Times New Roman" w:hAnsi="Times New Roman"/>
                <w:color w:val="000000" w:themeColor="text1"/>
              </w:rPr>
            </w:rPrChange>
          </w:rPr>
          <w:t xml:space="preserve">soglia</w:t>
        </w:r>
        <w:r w:rsidRPr="00634BB8" w:rsidR="64C7556A">
          <w:rPr>
            <w:rFonts w:ascii="Times New Roman" w:hAnsi="Times New Roman"/>
            <w:color w:val="000000" w:themeColor="text1"/>
            <w:lang w:val="it-IT"/>
            <w:rPrChange w:author="Lorenzo Salvi" w:date="2019-01-07T14:25:00Z" w:id="2037772090">
              <w:rPr>
                <w:rFonts w:ascii="Times New Roman" w:hAnsi="Times New Roman"/>
                <w:color w:val="000000" w:themeColor="text1"/>
              </w:rPr>
            </w:rPrChange>
          </w:rPr>
          <w:t xml:space="preserve"> “Se</w:t>
        </w:r>
      </w:ins>
      <w:ins w:author="Lorenzo Salvi" w:date="2019-01-14T11:43:52.4742304" w:id="178399724">
        <w:r w:rsidRPr="00634BB8" w:rsidR="7EF3AE9C">
          <w:rPr>
            <w:rFonts w:ascii="Times New Roman" w:hAnsi="Times New Roman"/>
            <w:color w:val="000000" w:themeColor="text1"/>
            <w:lang w:val="it-IT"/>
            <w:rPrChange w:author="Lorenzo Salvi" w:date="2019-01-07T14:25:00Z" w:id="780599481">
              <w:rPr>
                <w:rFonts w:ascii="Times New Roman" w:hAnsi="Times New Roman"/>
                <w:color w:val="000000" w:themeColor="text1"/>
              </w:rPr>
            </w:rPrChange>
          </w:rPr>
          <w:t xml:space="preserve">nsori a Ris</w:t>
        </w:r>
        <w:r w:rsidRPr="7EF3AE9C" w:rsidR="7EF3AE9C">
          <w:rPr>
            <w:rFonts w:ascii="Times New Roman" w:hAnsi="Times New Roman"/>
            <w:color w:val="000000" w:themeColor="text1" w:themeTint="FF" w:themeShade="FF"/>
            <w:lang w:val="it-IT"/>
            <w:rPrChange w:author="Lorenzo Salvi" w:date="2019-01-14T11:43:52.4742304" w:id="1891065354">
              <w:rPr/>
            </w:rPrChange>
          </w:rPr>
          <w:t>chio</w:t>
        </w:r>
      </w:ins>
      <w:ins w:author="Lorenzo Salvi" w:date="2019-01-14T11:42:51.2859835" w:id="67006566">
        <w:r w:rsidRPr="00634BB8" w:rsidR="64C7556A">
          <w:rPr>
            <w:rFonts w:ascii="Times New Roman" w:hAnsi="Times New Roman"/>
            <w:color w:val="000000" w:themeColor="text1"/>
            <w:lang w:val="it-IT"/>
            <w:rPrChange w:author="Lorenzo Salvi" w:date="2019-01-07T14:25:00Z" w:id="2123175439">
              <w:rPr>
                <w:rFonts w:ascii="Times New Roman" w:hAnsi="Times New Roman"/>
                <w:color w:val="000000" w:themeColor="text1"/>
              </w:rPr>
            </w:rPrChange>
          </w:rPr>
          <w:t xml:space="preserve">” </w:t>
        </w:r>
      </w:ins>
      <w:ins w:author="Lorenzo Salvi" w:date="2019-01-14T11:43:52.4742304" w:id="1582841148">
        <w:r w:rsidRPr="00634BB8" w:rsidR="7EF3AE9C">
          <w:rPr>
            <w:rFonts w:ascii="Times New Roman" w:hAnsi="Times New Roman"/>
            <w:color w:val="000000" w:themeColor="text1"/>
            <w:lang w:val="it-IT"/>
            <w:rPrChange w:author="Lorenzo Salvi" w:date="2019-01-07T14:25:00Z" w:id="582447843">
              <w:rPr>
                <w:rFonts w:ascii="Times New Roman" w:hAnsi="Times New Roman"/>
                <w:color w:val="000000" w:themeColor="text1"/>
              </w:rPr>
            </w:rPrChange>
          </w:rPr>
          <w:t xml:space="preserve">dai Sensori con valori a norma.</w:t>
        </w:r>
      </w:ins>
      <w:ins w:author="Lorenzo Salvi" w:date="2019-01-14T11:45:53.6943664" w:id="700557821">
        <w:r w:rsidRPr="00634BB8" w:rsidR="3C27B656">
          <w:rPr>
            <w:rFonts w:ascii="Times New Roman" w:hAnsi="Times New Roman"/>
            <w:color w:val="000000" w:themeColor="text1"/>
            <w:lang w:val="it-IT"/>
            <w:rPrChange w:author="Lorenzo Salvi" w:date="2019-01-07T14:25:00Z" w:id="1189775010">
              <w:rPr>
                <w:rFonts w:ascii="Times New Roman" w:hAnsi="Times New Roman"/>
                <w:color w:val="000000" w:themeColor="text1"/>
              </w:rPr>
            </w:rPrChange>
          </w:rPr>
          <w:t xml:space="preserve"> I </w:t>
        </w:r>
      </w:ins>
      <w:ins w:author="Lorenzo Salvi" w:date="2019-01-14T11:44:52.3633622" w:id="1454399526">
        <w:r w:rsidRPr="00634BB8" w:rsidR="0B5D7CAF">
          <w:rPr>
            <w:rFonts w:ascii="Times New Roman" w:hAnsi="Times New Roman"/>
            <w:color w:val="000000" w:themeColor="text1"/>
            <w:lang w:val="it-IT"/>
            <w:rPrChange w:author="Lorenzo Salvi" w:date="2019-01-07T14:25:00Z" w:id="717577909">
              <w:rPr>
                <w:rFonts w:ascii="Times New Roman" w:hAnsi="Times New Roman"/>
                <w:color w:val="000000" w:themeColor="text1"/>
              </w:rPr>
            </w:rPrChange>
          </w:rPr>
          <w:t xml:space="preserve">valori </w:t>
        </w:r>
      </w:ins>
      <w:ins w:author="Lorenzo Salvi" w:date="2019-01-14T11:45:53.6943664" w:id="1596769662">
        <w:r w:rsidRPr="00634BB8" w:rsidR="3C27B656">
          <w:rPr>
            <w:rFonts w:ascii="Times New Roman" w:hAnsi="Times New Roman"/>
            <w:color w:val="000000" w:themeColor="text1"/>
            <w:lang w:val="it-IT"/>
            <w:rPrChange w:author="Lorenzo Salvi" w:date="2019-01-07T14:25:00Z" w:id="1317327033">
              <w:rPr>
                <w:rFonts w:ascii="Times New Roman" w:hAnsi="Times New Roman"/>
                <w:color w:val="000000" w:themeColor="text1"/>
              </w:rPr>
            </w:rPrChange>
          </w:rPr>
          <w:t xml:space="preserve">ottimali permettono ai </w:t>
        </w:r>
      </w:ins>
      <w:ins w:author="Lorenzo Salvi" w:date="2019-01-14T11:46:54.1495957" w:id="2061415038">
        <w:r w:rsidRPr="00634BB8" w:rsidR="23036D9F">
          <w:rPr>
            <w:rFonts w:ascii="Times New Roman" w:hAnsi="Times New Roman"/>
            <w:color w:val="000000" w:themeColor="text1"/>
            <w:lang w:val="it-IT"/>
            <w:rPrChange w:author="Lorenzo Salvi" w:date="2019-01-07T14:25:00Z" w:id="1966361850">
              <w:rPr>
                <w:rFonts w:ascii="Times New Roman" w:hAnsi="Times New Roman"/>
                <w:color w:val="000000" w:themeColor="text1"/>
              </w:rPr>
            </w:rPrChange>
          </w:rPr>
          <w:t xml:space="preserve">Gestori di riportare i </w:t>
        </w:r>
      </w:ins>
      <w:ins w:author="Lorenzo Salvi" w:date="2019-01-14T11:47:53.9205451" w:id="1066531209">
        <w:r w:rsidRPr="00634BB8" w:rsidR="3D1AD657">
          <w:rPr>
            <w:rFonts w:ascii="Times New Roman" w:hAnsi="Times New Roman"/>
            <w:color w:val="000000" w:themeColor="text1"/>
            <w:lang w:val="it-IT"/>
            <w:rPrChange w:author="Lorenzo Salvi" w:date="2019-01-07T14:25:00Z" w:id="229661077">
              <w:rPr>
                <w:rFonts w:ascii="Times New Roman" w:hAnsi="Times New Roman"/>
                <w:color w:val="000000" w:themeColor="text1"/>
              </w:rPr>
            </w:rPrChange>
          </w:rPr>
          <w:t xml:space="preserve">Sensori a norma mediante la sezione Ripristino: </w:t>
        </w:r>
      </w:ins>
      <w:ins w:author="Lorenzo Salvi" w:date="2019-01-14T11:40:51.3448148" w:id="1190115950">
        <w:r w:rsidRPr="5FF987E4" w:rsidR="1C9DBAB4">
          <w:rPr/>
          <w:t xml:space="preserve"> </w:t>
        </w:r>
        <w:r>
          <w:drawing>
            <wp:inline xmlns:wp14="http://schemas.microsoft.com/office/word/2010/wordprocessingDrawing" wp14:editId="7AD5039E" wp14:anchorId="11764B1C">
              <wp:extent cx="4314825" cy="2436078"/>
              <wp:effectExtent l="0" t="0" r="0" b="0"/>
              <wp:docPr id="1502194397" name="" title=""/>
              <wp:cNvGraphicFramePr>
                <a:graphicFrameLocks noChangeAspect="1"/>
              </wp:cNvGraphicFramePr>
              <a:graphic>
                <a:graphicData uri="http://schemas.openxmlformats.org/drawingml/2006/picture">
                  <pic:pic>
                    <pic:nvPicPr>
                      <pic:cNvPr id="0" name=""/>
                      <pic:cNvPicPr/>
                    </pic:nvPicPr>
                    <pic:blipFill>
                      <a:blip r:embed="Ref021caefd4646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14825" cy="2436078"/>
                      </a:xfrm>
                      <a:prstGeom prst="rect">
                        <a:avLst/>
                      </a:prstGeom>
                    </pic:spPr>
                  </pic:pic>
                </a:graphicData>
              </a:graphic>
            </wp:inline>
          </w:drawing>
        </w:r>
      </w:ins>
    </w:p>
    <w:p xmlns:wp14="http://schemas.microsoft.com/office/word/2010/wordml" w:rsidRPr="00BF620D" w:rsidR="00EC7A0C" w:rsidDel="68D68B52" w:rsidP="00EC7A0C" w:rsidRDefault="00EC7A0C" w14:paraId="2DE403A5" wp14:textId="77777777">
      <w:pPr>
        <w:rPr>
          <w:del w:author="Marco Poscente" w:date="2019-01-08T15:09:25.9586927" w:id="2083437683"/>
          <w:lang w:val="it-IT"/>
        </w:rPr>
      </w:pPr>
    </w:p>
    <w:p xmlns:wp14="http://schemas.microsoft.com/office/word/2010/wordml" w:rsidRPr="00BF620D" w:rsidR="000157E0" w:rsidDel="68D68B52" w:rsidP="00D13962" w:rsidRDefault="000157E0" w14:paraId="62431CDC" wp14:textId="77777777">
      <w:pPr>
        <w:pStyle w:val="Titolo"/>
        <w:spacing w:after="0"/>
        <w:jc w:val="both"/>
        <w:rPr>
          <w:del w:author="Marco Poscente" w:date="2019-01-08T15:09:25.9586927" w:id="203621324"/>
          <w:rFonts w:ascii="Arial" w:hAnsi="Arial" w:cs="Arial"/>
          <w:color w:val="auto"/>
          <w:spacing w:val="0"/>
          <w:kern w:val="0"/>
          <w:sz w:val="24"/>
          <w:szCs w:val="24"/>
          <w:lang w:val="it-IT"/>
        </w:rPr>
      </w:pPr>
    </w:p>
    <w:p xmlns:wp14="http://schemas.microsoft.com/office/word/2010/wordml" w:rsidR="002102E9" w:rsidDel="68D68B52" w:rsidP="00D13962" w:rsidRDefault="002102E9" w14:paraId="49E398E2" wp14:textId="77777777">
      <w:pPr>
        <w:pStyle w:val="Titolo"/>
        <w:spacing w:after="0"/>
        <w:jc w:val="both"/>
        <w:rPr>
          <w:del w:author="Marco Poscente" w:date="2019-01-08T15:09:25.9586927" w:id="858501984"/>
          <w:rFonts w:ascii="Arial" w:hAnsi="Arial" w:cs="Arial"/>
          <w:color w:val="auto"/>
          <w:spacing w:val="0"/>
          <w:kern w:val="0"/>
          <w:sz w:val="24"/>
          <w:szCs w:val="24"/>
          <w:lang w:val="it-IT"/>
        </w:rPr>
      </w:pPr>
    </w:p>
    <w:p xmlns:wp14="http://schemas.microsoft.com/office/word/2010/wordml" w:rsidR="002102E9" w:rsidDel="68D68B52" w:rsidP="00D13962" w:rsidRDefault="002102E9" w14:paraId="16287F21" wp14:textId="77777777">
      <w:pPr>
        <w:pStyle w:val="Titolo"/>
        <w:spacing w:after="0"/>
        <w:jc w:val="both"/>
        <w:rPr>
          <w:del w:author="Marco Poscente" w:date="2019-01-08T15:09:25.9586927" w:id="1655546783"/>
          <w:rFonts w:ascii="Arial" w:hAnsi="Arial" w:cs="Arial"/>
          <w:color w:val="auto"/>
          <w:spacing w:val="0"/>
          <w:kern w:val="0"/>
          <w:sz w:val="24"/>
          <w:szCs w:val="24"/>
          <w:lang w:val="it-IT"/>
        </w:rPr>
      </w:pPr>
    </w:p>
    <w:p xmlns:wp14="http://schemas.microsoft.com/office/word/2010/wordml" w:rsidR="002102E9" w:rsidDel="408FACD8" w:rsidP="372DD793" w:rsidRDefault="002102E9" w14:paraId="5BE93A62" wp14:textId="341169C5">
      <w:pPr>
        <w:pStyle w:val="Paragrafoelenco"/>
        <w:numPr>
          <w:ilvl w:val="0"/>
          <w:numId w:val="6"/>
        </w:numPr>
        <w:spacing w:after="0" w:line="240" w:lineRule="auto"/>
        <w:rPr>
          <w:del w:author="Salvatore Salernitano" w:date="2019-01-14T11:35:16.2684961" w:id="287709010"/>
          <w:color w:val="000000" w:themeColor="text1" w:themeTint="FF" w:themeShade="FF"/>
          <w:lang w:val="it-IT"/>
          <w:rPrChange w:author="Salvatore Salernitano" w:date="2019-01-14T11:34:16.1957616" w:id="1050587951">
            <w:rPr/>
          </w:rPrChange>
        </w:rPr>
        <w:pPrChange w:author="Salvatore Salernitano" w:date="2019-01-14T11:34:16.1957616" w:id="4827519">
          <w:pPr>
            <w:pStyle w:val="Titolo"/>
            <w:jc w:val="both"/>
          </w:pPr>
        </w:pPrChange>
      </w:pPr>
    </w:p>
    <w:p w:rsidR="408FACD8" w:rsidDel="6668A3D8" w:rsidP="408FACD8" w:rsidRDefault="408FACD8" w14:paraId="2C6442D9" w14:textId="114A9C37">
      <w:pPr>
        <w:pStyle w:val="Paragrafoelenco"/>
        <w:numPr>
          <w:ilvl w:val="0"/>
          <w:numId w:val="6"/>
        </w:numPr>
        <w:bidi w:val="0"/>
        <w:spacing w:before="0" w:beforeAutospacing="off" w:after="0" w:afterAutospacing="off" w:line="240" w:lineRule="auto"/>
        <w:ind w:left="720" w:right="0" w:hanging="360"/>
        <w:jc w:val="left"/>
        <w:rPr>
          <w:del w:author="Salvatore Salernitano" w:date="2019-01-14T11:38:50.0061246" w:id="762554974"/>
          <w:color w:val="000000" w:themeColor="text1" w:themeTint="FF" w:themeShade="FF"/>
          <w:sz w:val="22"/>
          <w:szCs w:val="22"/>
          <w:lang w:val="it-IT"/>
          <w:rPrChange w:author="Salvatore Salernitano" w:date="2019-01-14T11:35:16.2684961" w:id="1126700572">
            <w:rPr/>
          </w:rPrChange>
        </w:rPr>
        <w:pPrChange w:author="Salvatore Salernitano" w:date="2019-01-14T11:35:16.2684961" w:id="571296179">
          <w:pPr/>
        </w:pPrChange>
      </w:pPr>
    </w:p>
    <w:p w:rsidR="70040EC5" w:rsidDel="192FF57B" w:rsidP="6668A3D8" w:rsidRDefault="70040EC5" w14:paraId="7334F969" w14:textId="3D909A05">
      <w:pPr>
        <w:pStyle w:val="Paragrafoelenco"/>
        <w:numPr>
          <w:ilvl w:val="0"/>
          <w:numId w:val="6"/>
        </w:numPr>
        <w:bidi w:val="0"/>
        <w:spacing w:before="0" w:beforeAutospacing="off" w:after="0" w:afterAutospacing="off" w:line="240" w:lineRule="auto"/>
        <w:ind w:left="720" w:right="0" w:hanging="360"/>
        <w:jc w:val="left"/>
        <w:rPr>
          <w:del w:author="Lorenzo Salvi" w:date="2019-01-14T11:39:50.7205067" w:id="1845810232"/>
          <w:color w:val="000000" w:themeColor="text1" w:themeTint="FF" w:themeShade="FF"/>
          <w:sz w:val="22"/>
          <w:szCs w:val="22"/>
          <w:lang w:val="it-IT"/>
          <w:rPrChange w:author="Salvatore Salernitano" w:date="2019-01-14T11:38:50.0061246" w:id="1560917130">
            <w:rPr/>
          </w:rPrChange>
        </w:rPr>
        <w:pPrChange w:author="Salvatore Salernitano" w:date="2019-01-14T11:38:50.0061246" w:id="1114324142">
          <w:pPr/>
        </w:pPrChange>
      </w:pPr>
      <w:ins w:author="Salvatore Salernitano" w:date="2019-01-14T11:33:16.3995193" w:id="87047882">
        <w:del w:author="Lorenzo Salvi" w:date="2019-01-14T11:40:51.3448148" w:id="919104703">
          <w:r w:rsidRPr="192FF57B" w:rsidDel="1C9DBAB4" w:rsidR="2EEAA1DF">
            <w:rPr/>
            <w:delText xml:space="preserve">             </w:delText>
          </w:r>
        </w:del>
      </w:ins>
      <w:ins w:author="Salvatore Salernitano" w:date="2019-01-14T11:32:15.7392662" w:id="1692204715">
        <w:del w:author="Lorenzo Salvi" w:date="2019-01-14T11:40:51.3448148" w:id="785552413">
          <w:r w:rsidDel="1C9DBAB4">
            <w:drawing>
              <wp:inline wp14:editId="50C101F7" wp14:anchorId="72B93AF9">
                <wp:extent cx="4572000" cy="2581275"/>
                <wp:effectExtent l="0" t="0" r="0" b="0"/>
                <wp:docPr id="1935488719" name="Immagine" title=""/>
                <wp:cNvGraphicFramePr>
                  <a:graphicFrameLocks noChangeAspect="1"/>
                </wp:cNvGraphicFramePr>
                <a:graphic>
                  <a:graphicData uri="http://schemas.openxmlformats.org/drawingml/2006/picture">
                    <pic:pic>
                      <pic:nvPicPr>
                        <pic:cNvPr id="0" name="Immagine"/>
                        <pic:cNvPicPr/>
                      </pic:nvPicPr>
                      <pic:blipFill>
                        <a:blip r:embed="R6dfe9c0e7f744e19">
                          <a:extLst>
                            <a:ext xmlns:a="http://schemas.openxmlformats.org/drawingml/2006/main" uri="{28A0092B-C50C-407E-A947-70E740481C1C}">
                              <a14:useLocalDpi val="0"/>
                            </a:ext>
                          </a:extLst>
                        </a:blip>
                        <a:stretch>
                          <a:fillRect/>
                        </a:stretch>
                      </pic:blipFill>
                      <pic:spPr>
                        <a:xfrm>
                          <a:off x="0" y="0"/>
                          <a:ext cx="4572000" cy="2581275"/>
                        </a:xfrm>
                        <a:prstGeom prst="rect">
                          <a:avLst/>
                        </a:prstGeom>
                      </pic:spPr>
                    </pic:pic>
                  </a:graphicData>
                </a:graphic>
              </wp:inline>
            </w:drawing>
          </w:r>
        </w:del>
      </w:ins>
    </w:p>
    <w:p w:rsidR="192FF57B" w:rsidDel="1C9DBAB4" w:rsidP="192FF57B" w:rsidRDefault="192FF57B" w14:paraId="1C11724C" w14:textId="32761947">
      <w:pPr>
        <w:pStyle w:val="Paragrafoelenco"/>
        <w:numPr>
          <w:ilvl w:val="0"/>
          <w:numId w:val="6"/>
        </w:numPr>
        <w:bidi w:val="0"/>
        <w:spacing w:before="0" w:beforeAutospacing="off" w:after="0" w:afterAutospacing="off" w:line="240" w:lineRule="auto"/>
        <w:ind w:left="720" w:right="0" w:hanging="360"/>
        <w:jc w:val="left"/>
        <w:rPr>
          <w:del w:author="Lorenzo Salvi" w:date="2019-01-14T11:40:51.3448148" w:id="651023604"/>
          <w:color w:val="000000" w:themeColor="text1" w:themeTint="FF" w:themeShade="FF"/>
          <w:sz w:val="22"/>
          <w:szCs w:val="22"/>
          <w:lang w:val="it-IT"/>
          <w:rPrChange w:author="Lorenzo Salvi" w:date="2019-01-14T11:39:50.7205067" w:id="2011231454">
            <w:rPr/>
          </w:rPrChange>
        </w:rPr>
        <w:pPrChange w:author="Lorenzo Salvi" w:date="2019-01-14T11:39:50.7205067" w:id="48835475">
          <w:pPr/>
        </w:pPrChange>
      </w:pPr>
    </w:p>
    <w:p xmlns:wp14="http://schemas.microsoft.com/office/word/2010/wordml" w:rsidR="002102E9" w:rsidDel="7279E326" w:rsidP="00D13962" w:rsidRDefault="002102E9" w14:paraId="384BA73E" wp14:textId="77777777">
      <w:pPr>
        <w:pStyle w:val="Titolo"/>
        <w:spacing w:after="0"/>
        <w:jc w:val="both"/>
        <w:rPr>
          <w:ins w:author="Lorenzo Salvi" w:date="2019-01-14T11:48:54.7210631" w:id="848216854"/>
          <w:del w:author="Lorenzo Salvi" w:date="2019-01-14T11:49:55.7458898" w:id="943186787"/>
          <w:rFonts w:ascii="Arial" w:hAnsi="Arial" w:cs="Arial"/>
          <w:color w:val="auto"/>
          <w:spacing w:val="0"/>
          <w:kern w:val="0"/>
          <w:sz w:val="24"/>
          <w:szCs w:val="24"/>
          <w:lang w:val="it-IT"/>
        </w:rPr>
      </w:pPr>
      <w:ins w:author="Lorenzo Salvi" w:date="2019-01-14T11:48:54.7210631" w:id="634232733">
        <w:r w:rsidRPr="49DF956D" w:rsidR="41AFA97F">
          <w:rPr>
            <w:rFonts w:ascii="Times New Roman" w:hAnsi="Times New Roman" w:eastAsia="Times New Roman" w:cs="Times New Roman"/>
            <w:b w:val="1"/>
            <w:bCs w:val="1"/>
            <w:i w:val="1"/>
            <w:iCs w:val="1"/>
            <w:color w:val="auto"/>
            <w:sz w:val="24"/>
            <w:szCs w:val="24"/>
            <w:lang w:val="it-IT"/>
            <w:rPrChange w:author="Salvatore Salernitano" w:date="2019-01-18T15:41:39.5762984" w:id="336678995">
              <w:rPr/>
            </w:rPrChange>
          </w:rPr>
          <w:t>Fig</w:t>
        </w:r>
      </w:ins>
      <w:ins w:author="Lorenzo Salvi" w:date="2019-01-14T11:49:55.7458898" w:id="2132427498">
        <w:r w:rsidRPr="49DF956D" w:rsidR="7279E326">
          <w:rPr>
            <w:rFonts w:ascii="Times New Roman" w:hAnsi="Times New Roman" w:eastAsia="Times New Roman" w:cs="Times New Roman"/>
            <w:b w:val="1"/>
            <w:bCs w:val="1"/>
            <w:i w:val="1"/>
            <w:iCs w:val="1"/>
            <w:color w:val="auto"/>
            <w:sz w:val="24"/>
            <w:szCs w:val="24"/>
            <w:lang w:val="it-IT"/>
            <w:rPrChange w:author="Salvatore Salernitano" w:date="2019-01-18T15:41:39.5762984" w:id="650123517">
              <w:rPr/>
            </w:rPrChange>
          </w:rPr>
          <w:t>.14: Aggiunta di un Sensore e del suo Corrispondente Backup</w:t>
        </w:r>
        <w:r w:rsidRPr="7279E326" w:rsidR="7279E326">
          <w:rPr>
            <w:rFonts w:ascii="Arial" w:hAnsi="Arial" w:cs="Arial"/>
            <w:color w:val="auto"/>
            <w:sz w:val="24"/>
            <w:szCs w:val="24"/>
            <w:lang w:val="it-IT"/>
            <w:rPrChange w:author="Lorenzo Salvi" w:date="2019-01-14T11:49:55.7458898" w:id="667048152">
              <w:rPr/>
            </w:rPrChange>
          </w:rPr>
          <w:t xml:space="preserve"> </w:t>
        </w:r>
      </w:ins>
    </w:p>
    <w:p w:rsidR="7279E326" w:rsidP="49DF956D" w:rsidRDefault="7279E326" w14:paraId="6A36B597" w14:textId="73288CBC" w14:noSpellErr="1">
      <w:pPr>
        <w:pStyle w:val="Titolo"/>
        <w:bidi w:val="0"/>
        <w:spacing w:before="0" w:beforeAutospacing="off" w:after="0" w:afterAutospacing="off" w:line="259" w:lineRule="auto"/>
        <w:ind w:left="0" w:right="0"/>
        <w:jc w:val="center"/>
        <w:rPr>
          <w:rFonts w:ascii="Arial" w:hAnsi="Arial" w:cs="Arial"/>
          <w:color w:val="auto"/>
          <w:sz w:val="24"/>
          <w:szCs w:val="24"/>
          <w:lang w:val="it-IT"/>
          <w:rPrChange w:author="Salvatore Salernitano" w:date="2019-01-18T15:41:39.5762984" w:id="1786348038">
            <w:rPr/>
          </w:rPrChange>
        </w:rPr>
        <w:pPrChange w:author="Salvatore Salernitano" w:date="2019-01-18T15:41:39.5762984" w:id="720969748">
          <w:pPr/>
        </w:pPrChange>
      </w:pPr>
    </w:p>
    <w:p w:rsidR="26B19D5A" w:rsidP="26B19D5A" w:rsidRDefault="26B19D5A" w14:noSpellErr="1" w14:paraId="11CD0674" w14:textId="6118C126">
      <w:pPr>
        <w:pStyle w:val="Normale"/>
        <w:bidi w:val="0"/>
        <w:rPr>
          <w:ins w:author="Lorenzo Salvi" w:date="2019-01-14T11:51:55.5682033" w:id="316487207"/>
          <w:lang w:val="it-IT"/>
          <w:rPrChange w:author="Lorenzo Salvi" w:date="2019-01-14T11:51:55.5682033" w:id="2137901658">
            <w:rPr/>
          </w:rPrChange>
        </w:rPr>
        <w:pPrChange w:author="Lorenzo Salvi" w:date="2019-01-14T11:51:55.5682033" w:id="2015531609">
          <w:pPr/>
        </w:pPrChange>
      </w:pPr>
    </w:p>
    <w:p w:rsidR="26B19D5A" w:rsidDel="2BCE8E6C" w:rsidP="3B1EC09A" w:rsidRDefault="26B19D5A" w14:paraId="048BFA86" w14:textId="2CE5207E">
      <w:pPr>
        <w:pStyle w:val="Paragrafoelenco"/>
        <w:numPr>
          <w:ilvl w:val="0"/>
          <w:numId w:val="6"/>
        </w:numPr>
        <w:bidi w:val="0"/>
        <w:rPr>
          <w:del w:author="Salvatore Salernitano" w:date="2019-01-14T13:43:06.7040741" w:id="1594400275"/>
          <w:color w:val="auto"/>
          <w:sz w:val="24"/>
          <w:szCs w:val="24"/>
          <w:lang w:val="it-IT"/>
          <w:rPrChange w:author="Lorenzo Salvi" w:date="2019-01-14T11:54:56.0705645" w:id="2146536850">
            <w:rPr/>
          </w:rPrChange>
        </w:rPr>
        <w:pPrChange w:author="Lorenzo Salvi" w:date="2019-01-14T11:54:56.0705645" w:id="541541302">
          <w:pPr/>
        </w:pPrChange>
      </w:pPr>
      <w:ins w:author="Lorenzo Salvi" w:date="2019-01-14T11:51:55.5682033" w:id="140207349">
        <w:r w:rsidRPr="3B1EC09A" w:rsidR="26B19D5A">
          <w:rPr>
            <w:rFonts w:ascii="Times New Roman" w:hAnsi="Times New Roman" w:eastAsia="Times New Roman" w:cs="Times New Roman"/>
            <w:color w:val="auto"/>
            <w:sz w:val="22"/>
            <w:szCs w:val="22"/>
            <w:lang w:val="it-IT"/>
            <w:rPrChange w:author="Lorenzo Salvi" w:date="2019-01-14T11:54:56.0705645" w:id="388349566">
              <w:rPr/>
            </w:rPrChange>
          </w:rPr>
          <w:t xml:space="preserve">Mediante la sezione Ticket il </w:t>
        </w:r>
      </w:ins>
      <w:ins w:author="Lorenzo Salvi" w:date="2019-01-14T11:52:55.4186081" w:id="200006059">
        <w:r w:rsidRPr="3B1EC09A" w:rsidR="1B0A95AD">
          <w:rPr>
            <w:rFonts w:ascii="Times New Roman" w:hAnsi="Times New Roman" w:eastAsia="Times New Roman" w:cs="Times New Roman"/>
            <w:color w:val="auto"/>
            <w:sz w:val="22"/>
            <w:szCs w:val="22"/>
            <w:lang w:val="it-IT"/>
            <w:rPrChange w:author="Lorenzo Salvi" w:date="2019-01-14T11:54:56.0705645" w:id="1762771170">
              <w:rPr/>
            </w:rPrChange>
          </w:rPr>
          <w:t xml:space="preserve">G</w:t>
        </w:r>
      </w:ins>
      <w:ins w:author="Lorenzo Salvi" w:date="2019-01-14T11:51:55.5682033" w:id="893576175">
        <w:r w:rsidRPr="3B1EC09A" w:rsidR="26B19D5A">
          <w:rPr>
            <w:rFonts w:ascii="Times New Roman" w:hAnsi="Times New Roman" w:eastAsia="Times New Roman" w:cs="Times New Roman"/>
            <w:color w:val="auto"/>
            <w:sz w:val="22"/>
            <w:szCs w:val="22"/>
            <w:lang w:val="it-IT"/>
            <w:rPrChange w:author="Lorenzo Salvi" w:date="2019-01-14T11:54:56.0705645" w:id="1801770761">
              <w:rPr/>
            </w:rPrChange>
          </w:rPr>
          <w:t xml:space="preserve">estore </w:t>
        </w:r>
      </w:ins>
      <w:ins w:author="Lorenzo Salvi" w:date="2019-01-14T11:52:55.4186081" w:id="378277198">
        <w:r w:rsidRPr="3B1EC09A" w:rsidR="1B0A95AD">
          <w:rPr>
            <w:rFonts w:ascii="Times New Roman" w:hAnsi="Times New Roman" w:eastAsia="Times New Roman" w:cs="Times New Roman"/>
            <w:color w:val="auto"/>
            <w:sz w:val="22"/>
            <w:szCs w:val="22"/>
            <w:lang w:val="it-IT"/>
            <w:rPrChange w:author="Lorenzo Salvi" w:date="2019-01-14T11:54:56.0705645" w:id="1660990398">
              <w:rPr/>
            </w:rPrChange>
          </w:rPr>
          <w:t xml:space="preserve">dei Sensor</w:t>
        </w:r>
        <w:r w:rsidRPr="3B1EC09A" w:rsidR="1B0A95AD">
          <w:rPr>
            <w:rFonts w:ascii="Times New Roman" w:hAnsi="Times New Roman" w:eastAsia="Times New Roman" w:cs="Times New Roman"/>
            <w:color w:val="auto"/>
            <w:sz w:val="22"/>
            <w:szCs w:val="22"/>
            <w:lang w:val="it-IT"/>
            <w:rPrChange w:author="Lorenzo Salvi" w:date="2019-01-14T11:54:56.0705645" w:id="1388985147">
              <w:rPr/>
            </w:rPrChange>
          </w:rPr>
          <w:t xml:space="preserve">i </w:t>
        </w:r>
      </w:ins>
      <w:ins w:author="Lorenzo Salvi" w:date="2019-01-14T11:52:55.4186081" w:id="1033501917">
        <w:r w:rsidRPr="3B1EC09A" w:rsidR="1B0A95AD">
          <w:rPr>
            <w:rFonts w:ascii="Times New Roman" w:hAnsi="Times New Roman" w:eastAsia="Times New Roman" w:cs="Times New Roman"/>
            <w:color w:val="auto"/>
            <w:sz w:val="22"/>
            <w:szCs w:val="22"/>
            <w:lang w:val="it-IT"/>
            <w:rPrChange w:author="Lorenzo Salvi" w:date="2019-01-14T11:54:56.0705645" w:id="907224379">
              <w:rPr/>
            </w:rPrChange>
          </w:rPr>
          <w:t>potr</w:t>
        </w:r>
      </w:ins>
      <w:ins w:author="Salvatore Salernitano" w:date="2019-01-14T13:43:06.7040741" w:id="1534215307">
        <w:r w:rsidRPr="3B1EC09A" w:rsidR="2BCE8E6C">
          <w:rPr>
            <w:rFonts w:ascii="Times New Roman" w:hAnsi="Times New Roman" w:eastAsia="Times New Roman" w:cs="Times New Roman"/>
            <w:color w:val="auto"/>
            <w:sz w:val="22"/>
            <w:szCs w:val="22"/>
            <w:lang w:val="it-IT"/>
            <w:rPrChange w:author="Lorenzo Salvi" w:date="2019-01-14T11:54:56.0705645" w:id="651765788">
              <w:rPr/>
            </w:rPrChange>
          </w:rPr>
          <w:t>à</w:t>
        </w:r>
      </w:ins>
      <w:ins w:author="Lorenzo Salvi" w:date="2019-01-14T11:52:55.4186081" w:id="1853382289">
        <w:r w:rsidRPr="3B1EC09A" w:rsidR="1B0A95AD">
          <w:rPr>
            <w:rFonts w:ascii="Times New Roman" w:hAnsi="Times New Roman" w:eastAsia="Times New Roman" w:cs="Times New Roman"/>
            <w:color w:val="auto"/>
            <w:sz w:val="22"/>
            <w:szCs w:val="22"/>
            <w:lang w:val="it-IT"/>
            <w:rPrChange w:author="Lorenzo Salvi" w:date="2019-01-14T11:54:56.0705645" w:id="61898887">
              <w:rPr/>
            </w:rPrChange>
          </w:rPr>
          <w:t xml:space="preserve"> visualizzare i Ticket che ha inviato ad un Admin e crearne degli altri. Questi Ticket hanno il compito di informare l’Admin</w:t>
        </w:r>
      </w:ins>
      <w:ins w:author="Lorenzo Salvi" w:date="2019-01-14T11:53:55.8596937" w:id="2107761655">
        <w:r w:rsidRPr="3B1EC09A" w:rsidR="2DD090EF">
          <w:rPr>
            <w:rFonts w:ascii="Times New Roman" w:hAnsi="Times New Roman" w:eastAsia="Times New Roman" w:cs="Times New Roman"/>
            <w:color w:val="auto"/>
            <w:sz w:val="22"/>
            <w:szCs w:val="22"/>
            <w:lang w:val="it-IT"/>
            <w:rPrChange w:author="Lorenzo Salvi" w:date="2019-01-14T11:54:56.0705645" w:id="924014019">
              <w:rPr/>
            </w:rPrChange>
          </w:rPr>
          <w:t xml:space="preserve">, nel</w:t>
        </w:r>
      </w:ins>
      <w:ins w:author="Lorenzo Salvi" w:date="2019-01-14T11:52:55.4186081" w:id="1119102520">
        <w:r w:rsidRPr="3B1EC09A" w:rsidR="1B0A95AD">
          <w:rPr>
            <w:rFonts w:ascii="Times New Roman" w:hAnsi="Times New Roman" w:eastAsia="Times New Roman" w:cs="Times New Roman"/>
            <w:color w:val="auto"/>
            <w:sz w:val="22"/>
            <w:szCs w:val="22"/>
            <w:lang w:val="it-IT"/>
            <w:rPrChange w:author="Lorenzo Salvi" w:date="2019-01-14T11:54:56.0705645" w:id="1572698409">
              <w:rPr/>
            </w:rPrChange>
          </w:rPr>
          <w:t xml:space="preserve"> </w:t>
        </w:r>
      </w:ins>
      <w:ins w:author="Lorenzo Salvi" w:date="2019-01-14T11:53:55.8596937" w:id="572109589">
        <w:r w:rsidRPr="3B1EC09A" w:rsidR="2DD090EF">
          <w:rPr>
            <w:rFonts w:ascii="Times New Roman" w:hAnsi="Times New Roman" w:eastAsia="Times New Roman" w:cs="Times New Roman"/>
            <w:color w:val="auto"/>
            <w:sz w:val="22"/>
            <w:szCs w:val="22"/>
            <w:lang w:val="it-IT"/>
            <w:rPrChange w:author="Lorenzo Salvi" w:date="2019-01-14T11:54:56.0705645" w:id="1000562061">
              <w:rPr/>
            </w:rPrChange>
          </w:rPr>
          <w:t>caso in cui il Gestore abbia bisogno di chiarimenti</w:t>
        </w:r>
      </w:ins>
      <w:ins w:author="Lorenzo Salvi" w:date="2019-01-14T11:54:56.0705645" w:id="352390785">
        <w:r w:rsidRPr="3B1EC09A" w:rsidR="3B1EC09A">
          <w:rPr>
            <w:rFonts w:ascii="Times New Roman" w:hAnsi="Times New Roman" w:eastAsia="Times New Roman" w:cs="Times New Roman"/>
            <w:color w:val="auto"/>
            <w:sz w:val="22"/>
            <w:szCs w:val="22"/>
            <w:lang w:val="it-IT"/>
            <w:rPrChange w:author="Lorenzo Salvi" w:date="2019-01-14T11:54:56.0705645" w:id="1202653346">
              <w:rPr/>
            </w:rPrChange>
          </w:rPr>
          <w:t>:</w:t>
        </w:r>
      </w:ins>
    </w:p>
    <w:p w:rsidR="41AFA97F" w:rsidP="49DF956D" w:rsidRDefault="41AFA97F" w14:paraId="4C94164A" w14:textId="7E8E133A" w14:noSpellErr="1">
      <w:pPr>
        <w:pStyle w:val="Paragrafoelenco"/>
        <w:numPr>
          <w:ilvl w:val="0"/>
          <w:numId w:val="6"/>
        </w:numPr>
        <w:rPr>
          <w:color w:val="auto"/>
          <w:sz w:val="24"/>
          <w:szCs w:val="24"/>
          <w:lang w:val="it-IT"/>
          <w:rPrChange w:author="Salvatore Salernitano" w:date="2019-01-18T15:41:39.5762984" w:id="967524286">
            <w:rPr/>
          </w:rPrChange>
        </w:rPr>
        <w:pPrChange w:author="Salvatore Salernitano" w:date="2019-01-18T15:41:39.5762984" w:id="867022960">
          <w:pPr/>
        </w:pPrChange>
      </w:pPr>
    </w:p>
    <w:p w:rsidR="3D1AD657" w:rsidP="2BCE8E6C" w:rsidRDefault="3D1AD657" w14:paraId="5422B4DE" w14:noSpellErr="1" w14:textId="60C3FFE4">
      <w:pPr>
        <w:pStyle w:val="Normale"/>
        <w:rPr>
          <w:lang w:val="it-IT"/>
          <w:rPrChange w:author="Salvatore Salernitano" w:date="2019-01-14T13:43:06.7040741" w:id="1248719760">
            <w:rPr/>
          </w:rPrChange>
        </w:rPr>
        <w:pPrChange w:author="Salvatore Salernitano" w:date="2019-01-14T13:43:06.7040741" w:id="1183642282">
          <w:pPr/>
        </w:pPrChange>
      </w:pPr>
      <w:ins w:author="Lorenzo Salvi" w:date="2019-01-14T11:48:54.7210631" w:id="1051767671">
        <w:r w:rsidRPr="5FF987E4" w:rsidR="41AFA97F">
          <w:rPr/>
          <w:t xml:space="preserve">             </w:t>
        </w:r>
      </w:ins>
      <w:ins w:author="Salvatore Salernitano" w:date="2019-01-14T13:43:06.7040741" w:id="515222425">
        <w:r w:rsidRPr="5FF987E4" w:rsidR="2BCE8E6C">
          <w:rPr/>
          <w:t xml:space="preserve">     </w:t>
        </w:r>
      </w:ins>
      <w:ins w:author="Lorenzo Salvi" w:date="2019-01-14T11:48:54.7210631" w:id="1173428685">
        <w:r>
          <w:drawing>
            <wp:inline wp14:editId="64862873" wp14:anchorId="70E76B47">
              <wp:extent cx="3714750" cy="2074069"/>
              <wp:effectExtent l="0" t="0" r="0" b="0"/>
              <wp:docPr id="1619743687" name="Immagine" title=""/>
              <wp:cNvGraphicFramePr>
                <a:graphicFrameLocks noChangeAspect="1"/>
              </wp:cNvGraphicFramePr>
              <a:graphic>
                <a:graphicData uri="http://schemas.openxmlformats.org/drawingml/2006/picture">
                  <pic:pic>
                    <pic:nvPicPr>
                      <pic:cNvPr id="0" name="Immagine"/>
                      <pic:cNvPicPr/>
                    </pic:nvPicPr>
                    <pic:blipFill>
                      <a:blip r:embed="Rf07d0953f3b446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14750" cy="2074069"/>
                      </a:xfrm>
                      <a:prstGeom prst="rect">
                        <a:avLst/>
                      </a:prstGeom>
                    </pic:spPr>
                  </pic:pic>
                </a:graphicData>
              </a:graphic>
            </wp:inline>
          </w:drawing>
        </w:r>
      </w:ins>
    </w:p>
    <w:p w:rsidR="7279E326" w:rsidP="0F5CAC30" w:rsidRDefault="7279E326" w14:paraId="2AA0D38E" w14:textId="6B3E7337" w14:noSpellErr="1">
      <w:pPr>
        <w:pStyle w:val="Normale"/>
        <w:jc w:val="center"/>
      </w:pPr>
      <w:ins w:author="Lorenzo Salvi" w:date="2019-01-14T11:49:55.7458898" w:id="1909254542">
        <w:r w:rsidRPr="07DF5666" w:rsidR="7279E326">
          <w:rPr>
            <w:b w:val="1"/>
            <w:bCs w:val="1"/>
            <w:i w:val="1"/>
            <w:iCs w:val="1"/>
            <w:sz w:val="24"/>
            <w:szCs w:val="24"/>
            <w:lang w:val="it-IT"/>
            <w:rPrChange w:author="Lorenzo Salvi" w:date="2019-01-14T11:57:20.7290913" w:id="1180228443">
              <w:rPr/>
            </w:rPrChange>
          </w:rPr>
          <w:t>Fig</w:t>
        </w:r>
      </w:ins>
      <w:ins w:author="Lorenzo Salvi" w:date="2019-01-14T11:50:55.6206942" w:id="328722707">
        <w:r w:rsidRPr="07DF5666" w:rsidR="72292479">
          <w:rPr>
            <w:b w:val="1"/>
            <w:bCs w:val="1"/>
            <w:i w:val="1"/>
            <w:iCs w:val="1"/>
            <w:sz w:val="24"/>
            <w:szCs w:val="24"/>
            <w:lang w:val="it-IT"/>
            <w:rPrChange w:author="Lorenzo Salvi" w:date="2019-01-14T11:57:20.7290913" w:id="1195225414">
              <w:rPr/>
            </w:rPrChange>
          </w:rPr>
          <w:t xml:space="preserve">. 15: </w:t>
        </w:r>
        <w:r w:rsidRPr="07DF5666" w:rsidR="72292479">
          <w:rPr>
            <w:b w:val="1"/>
            <w:bCs w:val="1"/>
            <w:i w:val="1"/>
            <w:iCs w:val="1"/>
            <w:sz w:val="24"/>
            <w:szCs w:val="24"/>
            <w:lang w:val="it-IT"/>
            <w:rPrChange w:author="Lorenzo Salvi" w:date="2019-01-14T11:57:20.7290913" w:id="2140530881">
              <w:rPr/>
            </w:rPrChange>
          </w:rPr>
          <w:t>Lista dei Ticket inviati ad un Admin</w:t>
        </w:r>
      </w:ins>
    </w:p>
    <w:p w:rsidR="41AFA97F" w:rsidP="41AFA97F" w:rsidRDefault="41AFA97F" w14:noSpellErr="1" w14:paraId="6EA31287" w14:textId="1AE3DA06">
      <w:pPr>
        <w:pStyle w:val="Normale"/>
        <w:pPrChange w:author="Lorenzo Salvi" w:date="2019-01-14T11:48:54.7210631" w:id="2037324426">
          <w:pPr/>
        </w:pPrChange>
      </w:pPr>
    </w:p>
    <w:p w:rsidR="41AFA97F" w:rsidP="41AFA97F" w:rsidRDefault="41AFA97F" w14:paraId="1C17EAAB" w14:noSpellErr="1" w14:textId="74E63946">
      <w:pPr>
        <w:pStyle w:val="Normale"/>
        <w:bidi w:val="0"/>
        <w:spacing w:before="0" w:beforeAutospacing="off" w:after="0" w:afterAutospacing="off" w:line="259" w:lineRule="auto"/>
        <w:ind w:left="0" w:right="0"/>
        <w:jc w:val="left"/>
        <w:rPr>
          <w:ins w:author="Lorenzo Salvi" w:date="2019-01-14T11:50:55.6206942" w:id="477206591"/>
        </w:rPr>
        <w:pPrChange w:author="Lorenzo Salvi" w:date="2019-01-14T11:48:54.7210631" w:id="347407788">
          <w:pPr/>
        </w:pPrChange>
      </w:pPr>
      <w:ins w:author="Lorenzo Salvi" w:date="2019-01-14T11:48:54.7210631" w:id="1757586402">
        <w:r w:rsidRPr="5FF987E4" w:rsidR="41AFA97F">
          <w:rPr/>
          <w:t xml:space="preserve">             </w:t>
        </w:r>
      </w:ins>
      <w:ins w:author="Salvatore Salernitano" w:date="2019-01-14T13:43:06.7040741" w:id="1131712861">
        <w:r w:rsidRPr="5FF987E4" w:rsidR="2BCE8E6C">
          <w:rPr/>
          <w:t xml:space="preserve">    </w:t>
        </w:r>
      </w:ins>
      <w:ins w:author="Lorenzo Salvi" w:date="2019-01-14T11:48:54.7210631" w:id="392805124">
        <w:r>
          <w:drawing>
            <wp:inline wp14:editId="410FE9C5" wp14:anchorId="2FDFEC7A">
              <wp:extent cx="3853014" cy="2167320"/>
              <wp:effectExtent l="0" t="0" r="0" b="0"/>
              <wp:docPr id="631327695" name="Immagine" title=""/>
              <wp:cNvGraphicFramePr>
                <a:graphicFrameLocks noChangeAspect="1"/>
              </wp:cNvGraphicFramePr>
              <a:graphic>
                <a:graphicData uri="http://schemas.openxmlformats.org/drawingml/2006/picture">
                  <pic:pic>
                    <pic:nvPicPr>
                      <pic:cNvPr id="0" name="Immagine"/>
                      <pic:cNvPicPr/>
                    </pic:nvPicPr>
                    <pic:blipFill>
                      <a:blip r:embed="Rdd4e6bd00ea3489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53014" cy="2167320"/>
                      </a:xfrm>
                      <a:prstGeom prst="rect">
                        <a:avLst/>
                      </a:prstGeom>
                    </pic:spPr>
                  </pic:pic>
                </a:graphicData>
              </a:graphic>
            </wp:inline>
          </w:drawing>
        </w:r>
      </w:ins>
    </w:p>
    <w:p w:rsidR="72292479" w:rsidP="27C9592F" w:rsidRDefault="72292479" w14:paraId="3D4DC148" w14:textId="464B024D">
      <w:pPr>
        <w:pStyle w:val="Normale"/>
        <w:bidi w:val="0"/>
        <w:spacing w:before="0" w:beforeAutospacing="off" w:after="0" w:afterAutospacing="off" w:line="259" w:lineRule="auto"/>
        <w:ind w:left="0" w:right="0"/>
        <w:jc w:val="center"/>
        <w:rPr>
          <w:ins w:author="Salvatore Salernitano" w:date="2019-01-14T13:46:14.008049" w:id="569331054"/>
        </w:rPr>
      </w:pPr>
      <w:ins w:author="Lorenzo Salvi" w:date="2019-01-14T11:50:55.6206942" w:id="1087957611">
        <w:r w:rsidRPr="27C9592F" w:rsidR="72292479">
          <w:rPr>
            <w:b w:val="1"/>
            <w:bCs w:val="1"/>
            <w:i w:val="1"/>
            <w:iCs w:val="1"/>
            <w:rPrChange w:author="Salvatore Salernitano" w:date="2019-01-14T13:46:14.008049" w:id="1606035481">
              <w:rPr/>
            </w:rPrChange>
          </w:rPr>
          <w:t xml:space="preserve">Fig. 16: </w:t>
        </w:r>
      </w:ins>
      <w:ins w:author="Lorenzo Salvi" w:date="2019-01-14T11:50:55.6206942" w:id="61291367">
        <w:proofErr w:type="spellStart"/>
        <w:r w:rsidRPr="27C9592F" w:rsidR="72292479">
          <w:rPr>
            <w:b w:val="1"/>
            <w:bCs w:val="1"/>
            <w:i w:val="1"/>
            <w:iCs w:val="1"/>
            <w:rPrChange w:author="Salvatore Salernitano" w:date="2019-01-14T13:46:14.008049" w:id="1202917623">
              <w:rPr/>
            </w:rPrChange>
          </w:rPr>
          <w:t>Creazione</w:t>
        </w:r>
        <w:proofErr w:type="spellEnd"/>
      </w:ins>
      <w:ins w:author="Lorenzo Salvi" w:date="2019-01-14T11:50:55.6206942" w:id="948382854">
        <w:r w:rsidRPr="27C9592F" w:rsidR="72292479">
          <w:rPr>
            <w:b w:val="1"/>
            <w:bCs w:val="1"/>
            <w:i w:val="1"/>
            <w:iCs w:val="1"/>
            <w:rPrChange w:author="Salvatore Salernitano" w:date="2019-01-14T13:46:14.008049" w:id="975377476">
              <w:rPr/>
            </w:rPrChange>
          </w:rPr>
          <w:t xml:space="preserve"> di un Ticket da </w:t>
        </w:r>
        <w:proofErr w:type="spellStart"/>
        <w:r w:rsidRPr="27C9592F" w:rsidR="72292479">
          <w:rPr>
            <w:b w:val="1"/>
            <w:bCs w:val="1"/>
            <w:i w:val="1"/>
            <w:iCs w:val="1"/>
            <w:rPrChange w:author="Salvatore Salernitano" w:date="2019-01-14T13:46:14.008049" w:id="2018328339">
              <w:rPr/>
            </w:rPrChange>
          </w:rPr>
          <w:t xml:space="preserve">inviare</w:t>
        </w:r>
        <w:proofErr w:type="spellEnd"/>
      </w:ins>
    </w:p>
    <w:p w:rsidR="27C9592F" w:rsidP="27C9592F" w:rsidRDefault="27C9592F" w14:paraId="4D1B87F5" w14:textId="0C00A0D3">
      <w:pPr>
        <w:pStyle w:val="Normale"/>
        <w:bidi w:val="0"/>
        <w:spacing w:before="0" w:beforeAutospacing="off" w:after="0" w:afterAutospacing="off" w:line="259" w:lineRule="auto"/>
        <w:ind w:left="0" w:right="0"/>
        <w:jc w:val="center"/>
        <w:rPr>
          <w:b w:val="1"/>
          <w:bCs w:val="1"/>
          <w:i w:val="1"/>
          <w:iCs w:val="1"/>
          <w:rPrChange w:author="Salvatore Salernitano" w:date="2019-01-14T13:46:14.008049" w:id="80889236">
            <w:rPr/>
          </w:rPrChange>
        </w:rPr>
        <w:pPrChange w:author="Salvatore Salernitano" w:date="2019-01-14T13:46:14.008049" w:id="1275975362">
          <w:pPr/>
        </w:pPrChange>
      </w:pPr>
    </w:p>
    <w:p w:rsidR="5486AA98" w:rsidP="04705B3C" w:rsidRDefault="5486AA98" w14:paraId="01FEFD11" w14:textId="18478182">
      <w:pPr>
        <w:pStyle w:val="Paragrafoelenco"/>
        <w:numPr>
          <w:ilvl w:val="0"/>
          <w:numId w:val="6"/>
        </w:numPr>
        <w:bidi w:val="0"/>
        <w:spacing w:before="0" w:beforeAutospacing="off" w:after="0" w:afterAutospacing="off" w:line="259" w:lineRule="auto"/>
        <w:ind w:right="0"/>
        <w:jc w:val="left"/>
        <w:rPr>
          <w:sz w:val="24"/>
          <w:szCs w:val="24"/>
          <w:rPrChange w:author="Lorenzo Salvi" w:date="2019-01-15T09:53:13.6201514" w:id="43517988">
            <w:rPr/>
          </w:rPrChange>
        </w:rPr>
        <w:pPrChange w:author="Lorenzo Salvi" w:date="2019-01-15T09:53:13.6201514" w:id="1280117576">
          <w:pPr/>
        </w:pPrChange>
      </w:pPr>
      <w:ins w:author="Lorenzo Salvi" w:date="2019-01-14T13:44:13.4718945" w:id="151128451">
        <w:r w:rsidRPr="04705B3C" w:rsidR="5486AA98">
          <w:rPr>
            <w:rFonts w:ascii="Times New Roman" w:hAnsi="Times New Roman" w:eastAsia="Times New Roman" w:cs="Times New Roman"/>
            <w:b w:val="0"/>
            <w:bCs w:val="0"/>
            <w:i w:val="0"/>
            <w:iCs w:val="0"/>
            <w:rPrChange w:author="Lorenzo Salvi" w:date="2019-01-15T09:53:13.6201514" w:id="1966890081">
              <w:rPr/>
            </w:rPrChange>
          </w:rPr>
          <w:t>M</w:t>
        </w:r>
      </w:ins>
      <w:ins w:author="Salvatore Salernitano" w:date="2019-01-14T13:46:14.008049" w:id="1149232467">
        <w:r w:rsidRPr="04705B3C" w:rsidR="27C9592F">
          <w:rPr>
            <w:rFonts w:ascii="Times New Roman" w:hAnsi="Times New Roman" w:eastAsia="Times New Roman" w:cs="Times New Roman"/>
            <w:b w:val="0"/>
            <w:bCs w:val="0"/>
            <w:i w:val="0"/>
            <w:iCs w:val="0"/>
            <w:rPrChange w:author="Lorenzo Salvi" w:date="2019-01-15T09:53:13.6201514" w:id="763606124">
              <w:rPr/>
            </w:rPrChange>
          </w:rPr>
          <w:t>e</w:t>
        </w:r>
      </w:ins>
      <w:ins w:author="Lorenzo Salvi" w:date="2019-01-14T13:44:13.4718945" w:id="1833084641">
        <w:del w:author="Salvatore Salernitano" w:date="2019-01-14T13:46:14.008049" w:id="2073692402">
          <w:r w:rsidRPr="48322681" w:rsidDel="27C9592F" w:rsidR="5486AA98">
            <w:rPr>
              <w:b w:val="1"/>
              <w:bCs w:val="1"/>
              <w:i w:val="1"/>
              <w:iCs w:val="1"/>
              <w:rPrChange w:author="Lorenzo Salvi" w:date="2019-01-14T13:45:13.957341" w:id="1845531030">
                <w:rPr/>
              </w:rPrChange>
            </w:rPr>
            <w:delText>o</w:delText>
          </w:r>
        </w:del>
        <w:r w:rsidRPr="04705B3C" w:rsidR="5486AA98">
          <w:rPr>
            <w:rFonts w:ascii="Times New Roman" w:hAnsi="Times New Roman" w:eastAsia="Times New Roman" w:cs="Times New Roman"/>
            <w:b w:val="0"/>
            <w:bCs w:val="0"/>
            <w:i w:val="0"/>
            <w:iCs w:val="0"/>
            <w:rPrChange w:author="Lorenzo Salvi" w:date="2019-01-15T09:53:13.6201514" w:id="911725000">
              <w:rPr/>
            </w:rPrChange>
          </w:rPr>
          <w:t>diante</w:t>
        </w:r>
      </w:ins>
      <w:ins w:author="Lorenzo Salvi" w:date="2019-01-14T13:44:13.4718945" w:id="990463072">
        <w:r w:rsidRPr="04705B3C" w:rsidR="5486AA98">
          <w:rPr>
            <w:rFonts w:ascii="Times New Roman" w:hAnsi="Times New Roman" w:eastAsia="Times New Roman" w:cs="Times New Roman"/>
            <w:b w:val="0"/>
            <w:bCs w:val="0"/>
            <w:i w:val="0"/>
            <w:iCs w:val="0"/>
            <w:rPrChange w:author="Lorenzo Salvi" w:date="2019-01-15T09:53:13.6201514" w:id="1684465961">
              <w:rPr/>
            </w:rPrChange>
          </w:rPr>
          <w:t xml:space="preserve"> </w:t>
        </w:r>
      </w:ins>
      <w:ins w:author="Lorenzo Salvi" w:date="2019-01-14T13:44:13.4718945" w:id="1889626535">
        <w:proofErr w:type="spellStart"/>
        <w:r w:rsidRPr="04705B3C" w:rsidR="5486AA98">
          <w:rPr>
            <w:rFonts w:ascii="Times New Roman" w:hAnsi="Times New Roman" w:eastAsia="Times New Roman" w:cs="Times New Roman"/>
            <w:b w:val="0"/>
            <w:bCs w:val="0"/>
            <w:i w:val="0"/>
            <w:iCs w:val="0"/>
            <w:rPrChange w:author="Lorenzo Salvi" w:date="2019-01-15T09:53:13.6201514" w:id="1533265707">
              <w:rPr/>
            </w:rPrChange>
          </w:rPr>
          <w:t>il</w:t>
        </w:r>
        <w:proofErr w:type="spellEnd"/>
      </w:ins>
      <w:ins w:author="Lorenzo Salvi" w:date="2019-01-14T13:44:13.4718945" w:id="946324493">
        <w:r w:rsidRPr="04705B3C" w:rsidR="5486AA98">
          <w:rPr>
            <w:rFonts w:ascii="Times New Roman" w:hAnsi="Times New Roman" w:eastAsia="Times New Roman" w:cs="Times New Roman"/>
            <w:b w:val="0"/>
            <w:bCs w:val="0"/>
            <w:i w:val="0"/>
            <w:iCs w:val="0"/>
            <w:rPrChange w:author="Lorenzo Salvi" w:date="2019-01-15T09:53:13.6201514" w:id="1286090678">
              <w:rPr/>
            </w:rPrChange>
          </w:rPr>
          <w:t xml:space="preserve"> </w:t>
        </w:r>
      </w:ins>
      <w:ins w:author="Lorenzo Salvi" w:date="2019-01-14T13:44:13.4718945" w:id="1988688544">
        <w:proofErr w:type="spellStart"/>
        <w:r w:rsidRPr="04705B3C" w:rsidR="5486AA98">
          <w:rPr>
            <w:rFonts w:ascii="Times New Roman" w:hAnsi="Times New Roman" w:eastAsia="Times New Roman" w:cs="Times New Roman"/>
            <w:b w:val="0"/>
            <w:bCs w:val="0"/>
            <w:i w:val="0"/>
            <w:iCs w:val="0"/>
            <w:rPrChange w:author="Lorenzo Salvi" w:date="2019-01-15T09:53:13.6201514" w:id="563151354">
              <w:rPr/>
            </w:rPrChange>
          </w:rPr>
          <w:t>bottone</w:t>
        </w:r>
        <w:proofErr w:type="spellEnd"/>
      </w:ins>
      <w:ins w:author="Lorenzo Salvi" w:date="2019-01-14T13:44:13.4718945" w:id="126490249">
        <w:r w:rsidRPr="04705B3C" w:rsidR="5486AA98">
          <w:rPr>
            <w:rFonts w:ascii="Times New Roman" w:hAnsi="Times New Roman" w:eastAsia="Times New Roman" w:cs="Times New Roman"/>
            <w:b w:val="0"/>
            <w:bCs w:val="0"/>
            <w:i w:val="0"/>
            <w:iCs w:val="0"/>
            <w:rPrChange w:author="Lorenzo Salvi" w:date="2019-01-15T09:53:13.6201514" w:id="326128580">
              <w:rPr/>
            </w:rPrChange>
          </w:rPr>
          <w:t xml:space="preserve"> </w:t>
        </w:r>
      </w:ins>
      <w:ins w:author="Salvatore Salernitano" w:date="2019-01-14T13:47:14.5357295" w:id="976742889">
        <w:r w:rsidRPr="04705B3C" w:rsidR="1DB5700E">
          <w:rPr>
            <w:rFonts w:ascii="Times New Roman" w:hAnsi="Times New Roman" w:eastAsia="Times New Roman" w:cs="Times New Roman"/>
            <w:b w:val="0"/>
            <w:bCs w:val="0"/>
            <w:i w:val="0"/>
            <w:iCs w:val="0"/>
            <w:rPrChange w:author="Lorenzo Salvi" w:date="2019-01-15T09:53:13.6201514" w:id="1115279855">
              <w:rPr/>
            </w:rPrChange>
          </w:rPr>
          <w:t xml:space="preserve">“</w:t>
        </w:r>
      </w:ins>
      <w:ins w:author="Lorenzo Salvi" w:date="2019-01-14T13:44:13.4718945" w:id="565391103">
        <w:proofErr w:type="spellStart"/>
        <w:r w:rsidRPr="04705B3C" w:rsidR="5486AA98">
          <w:rPr>
            <w:rFonts w:ascii="Times New Roman" w:hAnsi="Times New Roman" w:eastAsia="Times New Roman" w:cs="Times New Roman"/>
            <w:b w:val="0"/>
            <w:bCs w:val="0"/>
            <w:i w:val="0"/>
            <w:iCs w:val="0"/>
            <w:rPrChange w:author="Lorenzo Salvi" w:date="2019-01-15T09:53:13.6201514" w:id="552036677">
              <w:rPr/>
            </w:rPrChange>
          </w:rPr>
          <w:t>Ripristina</w:t>
        </w:r>
        <w:proofErr w:type="spellEnd"/>
      </w:ins>
      <w:ins w:author="Lorenzo Salvi" w:date="2019-01-14T13:44:13.4718945" w:id="2128652731">
        <w:r w:rsidRPr="04705B3C" w:rsidR="5486AA98">
          <w:rPr>
            <w:rFonts w:ascii="Times New Roman" w:hAnsi="Times New Roman" w:eastAsia="Times New Roman" w:cs="Times New Roman"/>
            <w:b w:val="0"/>
            <w:bCs w:val="0"/>
            <w:i w:val="0"/>
            <w:iCs w:val="0"/>
            <w:rPrChange w:author="Lorenzo Salvi" w:date="2019-01-15T09:53:13.6201514" w:id="220979478">
              <w:rPr/>
            </w:rPrChange>
          </w:rPr>
          <w:t xml:space="preserve"> un </w:t>
        </w:r>
      </w:ins>
      <w:ins w:author="Salvatore Salernitano" w:date="2019-01-14T13:47:14.5357295" w:id="389753895">
        <w:proofErr w:type="spellStart"/>
        <w:r w:rsidRPr="04705B3C" w:rsidR="1DB5700E">
          <w:rPr>
            <w:rFonts w:ascii="Times New Roman" w:hAnsi="Times New Roman" w:eastAsia="Times New Roman" w:cs="Times New Roman"/>
            <w:b w:val="0"/>
            <w:bCs w:val="0"/>
            <w:i w:val="0"/>
            <w:iCs w:val="0"/>
            <w:rPrChange w:author="Lorenzo Salvi" w:date="2019-01-15T09:53:13.6201514" w:id="1150717472">
              <w:rPr/>
            </w:rPrChange>
          </w:rPr>
          <w:t xml:space="preserve">S</w:t>
        </w:r>
      </w:ins>
      <w:ins w:author="Lorenzo Salvi" w:date="2019-01-14T13:44:13.4718945" w:id="1630731886">
        <w:del w:author="Salvatore Salernitano" w:date="2019-01-14T13:47:14.5357295" w:id="312107129">
          <w:r w:rsidRPr="27C9592F" w:rsidDel="1DB5700E" w:rsidR="5486AA98">
            <w:rPr>
              <w:rFonts w:ascii="Times New Roman" w:hAnsi="Times New Roman" w:eastAsia="Times New Roman" w:cs="Times New Roman"/>
              <w:b w:val="0"/>
              <w:bCs w:val="0"/>
              <w:i w:val="0"/>
              <w:iCs w:val="0"/>
              <w:rPrChange w:author="Salvatore Salernitano" w:date="2019-01-14T13:46:14.008049" w:id="376614701">
                <w:rPr/>
              </w:rPrChange>
            </w:rPr>
            <w:delText xml:space="preserve">s</w:delText>
          </w:r>
        </w:del>
        <w:r w:rsidRPr="04705B3C" w:rsidR="5486AA98">
          <w:rPr>
            <w:rFonts w:ascii="Times New Roman" w:hAnsi="Times New Roman" w:eastAsia="Times New Roman" w:cs="Times New Roman"/>
            <w:b w:val="0"/>
            <w:bCs w:val="0"/>
            <w:i w:val="0"/>
            <w:iCs w:val="0"/>
            <w:rPrChange w:author="Lorenzo Salvi" w:date="2019-01-15T09:53:13.6201514" w:id="1962820919">
              <w:rPr/>
            </w:rPrChange>
          </w:rPr>
          <w:t xml:space="preserve">en</w:t>
        </w:r>
      </w:ins>
      <w:ins w:author="Lorenzo Salvi" w:date="2019-01-14T13:45:13.957341" w:id="1151651998">
        <w:r w:rsidRPr="04705B3C" w:rsidR="48322681">
          <w:rPr>
            <w:rFonts w:ascii="Times New Roman" w:hAnsi="Times New Roman" w:eastAsia="Times New Roman" w:cs="Times New Roman"/>
            <w:b w:val="0"/>
            <w:bCs w:val="0"/>
            <w:i w:val="0"/>
            <w:iCs w:val="0"/>
            <w:rPrChange w:author="Lorenzo Salvi" w:date="2019-01-15T09:53:13.6201514" w:id="254884603">
              <w:rPr/>
            </w:rPrChange>
          </w:rPr>
          <w:t xml:space="preserve">sore</w:t>
        </w:r>
        <w:proofErr w:type="spellEnd"/>
      </w:ins>
      <w:ins w:author="Salvatore Salernitano" w:date="2019-01-14T13:47:14.5357295" w:id="1877168956">
        <w:r w:rsidRPr="04705B3C" w:rsidR="1DB5700E">
          <w:rPr>
            <w:rFonts w:ascii="Times New Roman" w:hAnsi="Times New Roman" w:eastAsia="Times New Roman" w:cs="Times New Roman"/>
            <w:b w:val="0"/>
            <w:bCs w:val="0"/>
            <w:i w:val="0"/>
            <w:iCs w:val="0"/>
            <w:rPrChange w:author="Lorenzo Salvi" w:date="2019-01-15T09:53:13.6201514" w:id="1364169960">
              <w:rPr/>
            </w:rPrChange>
          </w:rPr>
          <w:t xml:space="preserve">”</w:t>
        </w:r>
      </w:ins>
      <w:ins w:author="Lorenzo Salvi" w:date="2019-01-14T13:45:13.957341" w:id="1795894752">
        <w:r w:rsidRPr="04705B3C" w:rsidR="48322681">
          <w:rPr>
            <w:rFonts w:ascii="Times New Roman" w:hAnsi="Times New Roman" w:eastAsia="Times New Roman" w:cs="Times New Roman"/>
            <w:b w:val="0"/>
            <w:bCs w:val="0"/>
            <w:i w:val="0"/>
            <w:iCs w:val="0"/>
            <w:rPrChange w:author="Lorenzo Salvi" w:date="2019-01-15T09:53:13.6201514" w:id="2105705215">
              <w:rPr/>
            </w:rPrChange>
          </w:rPr>
          <w:t xml:space="preserve"> </w:t>
        </w:r>
        <w:proofErr w:type="spellStart"/>
        <w:r w:rsidRPr="04705B3C" w:rsidR="48322681">
          <w:rPr>
            <w:rFonts w:ascii="Times New Roman" w:hAnsi="Times New Roman" w:eastAsia="Times New Roman" w:cs="Times New Roman"/>
            <w:b w:val="0"/>
            <w:bCs w:val="0"/>
            <w:i w:val="0"/>
            <w:iCs w:val="0"/>
            <w:rPrChange w:author="Lorenzo Salvi" w:date="2019-01-15T09:53:13.6201514" w:id="1561388122">
              <w:rPr/>
            </w:rPrChange>
          </w:rPr>
          <w:t xml:space="preserve">il</w:t>
        </w:r>
        <w:proofErr w:type="spellEnd"/>
        <w:r w:rsidRPr="04705B3C" w:rsidR="48322681">
          <w:rPr>
            <w:rFonts w:ascii="Times New Roman" w:hAnsi="Times New Roman" w:eastAsia="Times New Roman" w:cs="Times New Roman"/>
            <w:b w:val="0"/>
            <w:bCs w:val="0"/>
            <w:i w:val="0"/>
            <w:iCs w:val="0"/>
            <w:rPrChange w:author="Lorenzo Salvi" w:date="2019-01-15T09:53:13.6201514" w:id="1205087785">
              <w:rPr/>
            </w:rPrChange>
          </w:rPr>
          <w:t xml:space="preserve"> Gestore </w:t>
        </w:r>
        <w:proofErr w:type="spellStart"/>
        <w:r w:rsidRPr="04705B3C" w:rsidR="48322681">
          <w:rPr>
            <w:rFonts w:ascii="Times New Roman" w:hAnsi="Times New Roman" w:eastAsia="Times New Roman" w:cs="Times New Roman"/>
            <w:b w:val="0"/>
            <w:bCs w:val="0"/>
            <w:i w:val="0"/>
            <w:iCs w:val="0"/>
            <w:rPrChange w:author="Lorenzo Salvi" w:date="2019-01-15T09:53:13.6201514" w:id="1921466982">
              <w:rPr/>
            </w:rPrChange>
          </w:rPr>
          <w:t xml:space="preserve">potr</w:t>
        </w:r>
      </w:ins>
      <w:ins w:author="Salvatore Salernitano" w:date="2019-01-14T13:47:14.5357295" w:id="1713200604">
        <w:r w:rsidRPr="04705B3C" w:rsidR="1DB5700E">
          <w:rPr>
            <w:rFonts w:ascii="Times New Roman" w:hAnsi="Times New Roman" w:eastAsia="Times New Roman" w:cs="Times New Roman"/>
            <w:b w:val="0"/>
            <w:bCs w:val="0"/>
            <w:i w:val="0"/>
            <w:iCs w:val="0"/>
            <w:rPrChange w:author="Lorenzo Salvi" w:date="2019-01-15T09:53:13.6201514" w:id="524952308">
              <w:rPr/>
            </w:rPrChange>
          </w:rPr>
          <w:t xml:space="preserve">à</w:t>
        </w:r>
        <w:proofErr w:type="spellEnd"/>
      </w:ins>
      <w:ins w:author="Lorenzo Salvi" w:date="2019-01-14T13:45:13.957341" w:id="1877182449">
        <w:del w:author="Salvatore Salernitano" w:date="2019-01-14T13:47:14.5357295" w:id="587154166">
          <w:r w:rsidRPr="27C9592F" w:rsidDel="1DB5700E" w:rsidR="48322681">
            <w:rPr>
              <w:rFonts w:ascii="Times New Roman" w:hAnsi="Times New Roman" w:eastAsia="Times New Roman" w:cs="Times New Roman"/>
              <w:b w:val="0"/>
              <w:bCs w:val="0"/>
              <w:i w:val="0"/>
              <w:iCs w:val="0"/>
              <w:rPrChange w:author="Salvatore Salernitano" w:date="2019-01-14T13:46:14.008049" w:id="2079514534">
                <w:rPr/>
              </w:rPrChange>
            </w:rPr>
            <w:delText xml:space="preserve">’</w:delText>
          </w:r>
        </w:del>
        <w:r w:rsidRPr="04705B3C" w:rsidR="48322681">
          <w:rPr>
            <w:rFonts w:ascii="Times New Roman" w:hAnsi="Times New Roman" w:eastAsia="Times New Roman" w:cs="Times New Roman"/>
            <w:b w:val="0"/>
            <w:bCs w:val="0"/>
            <w:i w:val="0"/>
            <w:iCs w:val="0"/>
            <w:rPrChange w:author="Lorenzo Salvi" w:date="2019-01-15T09:53:13.6201514" w:id="1426494593">
              <w:rPr/>
            </w:rPrChange>
          </w:rPr>
          <w:t xml:space="preserve"> </w:t>
        </w:r>
        <w:proofErr w:type="spellStart"/>
        <w:r w:rsidRPr="04705B3C" w:rsidR="48322681">
          <w:rPr>
            <w:rFonts w:ascii="Times New Roman" w:hAnsi="Times New Roman" w:eastAsia="Times New Roman" w:cs="Times New Roman"/>
            <w:b w:val="0"/>
            <w:bCs w:val="0"/>
            <w:i w:val="0"/>
            <w:iCs w:val="0"/>
            <w:rPrChange w:author="Lorenzo Salvi" w:date="2019-01-15T09:53:13.6201514" w:id="1977725188">
              <w:rPr/>
            </w:rPrChange>
          </w:rPr>
          <w:t xml:space="preserve">ripristinare</w:t>
        </w:r>
        <w:proofErr w:type="spellEnd"/>
        <w:r w:rsidRPr="04705B3C" w:rsidR="48322681">
          <w:rPr>
            <w:rFonts w:ascii="Times New Roman" w:hAnsi="Times New Roman" w:eastAsia="Times New Roman" w:cs="Times New Roman"/>
            <w:b w:val="0"/>
            <w:bCs w:val="0"/>
            <w:i w:val="0"/>
            <w:iCs w:val="0"/>
            <w:rPrChange w:author="Lorenzo Salvi" w:date="2019-01-15T09:53:13.6201514" w:id="890522222">
              <w:rPr/>
            </w:rPrChange>
          </w:rPr>
          <w:t xml:space="preserve"> </w:t>
        </w:r>
      </w:ins>
      <w:ins w:author="Salvatore Salernitano" w:date="2019-01-14T13:46:14.008049" w:id="1644358726">
        <w:r w:rsidRPr="04705B3C" w:rsidR="27C9592F">
          <w:rPr>
            <w:rFonts w:ascii="Times New Roman" w:hAnsi="Times New Roman" w:eastAsia="Times New Roman" w:cs="Times New Roman"/>
            <w:b w:val="0"/>
            <w:bCs w:val="0"/>
            <w:i w:val="0"/>
            <w:iCs w:val="0"/>
            <w:rPrChange w:author="Lorenzo Salvi" w:date="2019-01-15T09:53:13.6201514" w:id="237732624">
              <w:rPr/>
            </w:rPrChange>
          </w:rPr>
          <w:t xml:space="preserve">un </w:t>
        </w:r>
      </w:ins>
      <w:ins w:author="Salvatore Salernitano" w:date="2019-01-14T13:46:14.008049" w:id="1663881270">
        <w:proofErr w:type="spellStart"/>
        <w:r w:rsidRPr="04705B3C" w:rsidR="27C9592F">
          <w:rPr>
            <w:rFonts w:ascii="Times New Roman" w:hAnsi="Times New Roman" w:eastAsia="Times New Roman" w:cs="Times New Roman"/>
            <w:b w:val="0"/>
            <w:bCs w:val="0"/>
            <w:i w:val="0"/>
            <w:iCs w:val="0"/>
            <w:rPrChange w:author="Lorenzo Salvi" w:date="2019-01-15T09:53:13.6201514" w:id="1347050986">
              <w:rPr/>
            </w:rPrChange>
          </w:rPr>
          <w:t>Sensore</w:t>
        </w:r>
        <w:proofErr w:type="spellEnd"/>
      </w:ins>
      <w:ins w:author="Salvatore Salernitano" w:date="2019-01-14T13:46:14.008049" w:id="1952297209">
        <w:r w:rsidRPr="04705B3C" w:rsidR="27C9592F">
          <w:rPr>
            <w:rFonts w:ascii="Times New Roman" w:hAnsi="Times New Roman" w:eastAsia="Times New Roman" w:cs="Times New Roman"/>
            <w:b w:val="0"/>
            <w:bCs w:val="0"/>
            <w:i w:val="0"/>
            <w:iCs w:val="0"/>
            <w:rPrChange w:author="Lorenzo Salvi" w:date="2019-01-15T09:53:13.6201514" w:id="443461175">
              <w:rPr/>
            </w:rPrChange>
          </w:rPr>
          <w:t xml:space="preserve"> </w:t>
        </w:r>
      </w:ins>
      <w:ins w:author="Salvatore Salernitano" w:date="2019-01-14T13:46:14.008049" w:id="1442480916">
        <w:proofErr w:type="spellStart"/>
        <w:r w:rsidRPr="04705B3C" w:rsidR="27C9592F">
          <w:rPr>
            <w:rFonts w:ascii="Times New Roman" w:hAnsi="Times New Roman" w:eastAsia="Times New Roman" w:cs="Times New Roman"/>
            <w:b w:val="0"/>
            <w:bCs w:val="0"/>
            <w:i w:val="0"/>
            <w:iCs w:val="0"/>
            <w:rPrChange w:author="Lorenzo Salvi" w:date="2019-01-15T09:53:13.6201514" w:id="677698525">
              <w:rPr/>
            </w:rPrChange>
          </w:rPr>
          <w:t>passato</w:t>
        </w:r>
        <w:proofErr w:type="spellEnd"/>
      </w:ins>
      <w:ins w:author="Salvatore Salernitano" w:date="2019-01-14T13:46:14.008049" w:id="594980917">
        <w:r w:rsidRPr="04705B3C" w:rsidR="27C9592F">
          <w:rPr>
            <w:rFonts w:ascii="Times New Roman" w:hAnsi="Times New Roman" w:eastAsia="Times New Roman" w:cs="Times New Roman"/>
            <w:b w:val="0"/>
            <w:bCs w:val="0"/>
            <w:i w:val="0"/>
            <w:iCs w:val="0"/>
            <w:rPrChange w:author="Lorenzo Salvi" w:date="2019-01-15T09:53:13.6201514" w:id="191163514">
              <w:rPr/>
            </w:rPrChange>
          </w:rPr>
          <w:t xml:space="preserve"> </w:t>
        </w:r>
      </w:ins>
      <w:ins w:author="Salvatore Salernitano" w:date="2019-01-14T13:46:14.008049" w:id="863259056">
        <w:proofErr w:type="spellStart"/>
        <w:r w:rsidRPr="04705B3C" w:rsidR="27C9592F">
          <w:rPr>
            <w:rFonts w:ascii="Times New Roman" w:hAnsi="Times New Roman" w:eastAsia="Times New Roman" w:cs="Times New Roman"/>
            <w:b w:val="0"/>
            <w:bCs w:val="0"/>
            <w:i w:val="0"/>
            <w:iCs w:val="0"/>
            <w:rPrChange w:author="Lorenzo Salvi" w:date="2019-01-15T09:53:13.6201514" w:id="1671862707">
              <w:rPr/>
            </w:rPrChange>
          </w:rPr>
          <w:t>nella</w:t>
        </w:r>
        <w:proofErr w:type="spellEnd"/>
      </w:ins>
      <w:ins w:author="Salvatore Salernitano" w:date="2019-01-14T13:46:14.008049" w:id="1890875066">
        <w:r w:rsidRPr="04705B3C" w:rsidR="27C9592F">
          <w:rPr>
            <w:rFonts w:ascii="Times New Roman" w:hAnsi="Times New Roman" w:eastAsia="Times New Roman" w:cs="Times New Roman"/>
            <w:b w:val="0"/>
            <w:bCs w:val="0"/>
            <w:i w:val="0"/>
            <w:iCs w:val="0"/>
            <w:rPrChange w:author="Lorenzo Salvi" w:date="2019-01-15T09:53:13.6201514" w:id="510353508">
              <w:rPr/>
            </w:rPrChange>
          </w:rPr>
          <w:t xml:space="preserve"> </w:t>
        </w:r>
      </w:ins>
      <w:ins w:author="Salvatore Salernitano" w:date="2019-01-14T13:46:14.008049" w:id="1534495088">
        <w:proofErr w:type="spellStart"/>
        <w:r w:rsidRPr="04705B3C" w:rsidR="27C9592F">
          <w:rPr>
            <w:rFonts w:ascii="Times New Roman" w:hAnsi="Times New Roman" w:eastAsia="Times New Roman" w:cs="Times New Roman"/>
            <w:b w:val="0"/>
            <w:bCs w:val="0"/>
            <w:i w:val="0"/>
            <w:iCs w:val="0"/>
            <w:rPrChange w:author="Lorenzo Salvi" w:date="2019-01-15T09:53:13.6201514" w:id="1011558267">
              <w:rPr/>
            </w:rPrChange>
          </w:rPr>
          <w:t>casella</w:t>
        </w:r>
        <w:proofErr w:type="spellEnd"/>
      </w:ins>
      <w:ins w:author="Salvatore Salernitano" w:date="2019-01-14T13:46:14.008049" w:id="1520140612">
        <w:r w:rsidRPr="04705B3C" w:rsidR="27C9592F">
          <w:rPr>
            <w:rFonts w:ascii="Times New Roman" w:hAnsi="Times New Roman" w:eastAsia="Times New Roman" w:cs="Times New Roman"/>
            <w:b w:val="0"/>
            <w:bCs w:val="0"/>
            <w:i w:val="0"/>
            <w:iCs w:val="0"/>
            <w:rPrChange w:author="Lorenzo Salvi" w:date="2019-01-15T09:53:13.6201514" w:id="527286603">
              <w:rPr/>
            </w:rPrChange>
          </w:rPr>
          <w:t xml:space="preserve"> di </w:t>
        </w:r>
        <w:proofErr w:type="spellStart"/>
        <w:r w:rsidRPr="04705B3C" w:rsidR="27C9592F">
          <w:rPr>
            <w:rFonts w:ascii="Times New Roman" w:hAnsi="Times New Roman" w:eastAsia="Times New Roman" w:cs="Times New Roman"/>
            <w:b w:val="0"/>
            <w:bCs w:val="0"/>
            <w:i w:val="0"/>
            <w:iCs w:val="0"/>
            <w:rPrChange w:author="Lorenzo Salvi" w:date="2019-01-15T09:53:13.6201514" w:id="229463376">
              <w:rPr/>
            </w:rPrChange>
          </w:rPr>
          <w:t xml:space="preserve">testo</w:t>
        </w:r>
        <w:proofErr w:type="spellEnd"/>
      </w:ins>
      <w:ins w:author="Lorenzo Salvi" w:date="2019-01-15T09:51:12.7746338" w:id="1427059770">
        <w:r w:rsidRPr="04705B3C" w:rsidR="3516653A">
          <w:rPr>
            <w:rFonts w:ascii="Times New Roman" w:hAnsi="Times New Roman" w:eastAsia="Times New Roman" w:cs="Times New Roman"/>
            <w:b w:val="0"/>
            <w:bCs w:val="0"/>
            <w:i w:val="0"/>
            <w:iCs w:val="0"/>
            <w:rPrChange w:author="Lorenzo Salvi" w:date="2019-01-15T09:53:13.6201514" w:id="1789192981">
              <w:rPr/>
            </w:rPrChange>
          </w:rPr>
          <w:t xml:space="preserve">. </w:t>
        </w:r>
        <w:proofErr w:type="spellStart"/>
        <w:r w:rsidRPr="04705B3C" w:rsidR="3516653A">
          <w:rPr>
            <w:rFonts w:ascii="Times New Roman" w:hAnsi="Times New Roman" w:eastAsia="Times New Roman" w:cs="Times New Roman"/>
            <w:b w:val="0"/>
            <w:bCs w:val="0"/>
            <w:i w:val="0"/>
            <w:iCs w:val="0"/>
            <w:rPrChange w:author="Lorenzo Salvi" w:date="2019-01-15T09:53:13.6201514" w:id="286211680">
              <w:rPr/>
            </w:rPrChange>
          </w:rPr>
          <w:t xml:space="preserve">Appena</w:t>
        </w:r>
        <w:proofErr w:type="spellEnd"/>
        <w:r w:rsidRPr="04705B3C" w:rsidR="3516653A">
          <w:rPr>
            <w:rFonts w:ascii="Times New Roman" w:hAnsi="Times New Roman" w:eastAsia="Times New Roman" w:cs="Times New Roman"/>
            <w:b w:val="0"/>
            <w:bCs w:val="0"/>
            <w:i w:val="0"/>
            <w:iCs w:val="0"/>
            <w:rPrChange w:author="Lorenzo Salvi" w:date="2019-01-15T09:53:13.6201514" w:id="1374902214">
              <w:rPr/>
            </w:rPrChange>
          </w:rPr>
          <w:t xml:space="preserve"> </w:t>
        </w:r>
        <w:proofErr w:type="spellStart"/>
        <w:r w:rsidRPr="04705B3C" w:rsidR="3516653A">
          <w:rPr>
            <w:rFonts w:ascii="Times New Roman" w:hAnsi="Times New Roman" w:eastAsia="Times New Roman" w:cs="Times New Roman"/>
            <w:b w:val="0"/>
            <w:bCs w:val="0"/>
            <w:i w:val="0"/>
            <w:iCs w:val="0"/>
            <w:rPrChange w:author="Lorenzo Salvi" w:date="2019-01-15T09:53:13.6201514" w:id="906544165">
              <w:rPr/>
            </w:rPrChange>
          </w:rPr>
          <w:t xml:space="preserve">si</w:t>
        </w:r>
        <w:proofErr w:type="spellEnd"/>
        <w:r w:rsidRPr="04705B3C" w:rsidR="3516653A">
          <w:rPr>
            <w:rFonts w:ascii="Times New Roman" w:hAnsi="Times New Roman" w:eastAsia="Times New Roman" w:cs="Times New Roman"/>
            <w:b w:val="0"/>
            <w:bCs w:val="0"/>
            <w:i w:val="0"/>
            <w:iCs w:val="0"/>
            <w:rPrChange w:author="Lorenzo Salvi" w:date="2019-01-15T09:53:13.6201514" w:id="380739809">
              <w:rPr/>
            </w:rPrChange>
          </w:rPr>
          <w:t xml:space="preserve"> </w:t>
        </w:r>
        <w:proofErr w:type="spellStart"/>
        <w:r w:rsidRPr="04705B3C" w:rsidR="3516653A">
          <w:rPr>
            <w:rFonts w:ascii="Times New Roman" w:hAnsi="Times New Roman" w:eastAsia="Times New Roman" w:cs="Times New Roman"/>
            <w:b w:val="0"/>
            <w:bCs w:val="0"/>
            <w:i w:val="0"/>
            <w:iCs w:val="0"/>
            <w:rPrChange w:author="Lorenzo Salvi" w:date="2019-01-15T09:53:13.6201514" w:id="831626947">
              <w:rPr/>
            </w:rPrChange>
          </w:rPr>
          <w:t xml:space="preserve">ripristina</w:t>
        </w:r>
        <w:proofErr w:type="spellEnd"/>
        <w:r w:rsidRPr="04705B3C" w:rsidR="3516653A">
          <w:rPr>
            <w:rFonts w:ascii="Times New Roman" w:hAnsi="Times New Roman" w:eastAsia="Times New Roman" w:cs="Times New Roman"/>
            <w:b w:val="0"/>
            <w:bCs w:val="0"/>
            <w:i w:val="0"/>
            <w:iCs w:val="0"/>
            <w:rPrChange w:author="Lorenzo Salvi" w:date="2019-01-15T09:53:13.6201514" w:id="1898891997">
              <w:rPr/>
            </w:rPrChange>
          </w:rPr>
          <w:t xml:space="preserve"> un </w:t>
        </w:r>
        <w:proofErr w:type="spellStart"/>
        <w:r w:rsidRPr="04705B3C" w:rsidR="3516653A">
          <w:rPr>
            <w:rFonts w:ascii="Times New Roman" w:hAnsi="Times New Roman" w:eastAsia="Times New Roman" w:cs="Times New Roman"/>
            <w:b w:val="0"/>
            <w:bCs w:val="0"/>
            <w:i w:val="0"/>
            <w:iCs w:val="0"/>
            <w:rPrChange w:author="Lorenzo Salvi" w:date="2019-01-15T09:53:13.6201514" w:id="63009021">
              <w:rPr/>
            </w:rPrChange>
          </w:rPr>
          <w:t xml:space="preserve">Sensore</w:t>
        </w:r>
        <w:proofErr w:type="spellEnd"/>
        <w:r w:rsidRPr="04705B3C" w:rsidR="3516653A">
          <w:rPr>
            <w:rFonts w:ascii="Times New Roman" w:hAnsi="Times New Roman" w:eastAsia="Times New Roman" w:cs="Times New Roman"/>
            <w:b w:val="0"/>
            <w:bCs w:val="0"/>
            <w:i w:val="0"/>
            <w:iCs w:val="0"/>
            <w:rPrChange w:author="Lorenzo Salvi" w:date="2019-01-15T09:53:13.6201514" w:id="147300339">
              <w:rPr/>
            </w:rPrChange>
          </w:rPr>
          <w:t xml:space="preserve">, </w:t>
        </w:r>
        <w:proofErr w:type="spellStart"/>
        <w:r w:rsidRPr="04705B3C" w:rsidR="3516653A">
          <w:rPr>
            <w:rFonts w:ascii="Times New Roman" w:hAnsi="Times New Roman" w:eastAsia="Times New Roman" w:cs="Times New Roman"/>
            <w:b w:val="0"/>
            <w:bCs w:val="0"/>
            <w:i w:val="0"/>
            <w:iCs w:val="0"/>
            <w:rPrChange w:author="Lorenzo Salvi" w:date="2019-01-15T09:53:13.6201514" w:id="427118923">
              <w:rPr/>
            </w:rPrChange>
          </w:rPr>
          <w:t xml:space="preserve">verrà</w:t>
        </w:r>
        <w:proofErr w:type="spellEnd"/>
        <w:r w:rsidRPr="04705B3C" w:rsidR="3516653A">
          <w:rPr>
            <w:rFonts w:ascii="Times New Roman" w:hAnsi="Times New Roman" w:eastAsia="Times New Roman" w:cs="Times New Roman"/>
            <w:b w:val="0"/>
            <w:bCs w:val="0"/>
            <w:i w:val="0"/>
            <w:iCs w:val="0"/>
            <w:rPrChange w:author="Lorenzo Salvi" w:date="2019-01-15T09:53:13.6201514" w:id="1558205093">
              <w:rPr/>
            </w:rPrChange>
          </w:rPr>
          <w:t xml:space="preserve"> </w:t>
        </w:r>
        <w:proofErr w:type="spellStart"/>
        <w:r w:rsidRPr="04705B3C" w:rsidR="3516653A">
          <w:rPr>
            <w:rFonts w:ascii="Times New Roman" w:hAnsi="Times New Roman" w:eastAsia="Times New Roman" w:cs="Times New Roman"/>
            <w:b w:val="0"/>
            <w:bCs w:val="0"/>
            <w:i w:val="0"/>
            <w:iCs w:val="0"/>
            <w:rPrChange w:author="Lorenzo Salvi" w:date="2019-01-15T09:53:13.6201514" w:id="434151348">
              <w:rPr/>
            </w:rPrChange>
          </w:rPr>
          <w:t xml:space="preserve">v</w:t>
        </w:r>
      </w:ins>
      <w:ins w:author="Lorenzo Salvi" w:date="2019-01-15T09:52:12.8314806" w:id="736286410">
        <w:r w:rsidRPr="04705B3C" w:rsidR="55BA8479">
          <w:rPr>
            <w:rFonts w:ascii="Times New Roman" w:hAnsi="Times New Roman" w:eastAsia="Times New Roman" w:cs="Times New Roman"/>
            <w:b w:val="0"/>
            <w:bCs w:val="0"/>
            <w:i w:val="0"/>
            <w:iCs w:val="0"/>
            <w:rPrChange w:author="Lorenzo Salvi" w:date="2019-01-15T09:53:13.6201514" w:id="2093328455">
              <w:rPr/>
            </w:rPrChange>
          </w:rPr>
          <w:t xml:space="preserve">isualizzato</w:t>
        </w:r>
        <w:proofErr w:type="spellEnd"/>
        <w:r w:rsidRPr="04705B3C" w:rsidR="55BA8479">
          <w:rPr>
            <w:rFonts w:ascii="Times New Roman" w:hAnsi="Times New Roman" w:eastAsia="Times New Roman" w:cs="Times New Roman"/>
            <w:b w:val="0"/>
            <w:bCs w:val="0"/>
            <w:i w:val="0"/>
            <w:iCs w:val="0"/>
            <w:rPrChange w:author="Lorenzo Salvi" w:date="2019-01-15T09:53:13.6201514" w:id="917088815">
              <w:rPr/>
            </w:rPrChange>
          </w:rPr>
          <w:t xml:space="preserve"> un </w:t>
        </w:r>
        <w:proofErr w:type="spellStart"/>
        <w:r w:rsidRPr="04705B3C" w:rsidR="55BA8479">
          <w:rPr>
            <w:rFonts w:ascii="Times New Roman" w:hAnsi="Times New Roman" w:eastAsia="Times New Roman" w:cs="Times New Roman"/>
            <w:b w:val="0"/>
            <w:bCs w:val="0"/>
            <w:i w:val="0"/>
            <w:iCs w:val="0"/>
            <w:rPrChange w:author="Lorenzo Salvi" w:date="2019-01-15T09:53:13.6201514" w:id="1402891849">
              <w:rPr/>
            </w:rPrChange>
          </w:rPr>
          <w:t xml:space="preserve">messaggio</w:t>
        </w:r>
        <w:proofErr w:type="spellEnd"/>
        <w:r w:rsidRPr="04705B3C" w:rsidR="55BA8479">
          <w:rPr>
            <w:rFonts w:ascii="Times New Roman" w:hAnsi="Times New Roman" w:eastAsia="Times New Roman" w:cs="Times New Roman"/>
            <w:b w:val="0"/>
            <w:bCs w:val="0"/>
            <w:i w:val="0"/>
            <w:iCs w:val="0"/>
            <w:rPrChange w:author="Lorenzo Salvi" w:date="2019-01-15T09:53:13.6201514" w:id="757588335">
              <w:rPr/>
            </w:rPrChange>
          </w:rPr>
          <w:t xml:space="preserve"> di </w:t>
        </w:r>
        <w:proofErr w:type="spellStart"/>
        <w:r w:rsidRPr="04705B3C" w:rsidR="55BA8479">
          <w:rPr>
            <w:rFonts w:ascii="Times New Roman" w:hAnsi="Times New Roman" w:eastAsia="Times New Roman" w:cs="Times New Roman"/>
            <w:b w:val="0"/>
            <w:bCs w:val="0"/>
            <w:i w:val="0"/>
            <w:iCs w:val="0"/>
            <w:rPrChange w:author="Lorenzo Salvi" w:date="2019-01-15T09:53:13.6201514" w:id="1240010139">
              <w:rPr/>
            </w:rPrChange>
          </w:rPr>
          <w:t xml:space="preserve">dialogo</w:t>
        </w:r>
        <w:proofErr w:type="spellEnd"/>
        <w:r w:rsidRPr="04705B3C" w:rsidR="55BA8479">
          <w:rPr>
            <w:rFonts w:ascii="Times New Roman" w:hAnsi="Times New Roman" w:eastAsia="Times New Roman" w:cs="Times New Roman"/>
            <w:b w:val="0"/>
            <w:bCs w:val="0"/>
            <w:i w:val="0"/>
            <w:iCs w:val="0"/>
            <w:rPrChange w:author="Lorenzo Salvi" w:date="2019-01-15T09:53:13.6201514" w:id="943494922">
              <w:rPr/>
            </w:rPrChange>
          </w:rPr>
          <w:t xml:space="preserve"> </w:t>
        </w:r>
        <w:proofErr w:type="spellStart"/>
        <w:r w:rsidRPr="04705B3C" w:rsidR="55BA8479">
          <w:rPr>
            <w:rFonts w:ascii="Times New Roman" w:hAnsi="Times New Roman" w:eastAsia="Times New Roman" w:cs="Times New Roman"/>
            <w:b w:val="0"/>
            <w:bCs w:val="0"/>
            <w:i w:val="0"/>
            <w:iCs w:val="0"/>
            <w:rPrChange w:author="Lorenzo Salvi" w:date="2019-01-15T09:53:13.6201514" w:id="509810036">
              <w:rPr/>
            </w:rPrChange>
          </w:rPr>
          <w:t xml:space="preserve">che</w:t>
        </w:r>
        <w:proofErr w:type="spellEnd"/>
        <w:r w:rsidRPr="04705B3C" w:rsidR="55BA8479">
          <w:rPr>
            <w:rFonts w:ascii="Times New Roman" w:hAnsi="Times New Roman" w:eastAsia="Times New Roman" w:cs="Times New Roman"/>
            <w:b w:val="0"/>
            <w:bCs w:val="0"/>
            <w:i w:val="0"/>
            <w:iCs w:val="0"/>
            <w:rPrChange w:author="Lorenzo Salvi" w:date="2019-01-15T09:53:13.6201514" w:id="1684681276">
              <w:rPr/>
            </w:rPrChange>
          </w:rPr>
          <w:t xml:space="preserve"> </w:t>
        </w:r>
        <w:proofErr w:type="spellStart"/>
        <w:r w:rsidRPr="04705B3C" w:rsidR="55BA8479">
          <w:rPr>
            <w:rFonts w:ascii="Times New Roman" w:hAnsi="Times New Roman" w:eastAsia="Times New Roman" w:cs="Times New Roman"/>
            <w:b w:val="0"/>
            <w:bCs w:val="0"/>
            <w:i w:val="0"/>
            <w:iCs w:val="0"/>
            <w:rPrChange w:author="Lorenzo Salvi" w:date="2019-01-15T09:53:13.6201514" w:id="879899709">
              <w:rPr/>
            </w:rPrChange>
          </w:rPr>
          <w:t xml:space="preserve">avviserà</w:t>
        </w:r>
        <w:proofErr w:type="spellEnd"/>
        <w:r w:rsidRPr="04705B3C" w:rsidR="55BA8479">
          <w:rPr>
            <w:rFonts w:ascii="Times New Roman" w:hAnsi="Times New Roman" w:eastAsia="Times New Roman" w:cs="Times New Roman"/>
            <w:b w:val="0"/>
            <w:bCs w:val="0"/>
            <w:i w:val="0"/>
            <w:iCs w:val="0"/>
            <w:rPrChange w:author="Lorenzo Salvi" w:date="2019-01-15T09:53:13.6201514" w:id="2038270896">
              <w:rPr/>
            </w:rPrChange>
          </w:rPr>
          <w:t xml:space="preserve"> </w:t>
        </w:r>
        <w:proofErr w:type="spellStart"/>
        <w:r w:rsidRPr="04705B3C" w:rsidR="55BA8479">
          <w:rPr>
            <w:rFonts w:ascii="Times New Roman" w:hAnsi="Times New Roman" w:eastAsia="Times New Roman" w:cs="Times New Roman"/>
            <w:b w:val="0"/>
            <w:bCs w:val="0"/>
            <w:i w:val="0"/>
            <w:iCs w:val="0"/>
            <w:rPrChange w:author="Lorenzo Salvi" w:date="2019-01-15T09:53:13.6201514" w:id="1023389610">
              <w:rPr/>
            </w:rPrChange>
          </w:rPr>
          <w:t xml:space="preserve">il</w:t>
        </w:r>
        <w:proofErr w:type="spellEnd"/>
        <w:r w:rsidRPr="04705B3C" w:rsidR="55BA8479">
          <w:rPr>
            <w:rFonts w:ascii="Times New Roman" w:hAnsi="Times New Roman" w:eastAsia="Times New Roman" w:cs="Times New Roman"/>
            <w:b w:val="0"/>
            <w:bCs w:val="0"/>
            <w:i w:val="0"/>
            <w:iCs w:val="0"/>
            <w:rPrChange w:author="Lorenzo Salvi" w:date="2019-01-15T09:53:13.6201514" w:id="1291066336">
              <w:rPr/>
            </w:rPrChange>
          </w:rPr>
          <w:t xml:space="preserve"> Gestore </w:t>
        </w:r>
        <w:proofErr w:type="spellStart"/>
        <w:r w:rsidRPr="04705B3C" w:rsidR="55BA8479">
          <w:rPr>
            <w:rFonts w:ascii="Times New Roman" w:hAnsi="Times New Roman" w:eastAsia="Times New Roman" w:cs="Times New Roman"/>
            <w:b w:val="0"/>
            <w:bCs w:val="0"/>
            <w:i w:val="0"/>
            <w:iCs w:val="0"/>
            <w:rPrChange w:author="Lorenzo Salvi" w:date="2019-01-15T09:53:13.6201514" w:id="1633077888">
              <w:rPr/>
            </w:rPrChange>
          </w:rPr>
          <w:t xml:space="preserve">dei</w:t>
        </w:r>
        <w:proofErr w:type="spellEnd"/>
        <w:r w:rsidRPr="04705B3C" w:rsidR="55BA8479">
          <w:rPr>
            <w:rFonts w:ascii="Times New Roman" w:hAnsi="Times New Roman" w:eastAsia="Times New Roman" w:cs="Times New Roman"/>
            <w:b w:val="0"/>
            <w:bCs w:val="0"/>
            <w:i w:val="0"/>
            <w:iCs w:val="0"/>
            <w:rPrChange w:author="Lorenzo Salvi" w:date="2019-01-15T09:53:13.6201514" w:id="154090461">
              <w:rPr/>
            </w:rPrChange>
          </w:rPr>
          <w:t xml:space="preserve"> </w:t>
        </w:r>
        <w:proofErr w:type="spellStart"/>
        <w:r w:rsidRPr="04705B3C" w:rsidR="55BA8479">
          <w:rPr>
            <w:rFonts w:ascii="Times New Roman" w:hAnsi="Times New Roman" w:eastAsia="Times New Roman" w:cs="Times New Roman"/>
            <w:b w:val="0"/>
            <w:bCs w:val="0"/>
            <w:i w:val="0"/>
            <w:iCs w:val="0"/>
            <w:rPrChange w:author="Lorenzo Salvi" w:date="2019-01-15T09:53:13.6201514" w:id="423259090">
              <w:rPr/>
            </w:rPrChange>
          </w:rPr>
          <w:t xml:space="preserve">Sensori</w:t>
        </w:r>
        <w:proofErr w:type="spellEnd"/>
        <w:r w:rsidRPr="04705B3C" w:rsidR="55BA8479">
          <w:rPr>
            <w:rFonts w:ascii="Times New Roman" w:hAnsi="Times New Roman" w:eastAsia="Times New Roman" w:cs="Times New Roman"/>
            <w:b w:val="0"/>
            <w:bCs w:val="0"/>
            <w:i w:val="0"/>
            <w:iCs w:val="0"/>
            <w:rPrChange w:author="Lorenzo Salvi" w:date="2019-01-15T09:53:13.6201514" w:id="1829941470">
              <w:rPr/>
            </w:rPrChange>
          </w:rPr>
          <w:t xml:space="preserve"> </w:t>
        </w:r>
        <w:proofErr w:type="spellStart"/>
        <w:r w:rsidRPr="04705B3C" w:rsidR="55BA8479">
          <w:rPr>
            <w:rFonts w:ascii="Times New Roman" w:hAnsi="Times New Roman" w:eastAsia="Times New Roman" w:cs="Times New Roman"/>
            <w:b w:val="0"/>
            <w:bCs w:val="0"/>
            <w:i w:val="0"/>
            <w:iCs w:val="0"/>
            <w:rPrChange w:author="Lorenzo Salvi" w:date="2019-01-15T09:53:13.6201514" w:id="1801874105">
              <w:rPr/>
            </w:rPrChange>
          </w:rPr>
          <w:t xml:space="preserve">che</w:t>
        </w:r>
        <w:proofErr w:type="spellEnd"/>
      </w:ins>
      <w:ins w:author="Lorenzo Salvi" w:date="2019-01-15T09:53:13.6201514" w:id="1599797512">
        <w:r w:rsidRPr="04705B3C" w:rsidR="04705B3C">
          <w:rPr>
            <w:rFonts w:ascii="Times New Roman" w:hAnsi="Times New Roman" w:eastAsia="Times New Roman" w:cs="Times New Roman"/>
            <w:b w:val="0"/>
            <w:bCs w:val="0"/>
            <w:i w:val="0"/>
            <w:iCs w:val="0"/>
            <w:rPrChange w:author="Lorenzo Salvi" w:date="2019-01-15T09:53:13.6201514" w:id="1001696838">
              <w:rPr/>
            </w:rPrChange>
          </w:rPr>
          <w:t xml:space="preserve">, </w:t>
        </w:r>
        <w:proofErr w:type="spellStart"/>
        <w:r w:rsidRPr="04705B3C" w:rsidR="04705B3C">
          <w:rPr>
            <w:rFonts w:ascii="Times New Roman" w:hAnsi="Times New Roman" w:eastAsia="Times New Roman" w:cs="Times New Roman"/>
            <w:b w:val="0"/>
            <w:bCs w:val="0"/>
            <w:i w:val="0"/>
            <w:iCs w:val="0"/>
            <w:rPrChange w:author="Lorenzo Salvi" w:date="2019-01-15T09:53:13.6201514" w:id="1703890264">
              <w:rPr/>
            </w:rPrChange>
          </w:rPr>
          <w:t xml:space="preserve">appunto</w:t>
        </w:r>
        <w:proofErr w:type="spellEnd"/>
        <w:r w:rsidRPr="04705B3C" w:rsidR="04705B3C">
          <w:rPr>
            <w:rFonts w:ascii="Times New Roman" w:hAnsi="Times New Roman" w:eastAsia="Times New Roman" w:cs="Times New Roman"/>
            <w:b w:val="0"/>
            <w:bCs w:val="0"/>
            <w:i w:val="0"/>
            <w:iCs w:val="0"/>
            <w:rPrChange w:author="Lorenzo Salvi" w:date="2019-01-15T09:53:13.6201514" w:id="3841317">
              <w:rPr/>
            </w:rPrChange>
          </w:rPr>
          <w:t xml:space="preserve">, </w:t>
        </w:r>
        <w:proofErr w:type="spellStart"/>
        <w:r w:rsidRPr="04705B3C" w:rsidR="04705B3C">
          <w:rPr>
            <w:rFonts w:ascii="Times New Roman" w:hAnsi="Times New Roman" w:eastAsia="Times New Roman" w:cs="Times New Roman"/>
            <w:b w:val="0"/>
            <w:bCs w:val="0"/>
            <w:i w:val="0"/>
            <w:iCs w:val="0"/>
            <w:rPrChange w:author="Lorenzo Salvi" w:date="2019-01-15T09:53:13.6201514" w:id="1732174284">
              <w:rPr/>
            </w:rPrChange>
          </w:rPr>
          <w:t xml:space="preserve">il</w:t>
        </w:r>
        <w:proofErr w:type="spellEnd"/>
        <w:r w:rsidRPr="04705B3C" w:rsidR="04705B3C">
          <w:rPr>
            <w:rFonts w:ascii="Times New Roman" w:hAnsi="Times New Roman" w:eastAsia="Times New Roman" w:cs="Times New Roman"/>
            <w:b w:val="0"/>
            <w:bCs w:val="0"/>
            <w:i w:val="0"/>
            <w:iCs w:val="0"/>
            <w:rPrChange w:author="Lorenzo Salvi" w:date="2019-01-15T09:53:13.6201514" w:id="1820826939">
              <w:rPr/>
            </w:rPrChange>
          </w:rPr>
          <w:t xml:space="preserve"> </w:t>
        </w:r>
        <w:proofErr w:type="spellStart"/>
        <w:r w:rsidRPr="04705B3C" w:rsidR="04705B3C">
          <w:rPr>
            <w:rFonts w:ascii="Times New Roman" w:hAnsi="Times New Roman" w:eastAsia="Times New Roman" w:cs="Times New Roman"/>
            <w:b w:val="0"/>
            <w:bCs w:val="0"/>
            <w:i w:val="0"/>
            <w:iCs w:val="0"/>
            <w:rPrChange w:author="Lorenzo Salvi" w:date="2019-01-15T09:53:13.6201514" w:id="2062013094">
              <w:rPr/>
            </w:rPrChange>
          </w:rPr>
          <w:t xml:space="preserve">Sensore</w:t>
        </w:r>
        <w:proofErr w:type="spellEnd"/>
        <w:r w:rsidRPr="04705B3C" w:rsidR="04705B3C">
          <w:rPr>
            <w:rFonts w:ascii="Times New Roman" w:hAnsi="Times New Roman" w:eastAsia="Times New Roman" w:cs="Times New Roman"/>
            <w:b w:val="0"/>
            <w:bCs w:val="0"/>
            <w:i w:val="0"/>
            <w:iCs w:val="0"/>
            <w:rPrChange w:author="Lorenzo Salvi" w:date="2019-01-15T09:53:13.6201514" w:id="1198040895">
              <w:rPr/>
            </w:rPrChange>
          </w:rPr>
          <w:t xml:space="preserve"> è </w:t>
        </w:r>
        <w:proofErr w:type="spellStart"/>
        <w:r w:rsidRPr="04705B3C" w:rsidR="04705B3C">
          <w:rPr>
            <w:rFonts w:ascii="Times New Roman" w:hAnsi="Times New Roman" w:eastAsia="Times New Roman" w:cs="Times New Roman"/>
            <w:b w:val="0"/>
            <w:bCs w:val="0"/>
            <w:i w:val="0"/>
            <w:iCs w:val="0"/>
            <w:rPrChange w:author="Lorenzo Salvi" w:date="2019-01-15T09:53:13.6201514" w:id="2124680235">
              <w:rPr/>
            </w:rPrChange>
          </w:rPr>
          <w:t xml:space="preserve">stato</w:t>
        </w:r>
        <w:proofErr w:type="spellEnd"/>
        <w:r w:rsidRPr="04705B3C" w:rsidR="04705B3C">
          <w:rPr>
            <w:rFonts w:ascii="Times New Roman" w:hAnsi="Times New Roman" w:eastAsia="Times New Roman" w:cs="Times New Roman"/>
            <w:b w:val="0"/>
            <w:bCs w:val="0"/>
            <w:i w:val="0"/>
            <w:iCs w:val="0"/>
            <w:rPrChange w:author="Lorenzo Salvi" w:date="2019-01-15T09:53:13.6201514" w:id="684580213">
              <w:rPr/>
            </w:rPrChange>
          </w:rPr>
          <w:t xml:space="preserve"> </w:t>
        </w:r>
        <w:proofErr w:type="spellStart"/>
        <w:r w:rsidRPr="04705B3C" w:rsidR="04705B3C">
          <w:rPr>
            <w:rFonts w:ascii="Times New Roman" w:hAnsi="Times New Roman" w:eastAsia="Times New Roman" w:cs="Times New Roman"/>
            <w:b w:val="0"/>
            <w:bCs w:val="0"/>
            <w:i w:val="0"/>
            <w:iCs w:val="0"/>
            <w:rPrChange w:author="Lorenzo Salvi" w:date="2019-01-15T09:53:13.6201514" w:id="312414328">
              <w:rPr/>
            </w:rPrChange>
          </w:rPr>
          <w:t xml:space="preserve">ripristinato</w:t>
        </w:r>
        <w:proofErr w:type="spellEnd"/>
      </w:ins>
      <w:ins w:author="Salvatore Salernitano" w:date="2019-01-14T13:46:14.008049" w:id="1895304393">
        <w:r w:rsidRPr="04705B3C" w:rsidR="27C9592F">
          <w:rPr>
            <w:rFonts w:ascii="Times New Roman" w:hAnsi="Times New Roman" w:eastAsia="Times New Roman" w:cs="Times New Roman"/>
            <w:b w:val="0"/>
            <w:bCs w:val="0"/>
            <w:i w:val="0"/>
            <w:iCs w:val="0"/>
            <w:rPrChange w:author="Lorenzo Salvi" w:date="2019-01-15T09:53:13.6201514" w:id="1382857637">
              <w:rPr/>
            </w:rPrChange>
          </w:rPr>
          <w:t xml:space="preserve">:  </w:t>
        </w:r>
      </w:ins>
    </w:p>
    <w:p w:rsidR="3FCE8637" w:rsidP="04705B3C" w:rsidRDefault="3FCE8637" w14:paraId="06C0AB07" w14:noSpellErr="1" w14:textId="44BC86E3">
      <w:pPr>
        <w:pStyle w:val="Normale"/>
        <w:bidi w:val="0"/>
        <w:spacing w:before="0" w:beforeAutospacing="off" w:after="0" w:afterAutospacing="off" w:line="259" w:lineRule="auto"/>
        <w:ind w:left="360" w:right="0"/>
        <w:jc w:val="left"/>
        <w:rPr>
          <w:rFonts w:ascii="Times New Roman" w:hAnsi="Times New Roman" w:eastAsia="Times New Roman" w:cs="Times New Roman"/>
          <w:b w:val="0"/>
          <w:bCs w:val="0"/>
          <w:i w:val="0"/>
          <w:iCs w:val="0"/>
          <w:rPrChange w:author="Lorenzo Salvi" w:date="2019-01-15T09:53:13.6201514" w:id="1736137177">
            <w:rPr/>
          </w:rPrChange>
        </w:rPr>
        <w:pPrChange w:author="Lorenzo Salvi" w:date="2019-01-15T09:53:13.6201514" w:id="19989398">
          <w:pPr/>
        </w:pPrChange>
      </w:pPr>
      <w:ins w:author="Lorenzo Salvi" w:date="2019-01-15T09:50:12.7663321" w:id="75183899">
        <w:r w:rsidRPr="5FF987E4" w:rsidR="38D474FE">
          <w:rPr/>
          <w:t xml:space="preserve">   </w:t>
        </w:r>
      </w:ins>
      <w:ins w:author="Lorenzo Salvi" w:date="2019-01-15T09:53:13.6201514" w:id="782364305">
        <w:r w:rsidRPr="5FF987E4" w:rsidR="04705B3C">
          <w:rPr/>
          <w:t xml:space="preserve">        </w:t>
        </w:r>
      </w:ins>
      <w:ins w:author="Lorenzo Salvi" w:date="2019-01-15T09:50:12.7663321" w:id="2065801538">
        <w:r>
          <w:drawing>
            <wp:inline wp14:editId="142DBD69" wp14:anchorId="45E2CDA9">
              <wp:extent cx="4057121" cy="2172251"/>
              <wp:effectExtent l="0" t="0" r="0" b="0"/>
              <wp:docPr id="1355964256" name="Immagine" title=""/>
              <wp:cNvGraphicFramePr>
                <a:graphicFrameLocks noChangeAspect="1"/>
              </wp:cNvGraphicFramePr>
              <a:graphic>
                <a:graphicData uri="http://schemas.openxmlformats.org/drawingml/2006/picture">
                  <pic:pic>
                    <pic:nvPicPr>
                      <pic:cNvPr id="0" name="Immagine"/>
                      <pic:cNvPicPr/>
                    </pic:nvPicPr>
                    <pic:blipFill>
                      <a:blip r:embed="R5cd655961cf944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57121" cy="2172251"/>
                      </a:xfrm>
                      <a:prstGeom prst="rect">
                        <a:avLst/>
                      </a:prstGeom>
                    </pic:spPr>
                  </pic:pic>
                </a:graphicData>
              </a:graphic>
            </wp:inline>
          </w:drawing>
        </w:r>
      </w:ins>
    </w:p>
    <w:p w:rsidR="38D474FE" w:rsidDel="2E220023" w:rsidP="3516653A" w:rsidRDefault="38D474FE" w14:paraId="7629528A" w14:textId="085DC95E">
      <w:pPr>
        <w:pStyle w:val="Normale"/>
        <w:bidi w:val="0"/>
        <w:spacing w:before="0" w:beforeAutospacing="off" w:after="0" w:afterAutospacing="off" w:line="259" w:lineRule="auto"/>
        <w:ind w:left="360" w:right="0"/>
        <w:jc w:val="center"/>
        <w:rPr>
          <w:del w:author="Salvatore Salernitano" w:date="2019-01-17T11:15:26.4084635" w:id="1032932235"/>
          <w:b w:val="1"/>
          <w:bCs w:val="1"/>
          <w:i w:val="1"/>
          <w:iCs w:val="1"/>
          <w:rPrChange w:author="Lorenzo Salvi" w:date="2019-01-15T09:51:12.7746338" w:id="502856289">
            <w:rPr/>
          </w:rPrChange>
        </w:rPr>
        <w:pPrChange w:author="Lorenzo Salvi" w:date="2019-01-15T09:51:12.7746338" w:id="475536011">
          <w:pPr/>
        </w:pPrChange>
      </w:pPr>
      <w:ins w:author="Lorenzo Salvi" w:date="2019-01-15T09:50:12.7663321" w:id="1177676610">
        <w:r w:rsidRPr="2E220023" w:rsidR="38D474FE">
          <w:rPr>
            <w:b w:val="1"/>
            <w:bCs w:val="1"/>
            <w:i w:val="1"/>
            <w:iCs w:val="1"/>
            <w:rPrChange w:author="Salvatore Salernitano" w:date="2019-01-17T11:15:26.4084635" w:id="1402442635">
              <w:rPr/>
            </w:rPrChange>
          </w:rPr>
          <w:t xml:space="preserve">Fig. 17: </w:t>
        </w:r>
        <w:proofErr w:type="spellStart"/>
        <w:r w:rsidRPr="2E220023" w:rsidR="38D474FE">
          <w:rPr>
            <w:b w:val="1"/>
            <w:bCs w:val="1"/>
            <w:i w:val="1"/>
            <w:iCs w:val="1"/>
            <w:rPrChange w:author="Salvatore Salernitano" w:date="2019-01-17T11:15:26.4084635" w:id="1030344499">
              <w:rPr/>
            </w:rPrChange>
          </w:rPr>
          <w:t>Pro</w:t>
        </w:r>
      </w:ins>
      <w:ins w:author="Lorenzo Salvi" w:date="2019-01-15T09:51:12.7746338" w:id="1436025780">
        <w:r w:rsidRPr="2E220023" w:rsidR="3516653A">
          <w:rPr>
            <w:b w:val="1"/>
            <w:bCs w:val="1"/>
            <w:i w:val="1"/>
            <w:iCs w:val="1"/>
            <w:rPrChange w:author="Salvatore Salernitano" w:date="2019-01-17T11:15:26.4084635" w:id="2060536634">
              <w:rPr/>
            </w:rPrChange>
          </w:rPr>
          <w:t>cedura</w:t>
        </w:r>
        <w:proofErr w:type="spellEnd"/>
        <w:r w:rsidRPr="2E220023" w:rsidR="3516653A">
          <w:rPr>
            <w:b w:val="1"/>
            <w:bCs w:val="1"/>
            <w:i w:val="1"/>
            <w:iCs w:val="1"/>
            <w:rPrChange w:author="Salvatore Salernitano" w:date="2019-01-17T11:15:26.4084635" w:id="1970724520">
              <w:rPr/>
            </w:rPrChange>
          </w:rPr>
          <w:t xml:space="preserve"> di </w:t>
        </w:r>
        <w:proofErr w:type="spellStart"/>
        <w:r w:rsidRPr="2E220023" w:rsidR="3516653A">
          <w:rPr>
            <w:b w:val="1"/>
            <w:bCs w:val="1"/>
            <w:i w:val="1"/>
            <w:iCs w:val="1"/>
            <w:rPrChange w:author="Salvatore Salernitano" w:date="2019-01-17T11:15:26.4084635" w:id="1997441877">
              <w:rPr/>
            </w:rPrChange>
          </w:rPr>
          <w:t>Ripris</w:t>
        </w:r>
        <w:r w:rsidRPr="2E220023" w:rsidR="3516653A">
          <w:rPr>
            <w:b w:val="1"/>
            <w:bCs w:val="1"/>
            <w:i w:val="1"/>
            <w:iCs w:val="1"/>
            <w:rPrChange w:author="Salvatore Salernitano" w:date="2019-01-17T11:15:26.4084635" w:id="83219177">
              <w:rPr/>
            </w:rPrChange>
          </w:rPr>
          <w:t>tino</w:t>
        </w:r>
        <w:proofErr w:type="spellEnd"/>
      </w:ins>
      <w:ins w:author="Lorenzo Salvi" w:date="2019-01-15T09:51:12.7746338" w:id="2076100944">
        <w:r w:rsidRPr="2E220023" w:rsidR="3516653A">
          <w:rPr>
            <w:b w:val="1"/>
            <w:bCs w:val="1"/>
            <w:i w:val="1"/>
            <w:iCs w:val="1"/>
            <w:rPrChange w:author="Salvatore Salernitano" w:date="2019-01-17T11:15:26.4084635" w:id="972491872">
              <w:rPr/>
            </w:rPrChange>
          </w:rPr>
          <w:t xml:space="preserve"> del </w:t>
        </w:r>
      </w:ins>
      <w:ins w:author="Lorenzo Salvi" w:date="2019-01-15T09:51:12.7746338" w:id="1288135171">
        <w:proofErr w:type="spellStart"/>
        <w:r w:rsidRPr="2E220023" w:rsidR="3516653A">
          <w:rPr>
            <w:b w:val="1"/>
            <w:bCs w:val="1"/>
            <w:i w:val="1"/>
            <w:iCs w:val="1"/>
            <w:rPrChange w:author="Salvatore Salernitano" w:date="2019-01-17T11:15:26.4084635" w:id="1469513224">
              <w:rPr/>
            </w:rPrChange>
          </w:rPr>
          <w:t>Sensore</w:t>
        </w:r>
        <w:proofErr w:type="spellEnd"/>
      </w:ins>
      <w:ins w:author="Lorenzo Salvi" w:date="2019-01-15T09:51:12.7746338" w:id="569539274">
        <w:r w:rsidRPr="2E220023" w:rsidR="3516653A">
          <w:rPr>
            <w:b w:val="1"/>
            <w:bCs w:val="1"/>
            <w:i w:val="1"/>
            <w:iCs w:val="1"/>
            <w:rPrChange w:author="Salvatore Salernitano" w:date="2019-01-17T11:15:26.4084635" w:id="314350683">
              <w:rPr/>
            </w:rPrChange>
          </w:rPr>
          <w:t xml:space="preserve"> a </w:t>
        </w:r>
      </w:ins>
      <w:ins w:author="Lorenzo Salvi" w:date="2019-01-15T09:51:12.7746338" w:id="370832854">
        <w:r w:rsidRPr="2E220023" w:rsidR="3516653A">
          <w:rPr>
            <w:b w:val="1"/>
            <w:bCs w:val="1"/>
            <w:i w:val="1"/>
            <w:iCs w:val="1"/>
            <w:rPrChange w:author="Salvatore Salernitano" w:date="2019-01-17T11:15:26.4084635" w:id="1616269373">
              <w:rPr/>
            </w:rPrChange>
          </w:rPr>
          <w:t>rischio</w:t>
        </w:r>
      </w:ins>
    </w:p>
    <w:p w:rsidR="2BCE8E6C" w:rsidDel="04705B3C" w:rsidP="38D474FE" w:rsidRDefault="2BCE8E6C" w14:paraId="6F1C7B15" w14:textId="42B51AD4">
      <w:pPr>
        <w:pStyle w:val="Normale"/>
        <w:bidi w:val="0"/>
        <w:spacing w:before="0" w:beforeAutospacing="off" w:after="0" w:afterAutospacing="off" w:line="259" w:lineRule="auto"/>
        <w:ind w:left="0" w:right="0"/>
        <w:jc w:val="left"/>
        <w:rPr>
          <w:del w:author="Lorenzo Salvi" w:date="2019-01-15T09:53:13.6201514" w:id="1786907741"/>
          <w:b w:val="1"/>
          <w:bCs w:val="1"/>
          <w:i w:val="1"/>
          <w:iCs w:val="1"/>
          <w:rPrChange w:author="Lorenzo Salvi" w:date="2019-01-15T09:50:12.7663321" w:id="891842685">
            <w:rPr/>
          </w:rPrChange>
        </w:rPr>
        <w:pPrChange w:author="Lorenzo Salvi" w:date="2019-01-15T09:50:12.7663321" w:id="1107520616">
          <w:pPr/>
        </w:pPrChange>
      </w:pPr>
    </w:p>
    <w:p w:rsidR="72292479" w:rsidDel="1DB5700E" w:rsidP="72292479" w:rsidRDefault="72292479" w14:paraId="539978A1" w14:textId="16D7FA24">
      <w:pPr>
        <w:pStyle w:val="Normale"/>
        <w:bidi w:val="0"/>
        <w:spacing w:before="0" w:beforeAutospacing="off" w:after="0" w:afterAutospacing="off" w:line="259" w:lineRule="auto"/>
        <w:ind w:left="0" w:right="0"/>
        <w:jc w:val="left"/>
        <w:rPr>
          <w:ins w:author="Lorenzo Salvi" w:date="2019-01-14T11:51:55.5682033" w:id="1377019613"/>
          <w:del w:author="Salvatore Salernitano" w:date="2019-01-14T13:47:14.5357295" w:id="1822634316"/>
        </w:rPr>
        <w:pPrChange w:author="Lorenzo Salvi" w:date="2019-01-14T11:50:55.6206942" w:id="1526214558">
          <w:pPr/>
        </w:pPrChange>
      </w:pPr>
    </w:p>
    <w:p w:rsidR="26B19D5A" w:rsidP="2E220023" w:rsidRDefault="26B19D5A" w14:paraId="70B8D122" w14:textId="1C9F5DBC">
      <w:pPr>
        <w:pStyle w:val="Normale"/>
        <w:bidi w:val="0"/>
        <w:spacing w:before="0" w:beforeAutospacing="off" w:after="0" w:afterAutospacing="off" w:line="259" w:lineRule="auto"/>
        <w:ind w:left="360" w:right="0"/>
        <w:jc w:val="center"/>
        <w:rPr>
          <w:b w:val="1"/>
          <w:bCs w:val="1"/>
          <w:i w:val="1"/>
          <w:iCs w:val="1"/>
          <w:rPrChange w:author="Salvatore Salernitano" w:date="2019-01-17T11:15:26.4084635" w:id="1448971396">
            <w:rPr/>
          </w:rPrChange>
        </w:rPr>
        <w:pPrChange w:author="Salvatore Salernitano" w:date="2019-01-17T11:15:26.4084635" w:id="1666416156">
          <w:pPr/>
        </w:pPrChange>
      </w:pPr>
      <w:ins w:author="Salvatore Salernitano" w:date="2019-01-14T13:46:14.008049" w:id="316817022">
        <w:del w:author="Lorenzo Salvi" w:date="2019-01-15T09:53:13.6201514" w:id="893747891">
          <w:r w:rsidRPr="26B19D5A" w:rsidDel="04705B3C" w:rsidR="26B19D5A">
            <w:rPr>
              <w:b w:val="1"/>
              <w:bCs w:val="1"/>
              <w:color w:val="FF0000"/>
              <w:u w:val="single"/>
              <w:rPrChange w:author="Lorenzo Salvi" w:date="2019-01-14T11:51:55.5682033" w:id="1943854064">
                <w:rPr/>
              </w:rPrChange>
            </w:rPr>
            <w:delText>GUI RIPRISTINO (</w:delText>
          </w:r>
        </w:del>
      </w:ins>
      <w:ins w:author="Salvatore Salernitano" w:date="2019-01-14T13:47:14.5357295" w:id="1048163420">
        <w:del w:author="Lorenzo Salvi" w:date="2019-01-15T09:53:13.6201514" w:id="1320594794">
          <w:r w:rsidRPr="26B19D5A" w:rsidDel="04705B3C" w:rsidR="1DB5700E">
            <w:rPr>
              <w:b w:val="1"/>
              <w:bCs w:val="1"/>
              <w:color w:val="FF0000"/>
              <w:u w:val="single"/>
              <w:rPrChange w:author="Lorenzo Salvi" w:date="2019-01-14T11:51:55.5682033" w:id="1715409152">
                <w:rPr/>
              </w:rPrChange>
            </w:rPr>
            <w:delText>INSERIRE FOTO</w:delText>
          </w:r>
        </w:del>
      </w:ins>
      <w:ins w:author="Salvatore Salernitano" w:date="2019-01-14T13:46:14.008049" w:id="963672195">
        <w:del w:author="Lorenzo Salvi" w:date="2019-01-15T09:53:13.6201514" w:id="2095093917">
          <w:r w:rsidRPr="26B19D5A" w:rsidDel="04705B3C" w:rsidR="26B19D5A">
            <w:rPr>
              <w:b w:val="1"/>
              <w:bCs w:val="1"/>
              <w:color w:val="FF0000"/>
              <w:u w:val="single"/>
              <w:rPrChange w:author="Lorenzo Salvi" w:date="2019-01-14T11:51:55.5682033" w:id="954887019">
                <w:rPr/>
              </w:rPrChange>
            </w:rPr>
            <w:delText>)</w:delText>
          </w:r>
        </w:del>
      </w:ins>
    </w:p>
    <w:p w:rsidR="72292479" w:rsidP="72292479" w:rsidRDefault="72292479" w14:noSpellErr="1" w14:paraId="1A1CB727" w14:textId="0CCF1437">
      <w:pPr>
        <w:pStyle w:val="Normale"/>
        <w:bidi w:val="0"/>
        <w:spacing w:before="0" w:beforeAutospacing="off" w:after="0" w:afterAutospacing="off" w:line="259" w:lineRule="auto"/>
        <w:ind w:left="0" w:right="0"/>
        <w:jc w:val="left"/>
        <w:pPrChange w:author="Lorenzo Salvi" w:date="2019-01-14T11:50:55.6206942" w:id="2100090504">
          <w:pPr/>
        </w:pPrChange>
      </w:pPr>
    </w:p>
    <w:p xmlns:wp14="http://schemas.microsoft.com/office/word/2010/wordml" w:rsidR="00EC7A0C" w:rsidDel="2E220023" w:rsidP="372DD793" w:rsidRDefault="00EC7A0C" w14:paraId="349EA45A" wp14:textId="42E6D894">
      <w:pPr>
        <w:pStyle w:val="Titolo"/>
        <w:spacing w:after="0"/>
        <w:jc w:val="both"/>
        <w:rPr>
          <w:del w:author="Salvatore Salernitano" w:date="2019-01-17T11:15:26.4084635" w:id="830460418"/>
          <w:rFonts w:ascii="Times New Roman" w:hAnsi="Times New Roman" w:eastAsia="Times New Roman" w:cs="Times New Roman"/>
          <w:color w:val="1F487C"/>
          <w:sz w:val="24"/>
          <w:szCs w:val="24"/>
          <w:lang w:val="it-IT"/>
          <w:rPrChange w:author="Salvatore Salernitano" w:date="2019-01-14T11:34:16.1957616" w:id="621330151">
            <w:rPr/>
          </w:rPrChange>
        </w:rPr>
        <w:pPrChange w:author="Salvatore Salernitano" w:date="2019-01-14T11:34:16.1957616" w:id="96405256">
          <w:pPr>
            <w:pStyle w:val="Titolo"/>
            <w:jc w:val="both"/>
          </w:pPr>
        </w:pPrChange>
      </w:pPr>
      <w:r w:rsidRPr="48FB5B98">
        <w:rPr>
          <w:rFonts w:ascii="Times New Roman" w:hAnsi="Times New Roman" w:eastAsia="Times New Roman" w:cs="Times New Roman"/>
          <w:color w:val="1F487C" w:themeColor="text2" w:themeTint="99" w:themeShade="FF"/>
          <w:spacing w:val="0"/>
          <w:kern w:val="0"/>
          <w:sz w:val="24"/>
          <w:szCs w:val="24"/>
          <w:lang w:val="it-IT"/>
          <w:rPrChange w:author="Marco Poscente" w:date="2019-01-14T11:31:15.8908983" w:id="2054560089">
            <w:rPr>
              <w:rFonts w:ascii="Arial" w:hAnsi="Arial" w:cs="Arial"/>
              <w:color w:val="auto"/>
              <w:spacing w:val="0"/>
              <w:kern w:val="0"/>
              <w:sz w:val="24"/>
              <w:szCs w:val="24"/>
              <w:lang w:val="it-IT"/>
            </w:rPr>
          </w:rPrChange>
        </w:rPr>
        <w:t xml:space="preserve">A1.2 Business </w:t>
      </w:r>
      <w:proofErr w:type="spellStart"/>
      <w:r w:rsidRPr="48FB5B98">
        <w:rPr>
          <w:rFonts w:ascii="Times New Roman" w:hAnsi="Times New Roman" w:eastAsia="Times New Roman" w:cs="Times New Roman"/>
          <w:color w:val="1F487C" w:themeColor="text2" w:themeTint="99" w:themeShade="FF"/>
          <w:spacing w:val="0"/>
          <w:kern w:val="0"/>
          <w:sz w:val="24"/>
          <w:szCs w:val="24"/>
          <w:lang w:val="it-IT"/>
          <w:rPrChange w:author="Marco Poscente" w:date="2019-01-14T11:31:15.8908983" w:id="1419131276">
            <w:rPr>
              <w:rFonts w:ascii="Arial" w:hAnsi="Arial" w:cs="Arial"/>
              <w:color w:val="auto"/>
              <w:spacing w:val="0"/>
              <w:kern w:val="0"/>
              <w:sz w:val="24"/>
              <w:szCs w:val="24"/>
              <w:lang w:val="it-IT"/>
            </w:rPr>
          </w:rPrChange>
        </w:rPr>
        <w:t>Logic</w:t>
      </w:r>
      <w:proofErr w:type="spellEnd"/>
      <w:r w:rsidRPr="48FB5B98">
        <w:rPr>
          <w:rFonts w:ascii="Times New Roman" w:hAnsi="Times New Roman" w:eastAsia="Times New Roman" w:cs="Times New Roman"/>
          <w:color w:val="1F487C" w:themeColor="text2" w:themeTint="99" w:themeShade="FF"/>
          <w:spacing w:val="0"/>
          <w:kern w:val="0"/>
          <w:sz w:val="24"/>
          <w:szCs w:val="24"/>
          <w:lang w:val="it-IT"/>
          <w:rPrChange w:author="Marco Poscente" w:date="2019-01-14T11:31:15.8908983" w:id="1469301886">
            <w:rPr>
              <w:rFonts w:ascii="Arial" w:hAnsi="Arial" w:cs="Arial"/>
              <w:color w:val="auto"/>
              <w:spacing w:val="0"/>
              <w:kern w:val="0"/>
              <w:sz w:val="24"/>
              <w:szCs w:val="24"/>
              <w:lang w:val="it-IT"/>
            </w:rPr>
          </w:rPrChange>
        </w:rPr>
        <w:t xml:space="preserve"> </w:t>
      </w:r>
      <w:proofErr w:type="spellStart"/>
      <w:r w:rsidRPr="48FB5B98">
        <w:rPr>
          <w:rFonts w:ascii="Times New Roman" w:hAnsi="Times New Roman" w:eastAsia="Times New Roman" w:cs="Times New Roman"/>
          <w:color w:val="1F487C" w:themeColor="text2" w:themeTint="99" w:themeShade="FF"/>
          <w:spacing w:val="0"/>
          <w:kern w:val="0"/>
          <w:sz w:val="24"/>
          <w:szCs w:val="24"/>
          <w:lang w:val="it-IT"/>
          <w:rPrChange w:author="Marco Poscente" w:date="2019-01-14T11:31:15.8908983" w:id="927699536">
            <w:rPr>
              <w:rFonts w:ascii="Arial" w:hAnsi="Arial" w:cs="Arial"/>
              <w:color w:val="auto"/>
              <w:spacing w:val="0"/>
              <w:kern w:val="0"/>
              <w:sz w:val="24"/>
              <w:szCs w:val="24"/>
              <w:lang w:val="it-IT"/>
            </w:rPr>
          </w:rPrChange>
        </w:rPr>
        <w:lastRenderedPageBreak/>
        <w:t>Requirements</w:t>
      </w:r>
      <w:proofErr w:type="spellEnd"/>
      <w:r w:rsidRPr="48FB5B98" w:rsidR="00193B67">
        <w:rPr>
          <w:rFonts w:ascii="Times New Roman" w:hAnsi="Times New Roman" w:eastAsia="Times New Roman" w:cs="Times New Roman"/>
          <w:color w:val="1F487C" w:themeColor="text2" w:themeTint="99" w:themeShade="FF"/>
          <w:spacing w:val="0"/>
          <w:kern w:val="0"/>
          <w:sz w:val="24"/>
          <w:szCs w:val="24"/>
          <w:lang w:val="it-IT"/>
          <w:rPrChange w:author="Marco Poscente" w:date="2019-01-14T11:31:15.8908983" w:id="852045408">
            <w:rPr>
              <w:rFonts w:ascii="Arial" w:hAnsi="Arial" w:cs="Arial"/>
              <w:color w:val="auto"/>
              <w:spacing w:val="0"/>
              <w:kern w:val="0"/>
              <w:sz w:val="24"/>
              <w:szCs w:val="24"/>
              <w:lang w:val="it-IT"/>
            </w:rPr>
          </w:rPrChange>
        </w:rPr>
        <w:t xml:space="preserve"> (da riempire a partire dalla Versione </w:t>
      </w:r>
      <w:r w:rsidRPr="48FB5B98" w:rsidR="00193B67">
        <w:rPr>
          <w:rFonts w:ascii="Times New Roman" w:hAnsi="Times New Roman" w:eastAsia="Times New Roman" w:cs="Times New Roman"/>
          <w:color w:val="1F487C" w:themeColor="text2" w:themeTint="99" w:themeShade="FF"/>
          <w:spacing w:val="0"/>
          <w:kern w:val="0"/>
          <w:sz w:val="24"/>
          <w:szCs w:val="24"/>
          <w:lang w:val="it-IT"/>
          <w:rPrChange w:author="Marco Poscente" w:date="2019-01-14T11:31:15.8908983" w:id="1966473229">
            <w:rPr>
              <w:rFonts w:ascii="Arial" w:hAnsi="Arial" w:cs="Arial"/>
              <w:color w:val="auto"/>
              <w:spacing w:val="0"/>
              <w:kern w:val="0"/>
              <w:sz w:val="24"/>
              <w:szCs w:val="24"/>
              <w:lang w:val="it-IT"/>
            </w:rPr>
          </w:rPrChange>
        </w:rPr>
        <w:t xml:space="preserve">2)</w:t>
      </w:r>
      <w:ins w:author="Marco Poscente" w:date="2019-01-14T11:31:15.8908983" w:id="1111726755">
        <w:del w:author="Salvatore Salernitano" w:date="2019-01-14T11:32:15.7392662" w:id="178284494">
          <w:r w:rsidRPr="48FB5B98" w:rsidDel="70040EC5" w:rsidR="48FB5B98">
            <w:rPr>
              <w:rFonts w:ascii="Times New Roman" w:hAnsi="Times New Roman" w:eastAsia="Times New Roman" w:cs="Times New Roman"/>
              <w:color w:val="1F487C" w:themeColor="text2" w:themeTint="99" w:themeShade="FF"/>
              <w:spacing w:val="0"/>
              <w:kern w:val="0"/>
              <w:sz w:val="24"/>
              <w:szCs w:val="24"/>
              <w:lang w:val="it-IT"/>
              <w:rPrChange w:author="Marco Poscente" w:date="2019-01-14T11:31:15.8908983" w:id="457636">
                <w:rPr>
                  <w:rFonts w:ascii="Arial" w:hAnsi="Arial" w:cs="Arial"/>
                  <w:color w:val="auto"/>
                  <w:spacing w:val="0"/>
                  <w:kern w:val="0"/>
                  <w:sz w:val="24"/>
                  <w:szCs w:val="24"/>
                  <w:lang w:val="it-IT"/>
                </w:rPr>
              </w:rPrChange>
            </w:rPr>
            <w:delText xml:space="preserve">sc</w:delText>
          </w:r>
        </w:del>
      </w:ins>
      <w:ins w:author="Marco Poscente" w:date="2019-01-08T15:09:25.9586927" w:id="94514562">
        <w:del w:author="Lorenzo Salvi" w:date="2019-01-09T09:55:57.4204412" w:id="142105736">
          <w:r w:rsidRPr="00BF620D" w:rsidDel="69472DF5" w:rsidR="68D68B52">
            <w:rPr>
              <w:rFonts w:ascii="Arial" w:hAnsi="Arial" w:cs="Arial"/>
              <w:color w:val="auto"/>
              <w:spacing w:val="0"/>
              <w:kern w:val="0"/>
              <w:sz w:val="24"/>
              <w:szCs w:val="24"/>
              <w:lang w:val="it-IT"/>
            </w:rPr>
            <w:delText xml:space="preserve"> (da aggiustare)</w:delText>
          </w:r>
        </w:del>
      </w:ins>
    </w:p>
    <w:p xmlns:wp14="http://schemas.microsoft.com/office/word/2010/wordml" w:rsidRPr="002102E9" w:rsidR="002102E9" w:rsidP="2E220023" w:rsidRDefault="002102E9" w14:paraId="34B3F2EB" wp14:textId="77777777">
      <w:pPr>
        <w:pStyle w:val="Titolo"/>
        <w:spacing w:after="0"/>
        <w:jc w:val="both"/>
        <w:rPr>
          <w:rFonts w:ascii="Times New Roman" w:hAnsi="Times New Roman" w:eastAsia="Times New Roman" w:cs="Times New Roman"/>
          <w:color w:val="1F487C"/>
          <w:sz w:val="24"/>
          <w:szCs w:val="24"/>
          <w:lang w:val="it-IT"/>
          <w:rPrChange w:author="Salvatore Salernitano" w:date="2019-01-17T11:15:26.4084635" w:id="956751703">
            <w:rPr/>
          </w:rPrChange>
        </w:rPr>
        <w:pPrChange w:author="Salvatore Salernitano" w:date="2019-01-17T11:15:26.4084635" w:id="665196866">
          <w:pPr/>
        </w:pPrChange>
      </w:pPr>
    </w:p>
    <w:p xmlns:wp14="http://schemas.microsoft.com/office/word/2010/wordml" w:rsidRPr="00634BB8" w:rsidR="002102E9" w:rsidP="60967F54" w:rsidRDefault="002102E9" w14:paraId="1BACD9C7" wp14:textId="77777777" wp14:noSpellErr="1">
      <w:pPr>
        <w:pStyle w:val="Paragrafoelenco"/>
        <w:numPr>
          <w:ilvl w:val="0"/>
          <w:numId w:val="7"/>
        </w:numPr>
        <w:spacing w:after="0" w:line="240" w:lineRule="auto"/>
        <w:rPr>
          <w:i w:val="0"/>
          <w:iCs w:val="0"/>
          <w:color w:val="000000" w:themeColor="text1" w:themeTint="FF" w:themeShade="FF"/>
          <w:lang w:val="it-IT"/>
          <w:rPrChange w:author="Salvatore Salernitano" w:date="2019-01-09T10:05:00.4008547" w:id="574982558">
            <w:rPr/>
          </w:rPrChange>
        </w:rPr>
        <w:pPrChange w:author="Salvatore Salernitano" w:date="2019-01-09T10:05:00.4008547" w:id="424">
          <w:pPr>
            <w:pStyle w:val="Paragrafoelenco"/>
            <w:numPr>
              <w:numId w:val="26"/>
            </w:numPr>
            <w:tabs>
              <w:tab w:val="num" w:pos="360"/>
              <w:tab w:val="num" w:pos="720"/>
            </w:tabs>
            <w:spacing w:after="0" w:line="240" w:lineRule="auto"/>
            <w:ind w:hanging="720"/>
          </w:pPr>
        </w:pPrChange>
      </w:pPr>
      <w:r w:rsidRPr="60967F54">
        <w:rPr>
          <w:rFonts w:ascii="Times New Roman" w:hAnsi="Times New Roman" w:eastAsia="Times New Roman" w:cs="Times New Roman"/>
          <w:i w:val="0"/>
          <w:iCs w:val="0"/>
          <w:color w:val="000000" w:themeColor="text1"/>
          <w:lang w:val="it-IT"/>
          <w:rPrChange w:author="Salvatore Salernitano" w:date="2019-01-09T10:05:00.4008547" w:id="425">
            <w:rPr>
              <w:rFonts w:ascii="Arial" w:hAnsi="Arial" w:eastAsia="Arial" w:cs="Arial"/>
              <w:i/>
              <w:iCs/>
              <w:color w:val="000000" w:themeColor="text1"/>
            </w:rPr>
          </w:rPrChange>
        </w:rPr>
        <w:t>Deve implementare una funzione per salvare il segnale nel database;</w:t>
      </w:r>
    </w:p>
    <w:p xmlns:wp14="http://schemas.microsoft.com/office/word/2010/wordml" w:rsidRPr="00634BB8" w:rsidR="002102E9" w:rsidP="60967F54" w:rsidRDefault="002102E9" w14:paraId="4147D24A" wp14:textId="7C6D4969" wp14:noSpellErr="1">
      <w:pPr>
        <w:pStyle w:val="Paragrafoelenco"/>
        <w:numPr>
          <w:ilvl w:val="0"/>
          <w:numId w:val="7"/>
        </w:numPr>
        <w:spacing w:after="0" w:line="240" w:lineRule="auto"/>
        <w:rPr>
          <w:i w:val="0"/>
          <w:iCs w:val="0"/>
          <w:color w:val="000000" w:themeColor="text1" w:themeTint="FF" w:themeShade="FF"/>
          <w:lang w:val="it-IT"/>
          <w:rPrChange w:author="Salvatore Salernitano" w:date="2019-01-09T10:05:00.4008547" w:id="264505281">
            <w:rPr/>
          </w:rPrChange>
        </w:rPr>
        <w:pPrChange w:author="Salvatore Salernitano" w:date="2019-01-09T10:05:00.4008547" w:id="427">
          <w:pPr>
            <w:pStyle w:val="Paragrafoelenco"/>
            <w:numPr>
              <w:numId w:val="26"/>
            </w:numPr>
            <w:tabs>
              <w:tab w:val="num" w:pos="360"/>
              <w:tab w:val="num" w:pos="720"/>
            </w:tabs>
            <w:spacing w:after="0" w:line="240" w:lineRule="auto"/>
            <w:ind w:hanging="720"/>
          </w:pPr>
        </w:pPrChange>
      </w:pPr>
      <w:r w:rsidRPr="60967F54">
        <w:rPr>
          <w:rFonts w:ascii="Times New Roman" w:hAnsi="Times New Roman" w:eastAsia="Times New Roman" w:cs="Times New Roman"/>
          <w:i w:val="0"/>
          <w:iCs w:val="0"/>
          <w:color w:val="000000" w:themeColor="text1"/>
          <w:lang w:val="it-IT"/>
          <w:rPrChange w:author="Salvatore Salernitano" w:date="2019-01-09T10:05:00.4008547" w:id="1970403170">
            <w:rPr>
              <w:rFonts w:ascii="Arial" w:hAnsi="Arial" w:eastAsia="Arial" w:cs="Arial"/>
              <w:i/>
              <w:iCs/>
              <w:color w:val="000000" w:themeColor="text1"/>
            </w:rPr>
          </w:rPrChange>
        </w:rPr>
        <w:t xml:space="preserve">Deve implementare una funzione per </w:t>
      </w:r>
      <w:ins w:author="Lorenzo Salvi" w:date="2019-01-09T09:40:53.9542235" w:id="1179094313">
        <w:r w:rsidRPr="60967F54" w:rsidR="38E870AE">
          <w:rPr>
            <w:rFonts w:ascii="Times New Roman" w:hAnsi="Times New Roman" w:eastAsia="Times New Roman" w:cs="Times New Roman"/>
            <w:i w:val="0"/>
            <w:iCs w:val="0"/>
            <w:color w:val="000000" w:themeColor="text1"/>
            <w:lang w:val="it-IT"/>
            <w:rPrChange w:author="Salvatore Salernitano" w:date="2019-01-09T10:05:00.4008547" w:id="2050729033">
              <w:rPr>
                <w:rFonts w:ascii="Arial" w:hAnsi="Arial" w:eastAsia="Arial" w:cs="Arial"/>
                <w:i/>
                <w:iCs/>
                <w:color w:val="000000" w:themeColor="text1"/>
              </w:rPr>
            </w:rPrChange>
          </w:rPr>
          <w:t xml:space="preserve">permettere al Gestore dei Sensori di </w:t>
        </w:r>
      </w:ins>
      <w:r w:rsidRPr="60967F54">
        <w:rPr>
          <w:rFonts w:ascii="Times New Roman" w:hAnsi="Times New Roman" w:eastAsia="Times New Roman" w:cs="Times New Roman"/>
          <w:i w:val="0"/>
          <w:iCs w:val="0"/>
          <w:color w:val="000000" w:themeColor="text1"/>
          <w:lang w:val="it-IT"/>
          <w:rPrChange w:author="Salvatore Salernitano" w:date="2019-01-09T10:05:00.4008547" w:id="395694530">
            <w:rPr>
              <w:rFonts w:ascii="Arial" w:hAnsi="Arial" w:eastAsia="Arial" w:cs="Arial"/>
              <w:i/>
              <w:iCs/>
              <w:color w:val="000000" w:themeColor="text1"/>
            </w:rPr>
          </w:rPrChange>
        </w:rPr>
        <w:t>effettuare</w:t>
      </w:r>
      <w:ins w:author="Lorenzo Salvi" w:date="2019-01-09T09:40:53.9542235" w:id="1357315863">
        <w:r w:rsidRPr="60967F54" w:rsidR="38E870AE">
          <w:rPr>
            <w:rFonts w:ascii="Times New Roman" w:hAnsi="Times New Roman" w:eastAsia="Times New Roman" w:cs="Times New Roman"/>
            <w:i w:val="0"/>
            <w:iCs w:val="0"/>
            <w:color w:val="000000" w:themeColor="text1"/>
            <w:lang w:val="it-IT"/>
            <w:rPrChange w:author="Salvatore Salernitano" w:date="2019-01-09T10:05:00.4008547" w:id="708998537">
              <w:rPr>
                <w:rFonts w:ascii="Arial" w:hAnsi="Arial" w:eastAsia="Arial" w:cs="Arial"/>
                <w:i/>
                <w:iCs/>
                <w:color w:val="000000" w:themeColor="text1"/>
              </w:rPr>
            </w:rPrChange>
          </w:rPr>
          <w:t xml:space="preserve"> </w:t>
        </w:r>
      </w:ins>
      <w:del w:author="Lorenzo Salvi" w:date="2019-01-09T09:40:53.9542235" w:id="1518488175">
        <w:r w:rsidRPr="00634BB8" w:rsidDel="38E870AE">
          <w:rPr>
            <w:rFonts w:ascii="Arial" w:hAnsi="Arial" w:eastAsia="Arial" w:cs="Arial"/>
            <w:i/>
            <w:iCs/>
            <w:color w:val="000000" w:themeColor="text1"/>
            <w:lang w:val="it-IT"/>
            <w:rPrChange w:author="Lorenzo Salvi" w:date="2019-01-07T14:27:00Z" w:id="724033042">
              <w:rPr>
                <w:rFonts w:ascii="Arial" w:hAnsi="Arial" w:eastAsia="Arial" w:cs="Arial"/>
                <w:i/>
                <w:iCs/>
                <w:color w:val="000000" w:themeColor="text1"/>
              </w:rPr>
            </w:rPrChange>
          </w:rPr>
          <w:delText xml:space="preserve"> periodicamente ed automaticamente </w:delText>
        </w:r>
      </w:del>
      <w:r w:rsidRPr="60967F54">
        <w:rPr>
          <w:rFonts w:ascii="Times New Roman" w:hAnsi="Times New Roman" w:eastAsia="Times New Roman" w:cs="Times New Roman"/>
          <w:i w:val="0"/>
          <w:iCs w:val="0"/>
          <w:color w:val="000000" w:themeColor="text1"/>
          <w:lang w:val="it-IT"/>
          <w:rPrChange w:author="Salvatore Salernitano" w:date="2019-01-09T10:05:00.4008547" w:id="428">
            <w:rPr>
              <w:rFonts w:ascii="Arial" w:hAnsi="Arial" w:eastAsia="Arial" w:cs="Arial"/>
              <w:i/>
              <w:iCs/>
              <w:color w:val="000000" w:themeColor="text1"/>
            </w:rPr>
          </w:rPrChange>
        </w:rPr>
        <w:t>il backup dei sensori;</w:t>
      </w:r>
    </w:p>
    <w:p xmlns:wp14="http://schemas.microsoft.com/office/word/2010/wordml" w:rsidRPr="00634BB8" w:rsidR="002102E9" w:rsidP="60967F54" w:rsidRDefault="002102E9" w14:paraId="56E84996" wp14:textId="77777777" wp14:noSpellErr="1">
      <w:pPr>
        <w:pStyle w:val="Paragrafoelenco"/>
        <w:numPr>
          <w:ilvl w:val="0"/>
          <w:numId w:val="7"/>
        </w:numPr>
        <w:spacing w:after="0" w:line="240" w:lineRule="auto"/>
        <w:rPr>
          <w:i w:val="0"/>
          <w:iCs w:val="0"/>
          <w:color w:val="000000" w:themeColor="text1" w:themeTint="FF" w:themeShade="FF"/>
          <w:lang w:val="it-IT"/>
          <w:rPrChange w:author="Salvatore Salernitano" w:date="2019-01-09T10:05:00.4008547" w:id="539245768">
            <w:rPr/>
          </w:rPrChange>
        </w:rPr>
        <w:pPrChange w:author="Salvatore Salernitano" w:date="2019-01-09T10:05:00.4008547" w:id="430">
          <w:pPr>
            <w:pStyle w:val="Paragrafoelenco"/>
            <w:numPr>
              <w:numId w:val="26"/>
            </w:numPr>
            <w:tabs>
              <w:tab w:val="num" w:pos="360"/>
              <w:tab w:val="num" w:pos="720"/>
            </w:tabs>
            <w:spacing w:after="0" w:line="240" w:lineRule="auto"/>
            <w:ind w:hanging="720"/>
          </w:pPr>
        </w:pPrChange>
      </w:pPr>
      <w:r w:rsidRPr="60967F54">
        <w:rPr>
          <w:rFonts w:ascii="Times New Roman" w:hAnsi="Times New Roman" w:eastAsia="Times New Roman" w:cs="Times New Roman"/>
          <w:i w:val="0"/>
          <w:iCs w:val="0"/>
          <w:color w:val="000000" w:themeColor="text1"/>
          <w:lang w:val="it-IT"/>
          <w:rPrChange w:author="Salvatore Salernitano" w:date="2019-01-09T10:05:00.4008547" w:id="431">
            <w:rPr>
              <w:rFonts w:ascii="Arial" w:hAnsi="Arial" w:eastAsia="Arial" w:cs="Arial"/>
              <w:i/>
              <w:iCs/>
              <w:color w:val="000000" w:themeColor="text1"/>
            </w:rPr>
          </w:rPrChange>
        </w:rPr>
        <w:t>Deve implementare una funzione con il quale l’amministratore del sistema può inserire un nuovo gestore dei sensori o amministratore;</w:t>
      </w:r>
    </w:p>
    <w:p xmlns:wp14="http://schemas.microsoft.com/office/word/2010/wordml" w:rsidRPr="00634BB8" w:rsidR="002102E9" w:rsidP="1DB5700E" w:rsidRDefault="002102E9" w14:paraId="1F6DA2EC" wp14:textId="76F70C2B">
      <w:pPr>
        <w:pStyle w:val="Paragrafoelenco"/>
        <w:numPr>
          <w:ilvl w:val="0"/>
          <w:numId w:val="7"/>
        </w:numPr>
        <w:spacing w:after="0" w:line="240" w:lineRule="auto"/>
        <w:rPr>
          <w:i w:val="0"/>
          <w:iCs w:val="0"/>
          <w:color w:val="000000" w:themeColor="text1" w:themeTint="FF" w:themeShade="FF"/>
          <w:lang w:val="it-IT"/>
          <w:rPrChange w:author="Salvatore Salernitano" w:date="2019-01-14T13:47:14.5357295" w:id="1670897690">
            <w:rPr/>
          </w:rPrChange>
        </w:rPr>
        <w:pPrChange w:author="Salvatore Salernitano" w:date="2019-01-14T13:47:14.5357295" w:id="433">
          <w:pPr>
            <w:pStyle w:val="Paragrafoelenco"/>
            <w:numPr>
              <w:numId w:val="26"/>
            </w:numPr>
            <w:tabs>
              <w:tab w:val="num" w:pos="360"/>
              <w:tab w:val="num" w:pos="720"/>
            </w:tabs>
            <w:spacing w:after="0" w:line="240" w:lineRule="auto"/>
            <w:ind w:hanging="720"/>
          </w:pPr>
        </w:pPrChange>
      </w:pPr>
      <w:r w:rsidRPr="1DB5700E">
        <w:rPr>
          <w:rFonts w:ascii="Times New Roman" w:hAnsi="Times New Roman" w:eastAsia="Times New Roman" w:cs="Times New Roman"/>
          <w:i w:val="0"/>
          <w:iCs w:val="0"/>
          <w:color w:val="000000" w:themeColor="text1"/>
          <w:lang w:val="it-IT"/>
          <w:rPrChange w:author="Salvatore Salernitano" w:date="2019-01-14T13:47:14.5357295" w:id="2071002955">
            <w:rPr>
              <w:rFonts w:ascii="Arial" w:hAnsi="Arial" w:eastAsia="Arial" w:cs="Arial"/>
              <w:i/>
              <w:iCs/>
              <w:color w:val="000000" w:themeColor="text1"/>
            </w:rPr>
          </w:rPrChange>
        </w:rPr>
        <w:t>Decide le regole per l’uso del sistema</w:t>
      </w:r>
      <w:ins w:author="Marco Poscente" w:date="2019-01-09T09:41:54.1802993" w:id="957009997">
        <w:r w:rsidRPr="1DB5700E" w:rsidR="6F238068">
          <w:rPr>
            <w:rFonts w:ascii="Times New Roman" w:hAnsi="Times New Roman" w:eastAsia="Times New Roman" w:cs="Times New Roman"/>
            <w:i w:val="0"/>
            <w:iCs w:val="0"/>
            <w:color w:val="000000" w:themeColor="text1"/>
            <w:lang w:val="it-IT"/>
            <w:rPrChange w:author="Salvatore Salernitano" w:date="2019-01-14T13:47:14.5357295" w:id="1840057786">
              <w:rPr>
                <w:rFonts w:ascii="Arial" w:hAnsi="Arial" w:eastAsia="Arial" w:cs="Arial"/>
                <w:i/>
                <w:iCs/>
                <w:color w:val="000000" w:themeColor="text1"/>
              </w:rPr>
            </w:rPrChange>
          </w:rPr>
          <w:t xml:space="preserve">: </w:t>
        </w:r>
      </w:ins>
      <w:ins w:author="Marco Poscente" w:date="2019-01-09T09:45:54.9138278" w:id="506793340">
        <w:r w:rsidRPr="1DB5700E" w:rsidR="108EA5A4">
          <w:rPr>
            <w:rFonts w:ascii="Times New Roman" w:hAnsi="Times New Roman" w:eastAsia="Times New Roman" w:cs="Times New Roman"/>
            <w:i w:val="0"/>
            <w:iCs w:val="0"/>
            <w:color w:val="000000" w:themeColor="text1"/>
            <w:lang w:val="it-IT"/>
            <w:rPrChange w:author="Salvatore Salernitano" w:date="2019-01-14T13:47:14.5357295" w:id="734594039">
              <w:rPr>
                <w:rFonts w:ascii="Arial" w:hAnsi="Arial" w:eastAsia="Arial" w:cs="Arial"/>
                <w:i/>
                <w:iCs/>
                <w:color w:val="000000" w:themeColor="text1"/>
              </w:rPr>
            </w:rPrChange>
          </w:rPr>
          <w:t xml:space="preserve">tramite il controller </w:t>
        </w:r>
      </w:ins>
      <w:ins w:author="Marco Poscente" w:date="2019-01-09T09:47:55.2010032" w:id="219968730">
        <w:r w:rsidRPr="1DB5700E" w:rsidR="53C8DF72">
          <w:rPr>
            <w:rFonts w:ascii="Times New Roman" w:hAnsi="Times New Roman" w:eastAsia="Times New Roman" w:cs="Times New Roman"/>
            <w:i w:val="0"/>
            <w:iCs w:val="0"/>
            <w:color w:val="000000" w:themeColor="text1"/>
            <w:lang w:val="it-IT"/>
            <w:rPrChange w:author="Salvatore Salernitano" w:date="2019-01-14T13:47:14.5357295" w:id="578123902">
              <w:rPr>
                <w:rFonts w:ascii="Arial" w:hAnsi="Arial" w:eastAsia="Arial" w:cs="Arial"/>
                <w:i/>
                <w:iCs/>
                <w:color w:val="000000" w:themeColor="text1"/>
              </w:rPr>
            </w:rPrChange>
          </w:rPr>
          <w:t xml:space="preserve">prende in input i dati passati dall’utente</w:t>
        </w:r>
      </w:ins>
      <w:ins w:author="Lorenzo Salvi" w:date="2019-01-09T09:48:55.1997838" w:id="1142816879">
        <w:r w:rsidRPr="1DB5700E" w:rsidR="45AD59BC">
          <w:rPr>
            <w:rFonts w:ascii="Times New Roman" w:hAnsi="Times New Roman" w:eastAsia="Times New Roman" w:cs="Times New Roman"/>
            <w:i w:val="0"/>
            <w:iCs w:val="0"/>
            <w:color w:val="000000" w:themeColor="text1"/>
            <w:lang w:val="it-IT"/>
            <w:rPrChange w:author="Salvatore Salernitano" w:date="2019-01-14T13:47:14.5357295" w:id="1162247531">
              <w:rPr>
                <w:rFonts w:ascii="Arial" w:hAnsi="Arial" w:eastAsia="Arial" w:cs="Arial"/>
                <w:i/>
                <w:iCs/>
                <w:color w:val="000000" w:themeColor="text1"/>
              </w:rPr>
            </w:rPrChange>
          </w:rPr>
          <w:t xml:space="preserve"> (es. </w:t>
        </w:r>
      </w:ins>
      <w:ins w:author="Salvatore Salernitano" w:date="2019-01-14T13:47:14.5357295" w:id="1754104826">
        <w:r w:rsidRPr="1DB5700E" w:rsidR="1DB5700E">
          <w:rPr>
            <w:rFonts w:ascii="Times New Roman" w:hAnsi="Times New Roman" w:eastAsia="Times New Roman" w:cs="Times New Roman"/>
            <w:i w:val="0"/>
            <w:iCs w:val="0"/>
            <w:color w:val="000000" w:themeColor="text1"/>
            <w:lang w:val="it-IT"/>
            <w:rPrChange w:author="Salvatore Salernitano" w:date="2019-01-14T13:47:14.5357295" w:id="2145619477">
              <w:rPr>
                <w:rFonts w:ascii="Arial" w:hAnsi="Arial" w:eastAsia="Arial" w:cs="Arial"/>
                <w:i/>
                <w:iCs/>
                <w:color w:val="000000" w:themeColor="text1"/>
              </w:rPr>
            </w:rPrChange>
          </w:rPr>
          <w:t xml:space="preserve">Mediante l’utilizzo di </w:t>
        </w:r>
      </w:ins>
      <w:ins w:author="Lorenzo Salvi" w:date="2019-01-09T09:48:55.1997838" w:id="630296457">
        <w:proofErr w:type="spellStart"/>
        <w:r w:rsidRPr="1DB5700E" w:rsidR="45AD59BC">
          <w:rPr>
            <w:rFonts w:ascii="Times New Roman" w:hAnsi="Times New Roman" w:eastAsia="Times New Roman" w:cs="Times New Roman"/>
            <w:i w:val="0"/>
            <w:iCs w:val="0"/>
            <w:color w:val="000000" w:themeColor="text1"/>
            <w:lang w:val="it-IT"/>
            <w:rPrChange w:author="Salvatore Salernitano" w:date="2019-01-14T13:47:14.5357295" w:id="708858650">
              <w:rPr>
                <w:rFonts w:ascii="Arial" w:hAnsi="Arial" w:eastAsia="Arial" w:cs="Arial"/>
                <w:i/>
                <w:iCs/>
                <w:color w:val="000000" w:themeColor="text1"/>
              </w:rPr>
            </w:rPrChange>
          </w:rPr>
          <w:t xml:space="preserve">Textbox</w:t>
        </w:r>
        <w:proofErr w:type="spellEnd"/>
        <w:r w:rsidRPr="1DB5700E" w:rsidR="45AD59BC">
          <w:rPr>
            <w:rFonts w:ascii="Times New Roman" w:hAnsi="Times New Roman" w:eastAsia="Times New Roman" w:cs="Times New Roman"/>
            <w:i w:val="0"/>
            <w:iCs w:val="0"/>
            <w:color w:val="000000" w:themeColor="text1"/>
            <w:lang w:val="it-IT"/>
            <w:rPrChange w:author="Salvatore Salernitano" w:date="2019-01-14T13:47:14.5357295" w:id="1749026671">
              <w:rPr>
                <w:rFonts w:ascii="Arial" w:hAnsi="Arial" w:eastAsia="Arial" w:cs="Arial"/>
                <w:i/>
                <w:iCs/>
                <w:color w:val="000000" w:themeColor="text1"/>
              </w:rPr>
            </w:rPrChange>
          </w:rPr>
          <w:t xml:space="preserve"> </w:t>
        </w:r>
      </w:ins>
      <w:ins w:author="Salvatore Salernitano" w:date="2019-01-14T13:47:14.5357295" w:id="1628860620">
        <w:r w:rsidRPr="1DB5700E" w:rsidR="1DB5700E">
          <w:rPr>
            <w:rFonts w:ascii="Times New Roman" w:hAnsi="Times New Roman" w:eastAsia="Times New Roman" w:cs="Times New Roman"/>
            <w:i w:val="0"/>
            <w:iCs w:val="0"/>
            <w:color w:val="000000" w:themeColor="text1"/>
            <w:lang w:val="it-IT"/>
            <w:rPrChange w:author="Salvatore Salernitano" w:date="2019-01-14T13:47:14.5357295" w:id="32376794">
              <w:rPr>
                <w:rFonts w:ascii="Arial" w:hAnsi="Arial" w:eastAsia="Arial" w:cs="Arial"/>
                <w:i/>
                <w:iCs/>
                <w:color w:val="000000" w:themeColor="text1"/>
              </w:rPr>
            </w:rPrChange>
          </w:rPr>
          <w:t xml:space="preserve">e</w:t>
        </w:r>
      </w:ins>
      <w:ins w:author="Lorenzo Salvi" w:date="2019-01-09T09:48:55.1997838" w:id="1532961445">
        <w:del w:author="Salvatore Salernitano" w:date="2019-01-14T13:47:14.5357295" w:id="1429991549">
          <w:r w:rsidRPr="60967F54" w:rsidDel="1DB5700E" w:rsidR="45AD59BC">
            <w:rPr>
              <w:rFonts w:ascii="Times New Roman" w:hAnsi="Times New Roman" w:eastAsia="Times New Roman" w:cs="Times New Roman"/>
              <w:i w:val="0"/>
              <w:iCs w:val="0"/>
              <w:color w:val="000000" w:themeColor="text1"/>
              <w:lang w:val="it-IT"/>
              <w:rPrChange w:author="Salvatore Salernitano" w:date="2019-01-09T10:05:00.4008547" w:id="1832419380">
                <w:rPr>
                  <w:rFonts w:ascii="Arial" w:hAnsi="Arial" w:eastAsia="Arial" w:cs="Arial"/>
                  <w:i/>
                  <w:iCs/>
                  <w:color w:val="000000" w:themeColor="text1"/>
                </w:rPr>
              </w:rPrChange>
            </w:rPr>
            <w:delText xml:space="preserve">and</w:delText>
          </w:r>
        </w:del>
        <w:r w:rsidRPr="1DB5700E" w:rsidR="45AD59BC">
          <w:rPr>
            <w:rFonts w:ascii="Times New Roman" w:hAnsi="Times New Roman" w:eastAsia="Times New Roman" w:cs="Times New Roman"/>
            <w:i w:val="0"/>
            <w:iCs w:val="0"/>
            <w:color w:val="000000" w:themeColor="text1"/>
            <w:lang w:val="it-IT"/>
            <w:rPrChange w:author="Salvatore Salernitano" w:date="2019-01-14T13:47:14.5357295" w:id="2139427793">
              <w:rPr>
                <w:rFonts w:ascii="Arial" w:hAnsi="Arial" w:eastAsia="Arial" w:cs="Arial"/>
                <w:i/>
                <w:iCs/>
                <w:color w:val="000000" w:themeColor="text1"/>
              </w:rPr>
            </w:rPrChange>
          </w:rPr>
          <w:t xml:space="preserve"> </w:t>
        </w:r>
      </w:ins>
      <w:ins w:author="Salvatore Salernitano" w:date="2019-01-14T13:47:14.5357295" w:id="555939620">
        <w:r w:rsidRPr="1DB5700E" w:rsidR="1DB5700E">
          <w:rPr>
            <w:rFonts w:ascii="Times New Roman" w:hAnsi="Times New Roman" w:eastAsia="Times New Roman" w:cs="Times New Roman"/>
            <w:i w:val="0"/>
            <w:iCs w:val="0"/>
            <w:color w:val="000000" w:themeColor="text1"/>
            <w:lang w:val="it-IT"/>
            <w:rPrChange w:author="Salvatore Salernitano" w:date="2019-01-14T13:47:14.5357295" w:id="969218100">
              <w:rPr>
                <w:rFonts w:ascii="Arial" w:hAnsi="Arial" w:eastAsia="Arial" w:cs="Arial"/>
                <w:i/>
                <w:iCs/>
                <w:color w:val="000000" w:themeColor="text1"/>
              </w:rPr>
            </w:rPrChange>
          </w:rPr>
          <w:t xml:space="preserve">B</w:t>
        </w:r>
      </w:ins>
      <w:ins w:author="Lorenzo Salvi" w:date="2019-01-09T09:48:55.1997838" w:id="1800358962">
        <w:del w:author="Salvatore Salernitano" w:date="2019-01-14T13:47:14.5357295" w:id="1338615788">
          <w:r w:rsidRPr="60967F54" w:rsidDel="1DB5700E" w:rsidR="45AD59BC">
            <w:rPr>
              <w:rFonts w:ascii="Times New Roman" w:hAnsi="Times New Roman" w:eastAsia="Times New Roman" w:cs="Times New Roman"/>
              <w:i w:val="0"/>
              <w:iCs w:val="0"/>
              <w:color w:val="000000" w:themeColor="text1"/>
              <w:lang w:val="it-IT"/>
              <w:rPrChange w:author="Salvatore Salernitano" w:date="2019-01-09T10:05:00.4008547" w:id="168794118">
                <w:rPr>
                  <w:rFonts w:ascii="Arial" w:hAnsi="Arial" w:eastAsia="Arial" w:cs="Arial"/>
                  <w:i/>
                  <w:iCs/>
                  <w:color w:val="000000" w:themeColor="text1"/>
                </w:rPr>
              </w:rPrChange>
            </w:rPr>
            <w:delText xml:space="preserve">b</w:delText>
          </w:r>
        </w:del>
        <w:r w:rsidRPr="1DB5700E" w:rsidR="45AD59BC">
          <w:rPr>
            <w:rFonts w:ascii="Times New Roman" w:hAnsi="Times New Roman" w:eastAsia="Times New Roman" w:cs="Times New Roman"/>
            <w:i w:val="0"/>
            <w:iCs w:val="0"/>
            <w:color w:val="000000" w:themeColor="text1"/>
            <w:lang w:val="it-IT"/>
            <w:rPrChange w:author="Salvatore Salernitano" w:date="2019-01-14T13:47:14.5357295" w:id="1014427583">
              <w:rPr>
                <w:rFonts w:ascii="Arial" w:hAnsi="Arial" w:eastAsia="Arial" w:cs="Arial"/>
                <w:i/>
                <w:iCs/>
                <w:color w:val="000000" w:themeColor="text1"/>
              </w:rPr>
            </w:rPrChange>
          </w:rPr>
          <w:t xml:space="preserve">utto</w:t>
        </w:r>
      </w:ins>
      <w:ins w:author="Salvatore Salernitano" w:date="2019-01-14T13:47:14.5357295" w:id="1196046444">
        <w:r w:rsidRPr="1DB5700E" w:rsidR="1DB5700E">
          <w:rPr>
            <w:rFonts w:ascii="Times New Roman" w:hAnsi="Times New Roman" w:eastAsia="Times New Roman" w:cs="Times New Roman"/>
            <w:i w:val="0"/>
            <w:iCs w:val="0"/>
            <w:color w:val="000000" w:themeColor="text1"/>
            <w:lang w:val="it-IT"/>
            <w:rPrChange w:author="Salvatore Salernitano" w:date="2019-01-14T13:47:14.5357295" w:id="34793974">
              <w:rPr>
                <w:rFonts w:ascii="Arial" w:hAnsi="Arial" w:eastAsia="Arial" w:cs="Arial"/>
                <w:i/>
                <w:iCs/>
                <w:color w:val="000000" w:themeColor="text1"/>
              </w:rPr>
            </w:rPrChange>
          </w:rPr>
          <w:t xml:space="preserve">n</w:t>
        </w:r>
      </w:ins>
      <w:ins w:author="Lorenzo Salvi" w:date="2019-01-09T09:48:55.1997838" w:id="1408023490">
        <w:r w:rsidRPr="1DB5700E" w:rsidR="45AD59BC">
          <w:rPr>
            <w:rFonts w:ascii="Times New Roman" w:hAnsi="Times New Roman" w:eastAsia="Times New Roman" w:cs="Times New Roman"/>
            <w:i w:val="0"/>
            <w:iCs w:val="0"/>
            <w:color w:val="000000" w:themeColor="text1"/>
            <w:lang w:val="it-IT"/>
            <w:rPrChange w:author="Salvatore Salernitano" w:date="2019-01-14T13:47:14.5357295" w:id="1895245726">
              <w:rPr>
                <w:rFonts w:ascii="Arial" w:hAnsi="Arial" w:eastAsia="Arial" w:cs="Arial"/>
                <w:i/>
                <w:iCs/>
                <w:color w:val="000000" w:themeColor="text1"/>
              </w:rPr>
            </w:rPrChange>
          </w:rPr>
          <w:t xml:space="preserve">) e richiama il metodo ap</w:t>
        </w:r>
        <w:r w:rsidRPr="1DB5700E" w:rsidR="45AD59BC">
          <w:rPr>
            <w:rFonts w:ascii="Times New Roman" w:hAnsi="Times New Roman" w:eastAsia="Times New Roman" w:cs="Times New Roman"/>
            <w:i w:val="0"/>
            <w:iCs w:val="0"/>
            <w:color w:val="000000" w:themeColor="text1"/>
            <w:lang w:val="it-IT"/>
            <w:rPrChange w:author="Salvatore Salernitano" w:date="2019-01-14T13:47:14.5357295" w:id="1980804585">
              <w:rPr>
                <w:rFonts w:ascii="Arial" w:hAnsi="Arial" w:eastAsia="Arial" w:cs="Arial"/>
                <w:i/>
                <w:iCs/>
                <w:color w:val="000000" w:themeColor="text1"/>
              </w:rPr>
            </w:rPrChange>
          </w:rPr>
          <w:t xml:space="preserve">p</w:t>
        </w:r>
        <w:r w:rsidRPr="1DB5700E" w:rsidR="45AD59BC">
          <w:rPr>
            <w:rFonts w:ascii="Times New Roman" w:hAnsi="Times New Roman" w:eastAsia="Times New Roman" w:cs="Times New Roman"/>
            <w:i w:val="0"/>
            <w:iCs w:val="0"/>
            <w:color w:val="000000" w:themeColor="text1"/>
            <w:lang w:val="it-IT"/>
            <w:rPrChange w:author="Salvatore Salernitano" w:date="2019-01-14T13:47:14.5357295" w:id="875452301">
              <w:rPr>
                <w:rFonts w:ascii="Arial" w:hAnsi="Arial" w:eastAsia="Arial" w:cs="Arial"/>
                <w:i/>
                <w:iCs/>
                <w:color w:val="000000" w:themeColor="text1"/>
              </w:rPr>
            </w:rPrChange>
          </w:rPr>
          <w:t xml:space="preserve">r</w:t>
        </w:r>
        <w:r w:rsidRPr="1DB5700E" w:rsidR="45AD59BC">
          <w:rPr>
            <w:rFonts w:ascii="Times New Roman" w:hAnsi="Times New Roman" w:eastAsia="Times New Roman" w:cs="Times New Roman"/>
            <w:i w:val="0"/>
            <w:iCs w:val="0"/>
            <w:color w:val="000000" w:themeColor="text1"/>
            <w:lang w:val="it-IT"/>
            <w:rPrChange w:author="Salvatore Salernitano" w:date="2019-01-14T13:47:14.5357295" w:id="346953108">
              <w:rPr>
                <w:rFonts w:ascii="Arial" w:hAnsi="Arial" w:eastAsia="Arial" w:cs="Arial"/>
                <w:i/>
                <w:iCs/>
                <w:color w:val="000000" w:themeColor="text1"/>
              </w:rPr>
            </w:rPrChange>
          </w:rPr>
          <w:t xml:space="preserve">o</w:t>
        </w:r>
        <w:r w:rsidRPr="1DB5700E" w:rsidR="45AD59BC">
          <w:rPr>
            <w:rFonts w:ascii="Times New Roman" w:hAnsi="Times New Roman" w:eastAsia="Times New Roman" w:cs="Times New Roman"/>
            <w:i w:val="0"/>
            <w:iCs w:val="0"/>
            <w:color w:val="000000" w:themeColor="text1"/>
            <w:lang w:val="it-IT"/>
            <w:rPrChange w:author="Salvatore Salernitano" w:date="2019-01-14T13:47:14.5357295" w:id="985663561">
              <w:rPr>
                <w:rFonts w:ascii="Arial" w:hAnsi="Arial" w:eastAsia="Arial" w:cs="Arial"/>
                <w:i/>
                <w:iCs/>
                <w:color w:val="000000" w:themeColor="text1"/>
              </w:rPr>
            </w:rPrChange>
          </w:rPr>
          <w:t xml:space="preserve">p</w:t>
        </w:r>
        <w:r w:rsidRPr="1DB5700E" w:rsidR="45AD59BC">
          <w:rPr>
            <w:rFonts w:ascii="Times New Roman" w:hAnsi="Times New Roman" w:eastAsia="Times New Roman" w:cs="Times New Roman"/>
            <w:i w:val="0"/>
            <w:iCs w:val="0"/>
            <w:color w:val="000000" w:themeColor="text1"/>
            <w:lang w:val="it-IT"/>
            <w:rPrChange w:author="Salvatore Salernitano" w:date="2019-01-14T13:47:14.5357295" w:id="605100750">
              <w:rPr>
                <w:rFonts w:ascii="Arial" w:hAnsi="Arial" w:eastAsia="Arial" w:cs="Arial"/>
                <w:i/>
                <w:iCs/>
                <w:color w:val="000000" w:themeColor="text1"/>
              </w:rPr>
            </w:rPrChange>
          </w:rPr>
          <w:t xml:space="preserve">r</w:t>
        </w:r>
      </w:ins>
      <w:ins w:author="Lorenzo Salvi" w:date="2019-01-09T09:49:55.3678244" w:id="903111191">
        <w:r w:rsidRPr="1DB5700E" w:rsidR="6FB4D726">
          <w:rPr>
            <w:rFonts w:ascii="Times New Roman" w:hAnsi="Times New Roman" w:eastAsia="Times New Roman" w:cs="Times New Roman"/>
            <w:i w:val="0"/>
            <w:iCs w:val="0"/>
            <w:color w:val="000000" w:themeColor="text1"/>
            <w:lang w:val="it-IT"/>
            <w:rPrChange w:author="Salvatore Salernitano" w:date="2019-01-14T13:47:14.5357295" w:id="2104234421">
              <w:rPr>
                <w:rFonts w:ascii="Arial" w:hAnsi="Arial" w:eastAsia="Arial" w:cs="Arial"/>
                <w:i/>
                <w:iCs/>
                <w:color w:val="000000" w:themeColor="text1"/>
              </w:rPr>
            </w:rPrChange>
          </w:rPr>
          <w:t xml:space="preserve">iato presente nel model che elabora la richiesta dell’utente</w:t>
        </w:r>
      </w:ins>
      <w:r w:rsidRPr="1DB5700E">
        <w:rPr>
          <w:rFonts w:ascii="Times New Roman" w:hAnsi="Times New Roman" w:eastAsia="Times New Roman" w:cs="Times New Roman"/>
          <w:i w:val="0"/>
          <w:iCs w:val="0"/>
          <w:color w:val="000000" w:themeColor="text1"/>
          <w:lang w:val="it-IT"/>
          <w:rPrChange w:author="Salvatore Salernitano" w:date="2019-01-14T13:47:14.5357295" w:id="434">
            <w:rPr>
              <w:rFonts w:ascii="Arial" w:hAnsi="Arial" w:eastAsia="Arial" w:cs="Arial"/>
              <w:i/>
              <w:iCs/>
              <w:color w:val="000000" w:themeColor="text1"/>
            </w:rPr>
          </w:rPrChange>
        </w:rPr>
        <w:t>;</w:t>
      </w:r>
    </w:p>
    <w:p xmlns:wp14="http://schemas.microsoft.com/office/word/2010/wordml" w:rsidRPr="00634BB8" w:rsidR="002102E9" w:rsidP="60967F54" w:rsidRDefault="002102E9" w14:paraId="39402E23" wp14:textId="77777777" wp14:noSpellErr="1">
      <w:pPr>
        <w:pStyle w:val="Paragrafoelenco"/>
        <w:numPr>
          <w:ilvl w:val="0"/>
          <w:numId w:val="7"/>
        </w:numPr>
        <w:spacing w:after="0" w:line="240" w:lineRule="auto"/>
        <w:rPr>
          <w:i w:val="0"/>
          <w:iCs w:val="0"/>
          <w:color w:val="000000" w:themeColor="text1" w:themeTint="FF" w:themeShade="FF"/>
          <w:lang w:val="it-IT"/>
          <w:rPrChange w:author="Salvatore Salernitano" w:date="2019-01-09T10:05:00.4008547" w:id="1382780812">
            <w:rPr/>
          </w:rPrChange>
        </w:rPr>
        <w:pPrChange w:author="Salvatore Salernitano" w:date="2019-01-09T10:05:00.4008547" w:id="436">
          <w:pPr>
            <w:pStyle w:val="Paragrafoelenco"/>
            <w:numPr>
              <w:numId w:val="26"/>
            </w:numPr>
            <w:tabs>
              <w:tab w:val="num" w:pos="360"/>
              <w:tab w:val="num" w:pos="720"/>
            </w:tabs>
            <w:spacing w:after="0" w:line="240" w:lineRule="auto"/>
            <w:ind w:hanging="720"/>
          </w:pPr>
        </w:pPrChange>
      </w:pPr>
      <w:r w:rsidRPr="60967F54">
        <w:rPr>
          <w:rFonts w:ascii="Times New Roman" w:hAnsi="Times New Roman" w:eastAsia="Times New Roman" w:cs="Times New Roman"/>
          <w:i w:val="0"/>
          <w:iCs w:val="0"/>
          <w:color w:val="000000" w:themeColor="text1"/>
          <w:lang w:val="it-IT"/>
          <w:rPrChange w:author="Salvatore Salernitano" w:date="2019-01-09T10:05:00.4008547" w:id="437">
            <w:rPr>
              <w:rFonts w:ascii="Arial" w:hAnsi="Arial" w:eastAsia="Arial" w:cs="Arial"/>
              <w:i/>
              <w:iCs/>
              <w:color w:val="000000" w:themeColor="text1"/>
            </w:rPr>
          </w:rPrChange>
        </w:rPr>
        <w:t>Deve implementare una funzione che garantisce al gestore dei sensori di ripristinare i parametri dei sensori nel caso in cui le variabili ambientali dei sensori risultino fuori soglia;</w:t>
      </w:r>
    </w:p>
    <w:p xmlns:wp14="http://schemas.microsoft.com/office/word/2010/wordml" w:rsidRPr="00634BB8" w:rsidR="002102E9" w:rsidP="408FACD8" w:rsidRDefault="002102E9" w14:paraId="07F68A45" wp14:noSpellErr="1" wp14:textId="31D36FA9">
      <w:pPr>
        <w:pStyle w:val="Paragrafoelenco"/>
        <w:numPr>
          <w:ilvl w:val="0"/>
          <w:numId w:val="7"/>
        </w:numPr>
        <w:spacing w:after="0" w:line="240" w:lineRule="auto"/>
        <w:rPr>
          <w:i w:val="0"/>
          <w:iCs w:val="0"/>
          <w:color w:val="000000" w:themeColor="text1" w:themeTint="FF" w:themeShade="FF"/>
          <w:lang w:val="it-IT"/>
          <w:rPrChange w:author="Salvatore Salernitano" w:date="2019-01-14T11:35:16.2684961" w:id="906179077">
            <w:rPr/>
          </w:rPrChange>
        </w:rPr>
        <w:pPrChange w:author="Salvatore Salernitano" w:date="2019-01-14T11:35:16.2684961" w:id="439">
          <w:pPr>
            <w:pStyle w:val="Paragrafoelenco"/>
            <w:numPr>
              <w:numId w:val="26"/>
            </w:numPr>
            <w:tabs>
              <w:tab w:val="num" w:pos="360"/>
              <w:tab w:val="num" w:pos="720"/>
            </w:tabs>
            <w:spacing w:after="0" w:line="240" w:lineRule="auto"/>
            <w:ind w:hanging="720"/>
          </w:pPr>
        </w:pPrChange>
      </w:pPr>
      <w:r w:rsidRPr="408FACD8">
        <w:rPr>
          <w:rFonts w:ascii="Times New Roman" w:hAnsi="Times New Roman" w:eastAsia="Times New Roman" w:cs="Times New Roman"/>
          <w:i w:val="0"/>
          <w:iCs w:val="0"/>
          <w:color w:val="000000" w:themeColor="text1"/>
          <w:lang w:val="it-IT"/>
          <w:rPrChange w:author="Salvatore Salernitano" w:date="2019-01-14T11:35:16.2684961" w:id="2041481672">
            <w:rPr>
              <w:rFonts w:ascii="Arial" w:hAnsi="Arial" w:eastAsia="Arial" w:cs="Arial"/>
              <w:i/>
              <w:iCs/>
              <w:color w:val="000000" w:themeColor="text1"/>
            </w:rPr>
          </w:rPrChange>
        </w:rPr>
        <w:t>Deve essere possibile recuperare le credenziali</w:t>
      </w:r>
      <w:ins w:author="Lorenzo Salvi" w:date="2019-01-09T09:49:55.3678244" w:id="1408995875">
        <w:r w:rsidRPr="408FACD8" w:rsidR="6FB4D726">
          <w:rPr>
            <w:rFonts w:ascii="Times New Roman" w:hAnsi="Times New Roman" w:eastAsia="Times New Roman" w:cs="Times New Roman"/>
            <w:i w:val="0"/>
            <w:iCs w:val="0"/>
            <w:color w:val="000000" w:themeColor="text1"/>
            <w:lang w:val="it-IT"/>
            <w:rPrChange w:author="Salvatore Salernitano" w:date="2019-01-14T11:35:16.2684961" w:id="1500601393">
              <w:rPr>
                <w:rFonts w:ascii="Arial" w:hAnsi="Arial" w:eastAsia="Arial" w:cs="Arial"/>
                <w:i/>
                <w:iCs/>
                <w:color w:val="000000" w:themeColor="text1"/>
              </w:rPr>
            </w:rPrChange>
          </w:rPr>
          <w:t xml:space="preserve"> mediante </w:t>
        </w:r>
        <w:r w:rsidRPr="408FACD8" w:rsidR="6FB4D726">
          <w:rPr>
            <w:rFonts w:ascii="Times New Roman" w:hAnsi="Times New Roman" w:eastAsia="Times New Roman" w:cs="Times New Roman"/>
            <w:i w:val="0"/>
            <w:iCs w:val="0"/>
            <w:color w:val="000000" w:themeColor="text1"/>
            <w:lang w:val="it-IT"/>
            <w:rPrChange w:author="Salvatore Salernitano" w:date="2019-01-14T11:35:16.2684961" w:id="1040884929">
              <w:rPr>
                <w:rFonts w:ascii="Arial" w:hAnsi="Arial" w:eastAsia="Arial" w:cs="Arial"/>
                <w:i/>
                <w:iCs/>
                <w:color w:val="000000" w:themeColor="text1"/>
              </w:rPr>
            </w:rPrChange>
          </w:rPr>
          <w:t>rich</w:t>
        </w:r>
      </w:ins>
      <w:ins w:author="Salvatore Salernitano" w:date="2019-01-14T11:35:16.2684961" w:id="631009840">
        <w:r w:rsidRPr="408FACD8" w:rsidR="408FACD8">
          <w:rPr>
            <w:rFonts w:ascii="Times New Roman" w:hAnsi="Times New Roman" w:eastAsia="Times New Roman" w:cs="Times New Roman"/>
            <w:i w:val="0"/>
            <w:iCs w:val="0"/>
            <w:color w:val="000000" w:themeColor="text1"/>
            <w:lang w:val="it-IT"/>
            <w:rPrChange w:author="Salvatore Salernitano" w:date="2019-01-14T11:35:16.2684961" w:id="1893001250">
              <w:rPr>
                <w:rFonts w:ascii="Arial" w:hAnsi="Arial" w:eastAsia="Arial" w:cs="Arial"/>
                <w:i/>
                <w:iCs/>
                <w:color w:val="000000" w:themeColor="text1"/>
              </w:rPr>
            </w:rPrChange>
          </w:rPr>
          <w:t>i</w:t>
        </w:r>
      </w:ins>
      <w:ins w:author="Lorenzo Salvi" w:date="2019-01-09T09:50:55.5206345" w:id="1334020587">
        <w:r w:rsidRPr="408FACD8" w:rsidR="7FCBB16C">
          <w:rPr>
            <w:rFonts w:ascii="Times New Roman" w:hAnsi="Times New Roman" w:eastAsia="Times New Roman" w:cs="Times New Roman"/>
            <w:i w:val="0"/>
            <w:iCs w:val="0"/>
            <w:color w:val="000000" w:themeColor="text1"/>
            <w:lang w:val="it-IT"/>
            <w:rPrChange w:author="Salvatore Salernitano" w:date="2019-01-14T11:35:16.2684961" w:id="127667024">
              <w:rPr>
                <w:rFonts w:ascii="Arial" w:hAnsi="Arial" w:eastAsia="Arial" w:cs="Arial"/>
                <w:i/>
                <w:iCs/>
                <w:color w:val="000000" w:themeColor="text1"/>
              </w:rPr>
            </w:rPrChange>
          </w:rPr>
          <w:t>esta</w:t>
        </w:r>
        <w:r w:rsidRPr="408FACD8" w:rsidR="7FCBB16C">
          <w:rPr>
            <w:rFonts w:ascii="Times New Roman" w:hAnsi="Times New Roman" w:eastAsia="Times New Roman" w:cs="Times New Roman"/>
            <w:i w:val="0"/>
            <w:iCs w:val="0"/>
            <w:color w:val="000000" w:themeColor="text1"/>
            <w:lang w:val="it-IT"/>
            <w:rPrChange w:author="Salvatore Salernitano" w:date="2019-01-14T11:35:16.2684961" w:id="1129047178">
              <w:rPr>
                <w:rFonts w:ascii="Arial" w:hAnsi="Arial" w:eastAsia="Arial" w:cs="Arial"/>
                <w:i/>
                <w:iCs/>
                <w:color w:val="000000" w:themeColor="text1"/>
              </w:rPr>
            </w:rPrChange>
          </w:rPr>
          <w:t xml:space="preserve"> fatta all’Admin, passandogli una chiave di recupero</w:t>
        </w:r>
      </w:ins>
      <w:r w:rsidRPr="408FACD8">
        <w:rPr>
          <w:rFonts w:ascii="Times New Roman" w:hAnsi="Times New Roman" w:eastAsia="Times New Roman" w:cs="Times New Roman"/>
          <w:i w:val="0"/>
          <w:iCs w:val="0"/>
          <w:color w:val="000000" w:themeColor="text1"/>
          <w:lang w:val="it-IT"/>
          <w:rPrChange w:author="Salvatore Salernitano" w:date="2019-01-14T11:35:16.2684961" w:id="440">
            <w:rPr>
              <w:rFonts w:ascii="Arial" w:hAnsi="Arial" w:eastAsia="Arial" w:cs="Arial"/>
              <w:i/>
              <w:iCs/>
              <w:color w:val="000000" w:themeColor="text1"/>
            </w:rPr>
          </w:rPrChange>
        </w:rPr>
        <w:t>;</w:t>
      </w:r>
    </w:p>
    <w:p xmlns:wp14="http://schemas.microsoft.com/office/word/2010/wordml" w:rsidRPr="00634BB8" w:rsidR="002102E9" w:rsidP="328397A3" w:rsidRDefault="002102E9" w14:paraId="36AC1679" wp14:textId="0FF77048" wp14:noSpellErr="1">
      <w:pPr>
        <w:pStyle w:val="Paragrafoelenco"/>
        <w:numPr>
          <w:ilvl w:val="0"/>
          <w:numId w:val="7"/>
        </w:numPr>
        <w:spacing w:after="0" w:line="240" w:lineRule="auto"/>
        <w:rPr>
          <w:i w:val="0"/>
          <w:iCs w:val="0"/>
          <w:color w:val="000000" w:themeColor="text1" w:themeTint="FF" w:themeShade="FF"/>
          <w:lang w:val="it-IT"/>
          <w:rPrChange w:author="Lorenzo Salvi" w:date="2019-01-14T13:49:15.1978311" w:id="535709185">
            <w:rPr/>
          </w:rPrChange>
        </w:rPr>
        <w:pPrChange w:author="Lorenzo Salvi" w:date="2019-01-14T13:49:15.1978311" w:id="442">
          <w:pPr>
            <w:pStyle w:val="Paragrafoelenco"/>
            <w:numPr>
              <w:numId w:val="26"/>
            </w:numPr>
            <w:tabs>
              <w:tab w:val="num" w:pos="360"/>
              <w:tab w:val="num" w:pos="720"/>
            </w:tabs>
            <w:spacing w:after="0" w:line="240" w:lineRule="auto"/>
            <w:ind w:hanging="720"/>
          </w:pPr>
        </w:pPrChange>
      </w:pPr>
      <w:r w:rsidRPr="328397A3">
        <w:rPr>
          <w:rFonts w:ascii="Times New Roman" w:hAnsi="Times New Roman" w:eastAsia="Times New Roman" w:cs="Times New Roman"/>
          <w:i w:val="0"/>
          <w:iCs w:val="0"/>
          <w:color w:val="000000" w:themeColor="text1"/>
          <w:lang w:val="it-IT"/>
          <w:rPrChange w:author="Lorenzo Salvi" w:date="2019-01-14T13:49:15.1978311" w:id="964264659">
            <w:rPr>
              <w:rFonts w:ascii="Arial" w:hAnsi="Arial" w:eastAsia="Arial" w:cs="Arial"/>
              <w:i/>
              <w:iCs/>
              <w:color w:val="000000" w:themeColor="text1"/>
            </w:rPr>
          </w:rPrChange>
        </w:rPr>
        <w:t>Deve essere possibile gestire</w:t>
      </w:r>
      <w:ins w:author="Salvatore Salernitano" w:date="2019-01-14T13:48:15.1815189" w:id="226586611">
        <w:r w:rsidRPr="328397A3" w:rsidR="40D0069B">
          <w:rPr>
            <w:rFonts w:ascii="Times New Roman" w:hAnsi="Times New Roman" w:eastAsia="Times New Roman" w:cs="Times New Roman"/>
            <w:i w:val="0"/>
            <w:iCs w:val="0"/>
            <w:color w:val="000000" w:themeColor="text1"/>
            <w:lang w:val="it-IT"/>
            <w:rPrChange w:author="Lorenzo Salvi" w:date="2019-01-14T13:49:15.1978311" w:id="1836883258">
              <w:rPr>
                <w:rFonts w:ascii="Arial" w:hAnsi="Arial" w:eastAsia="Arial" w:cs="Arial"/>
                <w:i/>
                <w:iCs/>
                <w:color w:val="000000" w:themeColor="text1"/>
              </w:rPr>
            </w:rPrChange>
          </w:rPr>
          <w:t>, visualizzare</w:t>
        </w:r>
      </w:ins>
      <w:r w:rsidRPr="328397A3">
        <w:rPr>
          <w:rFonts w:ascii="Times New Roman" w:hAnsi="Times New Roman" w:eastAsia="Times New Roman" w:cs="Times New Roman"/>
          <w:i w:val="0"/>
          <w:iCs w:val="0"/>
          <w:color w:val="000000" w:themeColor="text1"/>
          <w:lang w:val="it-IT"/>
          <w:rPrChange w:author="Lorenzo Salvi" w:date="2019-01-14T13:49:15.1978311" w:id="443">
            <w:rPr>
              <w:rFonts w:ascii="Arial" w:hAnsi="Arial" w:eastAsia="Arial" w:cs="Arial"/>
              <w:i/>
              <w:iCs/>
              <w:color w:val="000000" w:themeColor="text1"/>
            </w:rPr>
          </w:rPrChange>
        </w:rPr>
        <w:t xml:space="preserve"> e monitorare determinati sensori in una certa area geografica;</w:t>
      </w:r>
    </w:p>
    <w:p xmlns:wp14="http://schemas.microsoft.com/office/word/2010/wordml" w:rsidRPr="00634BB8" w:rsidR="002102E9" w:rsidP="60967F54" w:rsidRDefault="002102E9" w14:paraId="00648EC6" wp14:textId="37CB4AEE" wp14:noSpellErr="1">
      <w:pPr>
        <w:pStyle w:val="Paragrafoelenco"/>
        <w:numPr>
          <w:ilvl w:val="0"/>
          <w:numId w:val="7"/>
        </w:numPr>
        <w:spacing w:after="0" w:line="240" w:lineRule="auto"/>
        <w:rPr>
          <w:i w:val="0"/>
          <w:iCs w:val="0"/>
          <w:color w:val="000000" w:themeColor="text1" w:themeTint="FF" w:themeShade="FF"/>
          <w:lang w:val="it-IT"/>
          <w:rPrChange w:author="Salvatore Salernitano" w:date="2019-01-09T10:05:00.4008547" w:id="375224264">
            <w:rPr/>
          </w:rPrChange>
        </w:rPr>
        <w:pPrChange w:author="Salvatore Salernitano" w:date="2019-01-09T10:05:00.4008547" w:id="445">
          <w:pPr>
            <w:pStyle w:val="Paragrafoelenco"/>
            <w:numPr>
              <w:numId w:val="26"/>
            </w:numPr>
            <w:tabs>
              <w:tab w:val="num" w:pos="360"/>
              <w:tab w:val="num" w:pos="720"/>
            </w:tabs>
            <w:spacing w:after="0" w:line="240" w:lineRule="auto"/>
            <w:ind w:hanging="720"/>
          </w:pPr>
        </w:pPrChange>
      </w:pPr>
      <w:ins w:author="Lorenzo Salvi" w:date="2019-01-09T09:50:55.5206345" w:id="1760455476">
        <w:r w:rsidRPr="60967F54">
          <w:rPr>
            <w:rFonts w:ascii="Times New Roman" w:hAnsi="Times New Roman" w:eastAsia="Times New Roman" w:cs="Times New Roman"/>
            <w:i w:val="0"/>
            <w:iCs w:val="0"/>
            <w:color w:val="000000" w:themeColor="text1"/>
            <w:lang w:val="it-IT"/>
            <w:rPrChange w:author="Salvatore Salernitano" w:date="2019-01-09T10:05:00.4008547" w:id="144794060">
              <w:rPr>
                <w:rFonts w:ascii="Arial" w:hAnsi="Arial" w:eastAsia="Arial" w:cs="Arial"/>
                <w:i/>
                <w:iCs/>
                <w:color w:val="000000" w:themeColor="text1"/>
              </w:rPr>
            </w:rPrChange>
          </w:rPr>
          <w:t>Deve essere in grado</w:t>
        </w:r>
      </w:ins>
      <w:ins w:author="Lorenzo Salvi" w:date="2019-01-09T09:51:56.0542996" w:id="775681142">
        <w:r w:rsidRPr="60967F54" w:rsidR="6931C6F8">
          <w:rPr>
            <w:rFonts w:ascii="Times New Roman" w:hAnsi="Times New Roman" w:eastAsia="Times New Roman" w:cs="Times New Roman"/>
            <w:i w:val="0"/>
            <w:iCs w:val="0"/>
            <w:color w:val="000000" w:themeColor="text1"/>
            <w:lang w:val="it-IT"/>
            <w:rPrChange w:author="Salvatore Salernitano" w:date="2019-01-09T10:05:00.4008547" w:id="1730185996">
              <w:rPr>
                <w:rFonts w:ascii="Arial" w:hAnsi="Arial" w:eastAsia="Arial" w:cs="Arial"/>
                <w:i/>
                <w:iCs/>
                <w:color w:val="000000" w:themeColor="text1"/>
              </w:rPr>
            </w:rPrChange>
          </w:rPr>
          <w:t xml:space="preserve"> manipolare i </w:t>
        </w:r>
        <w:r w:rsidRPr="60967F54" w:rsidR="6931C6F8">
          <w:rPr>
            <w:rFonts w:ascii="Times New Roman" w:hAnsi="Times New Roman" w:eastAsia="Times New Roman" w:cs="Times New Roman"/>
            <w:i w:val="0"/>
            <w:iCs w:val="0"/>
            <w:color w:val="000000" w:themeColor="text1"/>
            <w:lang w:val="it-IT"/>
            <w:rPrChange w:author="Salvatore Salernitano" w:date="2019-01-09T10:05:00.4008547" w:id="1478539780">
              <w:rPr>
                <w:rFonts w:ascii="Arial" w:hAnsi="Arial" w:eastAsia="Arial" w:cs="Arial"/>
                <w:i/>
                <w:iCs/>
                <w:color w:val="000000" w:themeColor="text1"/>
              </w:rPr>
            </w:rPrChange>
          </w:rPr>
          <w:t xml:space="preserve">feedback </w:t>
        </w:r>
      </w:ins>
      <w:ins w:author="Marco Poscente" w:date="2019-01-09T09:52:56.1015862" w:id="1752917490">
        <w:r w:rsidRPr="60967F54" w:rsidR="77B7A4CF">
          <w:rPr>
            <w:rFonts w:ascii="Times New Roman" w:hAnsi="Times New Roman" w:eastAsia="Times New Roman" w:cs="Times New Roman"/>
            <w:i w:val="0"/>
            <w:iCs w:val="0"/>
            <w:color w:val="000000" w:themeColor="text1"/>
            <w:lang w:val="it-IT"/>
            <w:rPrChange w:author="Salvatore Salernitano" w:date="2019-01-09T10:05:00.4008547" w:id="1096204361">
              <w:rPr>
                <w:rFonts w:ascii="Arial" w:hAnsi="Arial" w:eastAsia="Arial" w:cs="Arial"/>
                <w:i/>
                <w:iCs/>
                <w:color w:val="000000" w:themeColor="text1"/>
              </w:rPr>
            </w:rPrChange>
          </w:rPr>
          <w:t>espressi dal Gestore dei Sensori</w:t>
        </w:r>
      </w:ins>
      <w:ins w:author="Lorenzo Salvi" w:date="2019-01-09T09:50:55.5206345" w:id="21548296">
        <w:r w:rsidRPr="60967F54">
          <w:rPr>
            <w:rFonts w:ascii="Times New Roman" w:hAnsi="Times New Roman" w:eastAsia="Times New Roman" w:cs="Times New Roman"/>
            <w:i w:val="0"/>
            <w:iCs w:val="0"/>
            <w:color w:val="000000" w:themeColor="text1"/>
            <w:lang w:val="it-IT"/>
            <w:rPrChange w:author="Salvatore Salernitano" w:date="2019-01-09T10:05:00.4008547" w:id="303323936">
              <w:rPr>
                <w:rFonts w:ascii="Arial" w:hAnsi="Arial" w:eastAsia="Arial" w:cs="Arial"/>
                <w:i/>
                <w:iCs/>
                <w:color w:val="000000" w:themeColor="text1"/>
              </w:rPr>
            </w:rPrChange>
          </w:rPr>
          <w:t xml:space="preserve"> tramite</w:t>
        </w:r>
        <w:r w:rsidRPr="60967F54">
          <w:rPr>
            <w:rFonts w:ascii="Times New Roman" w:hAnsi="Times New Roman" w:eastAsia="Times New Roman" w:cs="Times New Roman"/>
            <w:i w:val="0"/>
            <w:iCs w:val="0"/>
            <w:color w:val="000000" w:themeColor="text1"/>
            <w:lang w:val="it-IT"/>
            <w:rPrChange w:author="Salvatore Salernitano" w:date="2019-01-09T10:05:00.4008547" w:id="1428343867">
              <w:rPr>
                <w:rFonts w:ascii="Arial" w:hAnsi="Arial" w:eastAsia="Arial" w:cs="Arial"/>
                <w:i/>
                <w:iCs/>
                <w:color w:val="000000" w:themeColor="text1"/>
              </w:rPr>
            </w:rPrChange>
          </w:rPr>
          <w:t xml:space="preserve"> l’utilizzo di ticket</w:t>
        </w:r>
      </w:ins>
      <w:ins w:author="Marco Poscente" w:date="2019-01-09T09:52:56.1015862" w:id="328100977">
        <w:r w:rsidRPr="60967F54" w:rsidR="77B7A4CF">
          <w:rPr>
            <w:rFonts w:ascii="Times New Roman" w:hAnsi="Times New Roman" w:eastAsia="Times New Roman" w:cs="Times New Roman"/>
            <w:i w:val="0"/>
            <w:iCs w:val="0"/>
            <w:color w:val="000000" w:themeColor="text1"/>
            <w:lang w:val="it-IT"/>
            <w:rPrChange w:author="Salvatore Salernitano" w:date="2019-01-09T10:05:00.4008547" w:id="192168784">
              <w:rPr>
                <w:rFonts w:ascii="Arial" w:hAnsi="Arial" w:eastAsia="Arial" w:cs="Arial"/>
                <w:i/>
                <w:iCs/>
                <w:color w:val="000000" w:themeColor="text1"/>
              </w:rPr>
            </w:rPrChange>
          </w:rPr>
          <w:t xml:space="preserve"> inviati ad un Admin</w:t>
        </w:r>
      </w:ins>
      <w:ins w:author="Lorenzo Salvi" w:date="2019-01-09T09:50:55.5206345" w:id="1134412898">
        <w:r w:rsidRPr="60967F54">
          <w:rPr>
            <w:rFonts w:ascii="Times New Roman" w:hAnsi="Times New Roman" w:eastAsia="Times New Roman" w:cs="Times New Roman"/>
            <w:i w:val="0"/>
            <w:iCs w:val="0"/>
            <w:color w:val="000000" w:themeColor="text1"/>
            <w:lang w:val="it-IT"/>
            <w:rPrChange w:author="Salvatore Salernitano" w:date="2019-01-09T10:05:00.4008547" w:id="446">
              <w:rPr>
                <w:rFonts w:ascii="Arial" w:hAnsi="Arial" w:eastAsia="Arial" w:cs="Arial"/>
                <w:i/>
                <w:iCs/>
                <w:color w:val="000000" w:themeColor="text1"/>
              </w:rPr>
            </w:rPrChange>
          </w:rPr>
          <w:t xml:space="preserve">.</w:t>
        </w:r>
      </w:ins>
    </w:p>
    <w:p w:rsidR="77B7A4CF" w:rsidDel="2E220023" w:rsidP="17230515" w:rsidRDefault="77B7A4CF" w14:paraId="2B5862BB" w14:textId="45D6A692">
      <w:pPr>
        <w:pStyle w:val="Paragrafoelenco"/>
        <w:numPr>
          <w:ilvl w:val="0"/>
          <w:numId w:val="7"/>
        </w:numPr>
        <w:spacing w:after="0" w:line="240" w:lineRule="auto"/>
        <w:rPr>
          <w:del w:author="Salvatore Salernitano" w:date="2019-01-17T11:15:26.4084635" w:id="862806216"/>
          <w:i w:val="0"/>
          <w:iCs w:val="0"/>
          <w:color w:val="000000" w:themeColor="text1" w:themeTint="FF" w:themeShade="FF"/>
          <w:lang w:val="it-IT"/>
          <w:rPrChange w:author="Salvatore Salernitano" w:date="2019-01-09T10:05:00.4008547" w:id="842178801">
            <w:rPr/>
          </w:rPrChange>
        </w:rPr>
        <w:pPrChange w:author="Lorenzo Salvi" w:date="2019-01-09T11:08:38.801071" w:id="1829689666">
          <w:pPr/>
        </w:pPrChange>
      </w:pPr>
      <w:ins w:author="Marco Poscente" w:date="2019-01-09T09:52:56.1015862" w:id="613650991">
        <w:r w:rsidRPr="2E220023" w:rsidR="77B7A4CF">
          <w:rPr>
            <w:rFonts w:ascii="Times New Roman" w:hAnsi="Times New Roman" w:eastAsia="Times New Roman" w:cs="Times New Roman"/>
            <w:i w:val="0"/>
            <w:iCs w:val="0"/>
            <w:color w:val="000000" w:themeColor="text1" w:themeTint="FF" w:themeShade="FF"/>
            <w:lang w:val="it-IT"/>
            <w:rPrChange w:author="Salvatore Salernitano" w:date="2019-01-17T11:15:26.4084635" w:id="1573631243">
              <w:rPr/>
            </w:rPrChange>
          </w:rPr>
          <w:t>Deve implementare una</w:t>
        </w:r>
      </w:ins>
      <w:ins w:author="Marco Poscente" w:date="2019-01-09T09:53:56.1749418" w:id="652355535">
        <w:r w:rsidRPr="2E220023" w:rsidR="207FA0E9">
          <w:rPr>
            <w:rFonts w:ascii="Times New Roman" w:hAnsi="Times New Roman" w:eastAsia="Times New Roman" w:cs="Times New Roman"/>
            <w:i w:val="0"/>
            <w:iCs w:val="0"/>
            <w:color w:val="000000" w:themeColor="text1" w:themeTint="FF" w:themeShade="FF"/>
            <w:lang w:val="it-IT"/>
            <w:rPrChange w:author="Salvatore Salernitano" w:date="2019-01-17T11:15:26.4084635" w:id="1379712308">
              <w:rPr/>
            </w:rPrChange>
          </w:rPr>
          <w:t xml:space="preserve"> funzione che permette all’utente (Gestore o Admin</w:t>
        </w:r>
      </w:ins>
      <w:ins w:author="Lorenzo Salvi" w:date="2019-01-09T09:54:56.8500831" w:id="418228351">
        <w:r w:rsidRPr="2E220023" w:rsidR="207FA0E9">
          <w:rPr>
            <w:rFonts w:ascii="Times New Roman" w:hAnsi="Times New Roman" w:eastAsia="Times New Roman" w:cs="Times New Roman"/>
            <w:i w:val="0"/>
            <w:iCs w:val="0"/>
            <w:color w:val="000000" w:themeColor="text1" w:themeTint="FF" w:themeShade="FF"/>
            <w:lang w:val="it-IT"/>
            <w:rPrChange w:author="Salvatore Salernitano" w:date="2019-01-17T11:15:26.4084635" w:id="816023231">
              <w:rPr/>
            </w:rPrChange>
          </w:rPr>
          <w:t xml:space="preserve">),</w:t>
        </w:r>
        <w:r w:rsidRPr="2E220023" w:rsidR="31147BE1">
          <w:rPr>
            <w:rFonts w:ascii="Times New Roman" w:hAnsi="Times New Roman" w:eastAsia="Times New Roman" w:cs="Times New Roman"/>
            <w:i w:val="0"/>
            <w:iCs w:val="0"/>
            <w:color w:val="000000" w:themeColor="text1" w:themeTint="FF" w:themeShade="FF"/>
            <w:lang w:val="it-IT"/>
            <w:rPrChange w:author="Salvatore Salernitano" w:date="2019-01-17T11:15:26.4084635" w:id="440839561">
              <w:rPr/>
            </w:rPrChange>
          </w:rPr>
          <w:t xml:space="preserve"> </w:t>
        </w:r>
      </w:ins>
      <w:ins w:author="Marco Poscente" w:date="2019-01-09T09:53:56.1749418" w:id="1337142008">
        <w:del w:author="Lorenzo Salvi" w:date="2019-01-09T09:54:56.8500831" w:id="81581502">
          <w:r w:rsidRPr="207FA0E9" w:rsidDel="31147BE1" w:rsidR="207FA0E9">
            <w:rPr>
              <w:rFonts w:ascii="Arial" w:hAnsi="Arial" w:eastAsia="Arial" w:cs="Arial"/>
              <w:i w:val="1"/>
              <w:iCs w:val="1"/>
              <w:color w:val="000000" w:themeColor="text1" w:themeTint="FF" w:themeShade="FF"/>
              <w:lang w:val="it-IT"/>
              <w:rPrChange w:author="Marco Poscente" w:date="2019-01-09T09:53:56.1749418" w:id="1183679943">
                <w:rPr/>
              </w:rPrChange>
            </w:rPr>
            <w:delText xml:space="preserve">) ,</w:delText>
          </w:r>
        </w:del>
        <w:r w:rsidRPr="2E220023" w:rsidR="207FA0E9">
          <w:rPr>
            <w:rFonts w:ascii="Times New Roman" w:hAnsi="Times New Roman" w:eastAsia="Times New Roman" w:cs="Times New Roman"/>
            <w:i w:val="0"/>
            <w:iCs w:val="0"/>
            <w:color w:val="000000" w:themeColor="text1" w:themeTint="FF" w:themeShade="FF"/>
            <w:lang w:val="it-IT"/>
            <w:rPrChange w:author="Salvatore Salernitano" w:date="2019-01-17T11:15:26.4084635" w:id="1743035496">
              <w:rPr/>
            </w:rPrChange>
          </w:rPr>
          <w:t xml:space="preserve">attraverso</w:t>
        </w:r>
        <w:r w:rsidRPr="2E220023" w:rsidR="207FA0E9">
          <w:rPr>
            <w:rFonts w:ascii="Times New Roman" w:hAnsi="Times New Roman" w:eastAsia="Times New Roman" w:cs="Times New Roman"/>
            <w:i w:val="0"/>
            <w:iCs w:val="0"/>
            <w:color w:val="000000" w:themeColor="text1" w:themeTint="FF" w:themeShade="FF"/>
            <w:lang w:val="it-IT"/>
            <w:rPrChange w:author="Salvatore Salernitano" w:date="2019-01-17T11:15:26.4084635" w:id="1041833514">
              <w:rPr/>
            </w:rPrChange>
          </w:rPr>
          <w:t xml:space="preserve"> il pulsante </w:t>
        </w:r>
        <w:proofErr w:type="spellStart"/>
        <w:r w:rsidRPr="2E220023" w:rsidR="207FA0E9">
          <w:rPr>
            <w:rFonts w:ascii="Times New Roman" w:hAnsi="Times New Roman" w:eastAsia="Times New Roman" w:cs="Times New Roman"/>
            <w:i w:val="0"/>
            <w:iCs w:val="0"/>
            <w:color w:val="000000" w:themeColor="text1" w:themeTint="FF" w:themeShade="FF"/>
            <w:lang w:val="it-IT"/>
            <w:rPrChange w:author="Salvatore Salernitano" w:date="2019-01-17T11:15:26.4084635" w:id="929871787">
              <w:rPr/>
            </w:rPrChange>
          </w:rPr>
          <w:t>Logout</w:t>
        </w:r>
        <w:proofErr w:type="spellEnd"/>
        <w:r w:rsidRPr="2E220023" w:rsidR="207FA0E9">
          <w:rPr>
            <w:rFonts w:ascii="Times New Roman" w:hAnsi="Times New Roman" w:eastAsia="Times New Roman" w:cs="Times New Roman"/>
            <w:i w:val="0"/>
            <w:iCs w:val="0"/>
            <w:color w:val="000000" w:themeColor="text1" w:themeTint="FF" w:themeShade="FF"/>
            <w:lang w:val="it-IT"/>
            <w:rPrChange w:author="Salvatore Salernitano" w:date="2019-01-17T11:15:26.4084635" w:id="1285368647">
              <w:rPr/>
            </w:rPrChange>
          </w:rPr>
          <w:t xml:space="preserve">, di uscire </w:t>
        </w:r>
      </w:ins>
      <w:ins w:author="Lorenzo Salvi" w:date="2019-01-09T09:54:56.8500831" w:id="742773223">
        <w:r w:rsidRPr="2E220023" w:rsidR="31147BE1">
          <w:rPr>
            <w:rFonts w:ascii="Times New Roman" w:hAnsi="Times New Roman" w:eastAsia="Times New Roman" w:cs="Times New Roman"/>
            <w:i w:val="0"/>
            <w:iCs w:val="0"/>
            <w:color w:val="000000" w:themeColor="text1" w:themeTint="FF" w:themeShade="FF"/>
            <w:lang w:val="it-IT"/>
            <w:rPrChange w:author="Salvatore Salernitano" w:date="2019-01-17T11:15:26.4084635" w:id="109932420">
              <w:rPr/>
            </w:rPrChange>
          </w:rPr>
          <w:t xml:space="preserve">in modo corretto dalla sessione attuale e </w:t>
        </w:r>
      </w:ins>
      <w:ins w:author="Marco Poscente" w:date="2019-01-09T09:53:56.1749418" w:id="1514173738">
        <w:del w:author="Lorenzo Salvi" w:date="2019-01-09T09:55:57.4204412" w:id="433571519">
          <w:r w:rsidRPr="31147BE1" w:rsidDel="69472DF5" w:rsidR="207FA0E9">
            <w:rPr>
              <w:rFonts w:ascii="Arial" w:hAnsi="Arial" w:eastAsia="Arial" w:cs="Arial"/>
              <w:i w:val="1"/>
              <w:iCs w:val="1"/>
              <w:color w:val="000000" w:themeColor="text1" w:themeTint="FF" w:themeShade="FF"/>
              <w:lang w:val="it-IT"/>
              <w:rPrChange w:author="Lorenzo Salvi" w:date="2019-01-09T09:54:56.8500831" w:id="1496501107">
                <w:rPr/>
              </w:rPrChange>
            </w:rPr>
            <w:delText xml:space="preserve"> </w:delText>
          </w:r>
        </w:del>
      </w:ins>
      <w:ins w:author="Lorenzo Salvi" w:date="2019-01-09T09:54:56.8500831" w:id="88248337">
        <w:r w:rsidRPr="2E220023" w:rsidR="31147BE1">
          <w:rPr>
            <w:rFonts w:ascii="Times New Roman" w:hAnsi="Times New Roman" w:eastAsia="Times New Roman" w:cs="Times New Roman"/>
            <w:i w:val="0"/>
            <w:iCs w:val="0"/>
            <w:color w:val="000000" w:themeColor="text1" w:themeTint="FF" w:themeShade="FF"/>
            <w:lang w:val="it-IT"/>
            <w:rPrChange w:author="Salvatore Salernitano" w:date="2019-01-17T11:15:26.4084635" w:id="1456301038">
              <w:rPr/>
            </w:rPrChange>
          </w:rPr>
          <w:t xml:space="preserve">quindi di t</w:t>
        </w:r>
      </w:ins>
      <w:ins w:author="Lorenzo Salvi" w:date="2019-01-09T09:55:57.4204412" w:id="1227136296">
        <w:r w:rsidRPr="2E220023" w:rsidR="69472DF5">
          <w:rPr>
            <w:rFonts w:ascii="Times New Roman" w:hAnsi="Times New Roman" w:eastAsia="Times New Roman" w:cs="Times New Roman"/>
            <w:i w:val="0"/>
            <w:iCs w:val="0"/>
            <w:color w:val="000000" w:themeColor="text1" w:themeTint="FF" w:themeShade="FF"/>
            <w:lang w:val="it-IT"/>
            <w:rPrChange w:author="Salvatore Salernitano" w:date="2019-01-17T11:15:26.4084635" w:id="164890754">
              <w:rPr/>
            </w:rPrChange>
          </w:rPr>
          <w:t xml:space="preserve">ornare alla schermata della Login.</w:t>
        </w:r>
      </w:ins>
    </w:p>
    <w:p xmlns:wp14="http://schemas.microsoft.com/office/word/2010/wordml" w:rsidRPr="00BF620D" w:rsidR="00EC7A0C" w:rsidP="2E220023" w:rsidRDefault="00EC7A0C" w14:paraId="7D34F5C7" wp14:textId="77777777">
      <w:pPr>
        <w:pStyle w:val="Paragrafoelenco"/>
        <w:numPr>
          <w:ilvl w:val="0"/>
          <w:numId w:val="7"/>
        </w:numPr>
        <w:spacing w:after="0" w:line="240" w:lineRule="auto"/>
        <w:rPr>
          <w:i w:val="0"/>
          <w:iCs w:val="0"/>
          <w:color w:val="000000" w:themeColor="text1" w:themeTint="FF" w:themeShade="FF"/>
          <w:lang w:val="it-IT"/>
          <w:rPrChange w:author="Salvatore Salernitano" w:date="2019-01-17T11:15:26.4084635" w:id="1992964517">
            <w:rPr/>
          </w:rPrChange>
        </w:rPr>
        <w:pPrChange w:author="Salvatore Salernitano" w:date="2019-01-17T11:15:26.4084635" w:id="1901398658">
          <w:pPr/>
        </w:pPrChange>
      </w:pPr>
    </w:p>
    <w:p xmlns:wp14="http://schemas.microsoft.com/office/word/2010/wordml" w:rsidRPr="00BF620D" w:rsidR="000157E0" w:rsidP="4DF194DD" w:rsidRDefault="000157E0" w14:paraId="0B4020A7" wp14:textId="77777777">
      <w:pPr>
        <w:pStyle w:val="Titolo"/>
        <w:spacing w:after="0"/>
        <w:jc w:val="both"/>
        <w:rPr>
          <w:rFonts w:ascii="Times New Roman" w:hAnsi="Times New Roman" w:eastAsia="Times New Roman" w:cs="Times New Roman"/>
          <w:b w:val="0"/>
          <w:bCs w:val="0"/>
          <w:i w:val="0"/>
          <w:iCs w:val="0"/>
          <w:color w:val="365F91" w:themeColor="accent1" w:themeTint="FF" w:themeShade="BF"/>
          <w:sz w:val="24"/>
          <w:szCs w:val="24"/>
          <w:lang w:val="it-IT"/>
          <w:rPrChange w:author="Salvatore Salernitano" w:date="2019-01-09T10:06:51.2727974" w:id="580878950">
            <w:rPr/>
          </w:rPrChange>
        </w:rPr>
        <w:pPrChange w:author="Salvatore Salernitano" w:date="2019-01-09T10:06:51.2727974" w:id="1215692218">
          <w:pPr>
            <w:pStyle w:val="Titolo"/>
            <w:jc w:val="both"/>
          </w:pPr>
        </w:pPrChange>
      </w:pPr>
    </w:p>
    <w:p xmlns:wp14="http://schemas.microsoft.com/office/word/2010/wordml" w:rsidR="00EC7A0C" w:rsidDel="2E220023" w:rsidP="4DF194DD" w:rsidRDefault="00EC7A0C" w14:paraId="45136FAE" wp14:textId="46C92203">
      <w:pPr>
        <w:pStyle w:val="Titolo"/>
        <w:spacing w:after="0"/>
        <w:jc w:val="both"/>
        <w:rPr>
          <w:del w:author="Salvatore Salernitano" w:date="2019-01-17T11:15:26.4084635" w:id="2101801246"/>
          <w:rFonts w:ascii="Times New Roman" w:hAnsi="Times New Roman" w:eastAsia="Times New Roman" w:cs="Times New Roman"/>
          <w:i w:val="0"/>
          <w:iCs w:val="0"/>
          <w:color w:val="auto"/>
          <w:sz w:val="24"/>
          <w:szCs w:val="24"/>
          <w:lang w:val="it-IT"/>
          <w:rPrChange w:author="Salvatore Salernitano" w:date="2019-01-09T10:06:51.2727974" w:id="775013317">
            <w:rPr/>
          </w:rPrChange>
        </w:rPr>
        <w:pPrChange w:author="Salvatore Salernitano" w:date="2019-01-09T10:06:51.2727974" w:id="523592853">
          <w:pPr>
            <w:pStyle w:val="Titolo"/>
            <w:jc w:val="both"/>
          </w:pPr>
        </w:pPrChange>
      </w:pPr>
      <w:r w:rsidRPr="2E220023">
        <w:rPr>
          <w:rFonts w:ascii="Times New Roman" w:hAnsi="Times New Roman" w:eastAsia="Times New Roman" w:cs="Times New Roman"/>
          <w:b w:val="0"/>
          <w:bCs w:val="0"/>
          <w:i w:val="0"/>
          <w:iCs w:val="0"/>
          <w:color w:val="365F91" w:themeColor="accent1" w:themeTint="FF" w:themeShade="BF"/>
          <w:spacing w:val="0"/>
          <w:kern w:val="0"/>
          <w:sz w:val="24"/>
          <w:szCs w:val="24"/>
          <w:lang w:val="it-IT"/>
          <w:rPrChange w:author="Salvatore Salernitano" w:date="2019-01-17T11:15:26.4084635" w:id="1663317824">
            <w:rPr>
              <w:rFonts w:ascii="Arial" w:hAnsi="Arial" w:cs="Arial"/>
              <w:color w:val="auto"/>
              <w:spacing w:val="0"/>
              <w:kern w:val="0"/>
              <w:sz w:val="24"/>
              <w:szCs w:val="24"/>
              <w:lang w:val="it-IT"/>
            </w:rPr>
          </w:rPrChange>
        </w:rPr>
        <w:t xml:space="preserve">A1.3 DB </w:t>
      </w:r>
      <w:proofErr w:type="spellStart"/>
      <w:r w:rsidRPr="2E220023">
        <w:rPr>
          <w:rFonts w:ascii="Times New Roman" w:hAnsi="Times New Roman" w:eastAsia="Times New Roman" w:cs="Times New Roman"/>
          <w:b w:val="0"/>
          <w:bCs w:val="0"/>
          <w:i w:val="0"/>
          <w:iCs w:val="0"/>
          <w:color w:val="365F91" w:themeColor="accent1" w:themeTint="FF" w:themeShade="BF"/>
          <w:spacing w:val="0"/>
          <w:kern w:val="0"/>
          <w:sz w:val="24"/>
          <w:szCs w:val="24"/>
          <w:lang w:val="it-IT"/>
          <w:rPrChange w:author="Salvatore Salernitano" w:date="2019-01-17T11:15:26.4084635" w:id="847643801">
            <w:rPr>
              <w:rFonts w:ascii="Arial" w:hAnsi="Arial" w:cs="Arial"/>
              <w:color w:val="auto"/>
              <w:spacing w:val="0"/>
              <w:kern w:val="0"/>
              <w:sz w:val="24"/>
              <w:szCs w:val="24"/>
              <w:lang w:val="it-IT"/>
            </w:rPr>
          </w:rPrChange>
        </w:rPr>
        <w:t>Requirements</w:t>
      </w:r>
      <w:proofErr w:type="spellEnd"/>
      <w:r w:rsidRPr="2E220023" w:rsidR="00193B67">
        <w:rPr>
          <w:rFonts w:ascii="Times New Roman" w:hAnsi="Times New Roman" w:eastAsia="Times New Roman" w:cs="Times New Roman"/>
          <w:b w:val="0"/>
          <w:bCs w:val="0"/>
          <w:i w:val="0"/>
          <w:iCs w:val="0"/>
          <w:color w:val="365F91" w:themeColor="accent1" w:themeTint="FF" w:themeShade="BF"/>
          <w:spacing w:val="0"/>
          <w:kern w:val="0"/>
          <w:sz w:val="24"/>
          <w:szCs w:val="24"/>
          <w:lang w:val="it-IT"/>
          <w:rPrChange w:author="Salvatore Salernitano" w:date="2019-01-17T11:15:26.4084635" w:id="2015726793">
            <w:rPr>
              <w:rFonts w:ascii="Arial" w:hAnsi="Arial" w:cs="Arial"/>
              <w:color w:val="auto"/>
              <w:spacing w:val="0"/>
              <w:kern w:val="0"/>
              <w:sz w:val="24"/>
              <w:szCs w:val="24"/>
              <w:lang w:val="it-IT"/>
            </w:rPr>
          </w:rPrChange>
        </w:rPr>
        <w:t xml:space="preserve"> </w:t>
      </w:r>
      <w:ins w:author="Salvatore Salernitano" w:date="2019-01-09T10:05:00.4008547" w:id="730874108">
        <w:r w:rsidRPr="2E220023" w:rsidR="60967F54">
          <w:rPr>
            <w:rFonts w:ascii="Times New Roman" w:hAnsi="Times New Roman" w:eastAsia="Times New Roman" w:cs="Times New Roman"/>
            <w:b w:val="0"/>
            <w:bCs w:val="0"/>
            <w:i w:val="0"/>
            <w:iCs w:val="0"/>
            <w:color w:val="365F91" w:themeColor="accent1" w:themeTint="FF" w:themeShade="BF"/>
            <w:spacing w:val="0"/>
            <w:kern w:val="0"/>
            <w:sz w:val="24"/>
            <w:szCs w:val="24"/>
            <w:lang w:val="it-IT"/>
            <w:rPrChange w:author="Salvatore Salernitano" w:date="2019-01-17T11:15:26.4084635" w:id="2081234546">
              <w:rPr>
                <w:rFonts w:ascii="Arial" w:hAnsi="Arial" w:cs="Arial"/>
                <w:color w:val="auto"/>
                <w:spacing w:val="0"/>
                <w:kern w:val="0"/>
                <w:sz w:val="24"/>
                <w:szCs w:val="24"/>
                <w:lang w:val="it-IT"/>
              </w:rPr>
            </w:rPrChange>
          </w:rPr>
          <w:t xml:space="preserve">(da </w:t>
        </w:r>
      </w:ins>
      <w:ins w:author="Salvatore Salernitano" w:date="2019-01-09T10:06:51.2727974" w:id="2113777616">
        <w:r w:rsidRPr="2E220023" w:rsidR="4DF194DD">
          <w:rPr>
            <w:rFonts w:ascii="Times New Roman" w:hAnsi="Times New Roman" w:eastAsia="Times New Roman" w:cs="Times New Roman"/>
            <w:b w:val="0"/>
            <w:bCs w:val="0"/>
            <w:i w:val="0"/>
            <w:iCs w:val="0"/>
            <w:color w:val="365F91" w:themeColor="accent1" w:themeTint="FF" w:themeShade="BF"/>
            <w:spacing w:val="0"/>
            <w:kern w:val="0"/>
            <w:sz w:val="24"/>
            <w:szCs w:val="24"/>
            <w:lang w:val="it-IT"/>
            <w:rPrChange w:author="Salvatore Salernitano" w:date="2019-01-17T11:15:26.4084635" w:id="490586226">
              <w:rPr>
                <w:rFonts w:ascii="Arial" w:hAnsi="Arial" w:cs="Arial"/>
                <w:color w:val="auto"/>
                <w:spacing w:val="0"/>
                <w:kern w:val="0"/>
                <w:sz w:val="24"/>
                <w:szCs w:val="24"/>
                <w:lang w:val="it-IT"/>
              </w:rPr>
            </w:rPrChange>
          </w:rPr>
          <w:t xml:space="preserve">riempire a partire dalla Versione 2)</w:t>
        </w:r>
      </w:ins>
      <w:del w:author="Salvatore Salernitano" w:date="2019-01-09T09:58:58.2027765" w:id="1519928701">
        <w:r w:rsidRPr="00BF620D" w:rsidDel="7DBA4380" w:rsidR="00193B67">
          <w:rPr>
            <w:rFonts w:ascii="Arial" w:hAnsi="Arial" w:cs="Arial"/>
            <w:color w:val="auto"/>
            <w:spacing w:val="0"/>
            <w:kern w:val="0"/>
            <w:sz w:val="24"/>
            <w:szCs w:val="24"/>
            <w:lang w:val="it-IT"/>
          </w:rPr>
          <w:delText xml:space="preserve">(da riempire a partire dalla Versione 2)</w:delText>
        </w:r>
      </w:del>
      <w:ins w:author="Marco Poscente" w:date="2019-01-08T15:09:25.9586927" w:id="315439995">
        <w:del w:author="Salvatore Salernitano" w:date="2019-01-09T09:58:58.2027765" w:id="725040204">
          <w:r w:rsidRPr="00BF620D" w:rsidDel="7DBA4380" w:rsidR="68D68B52">
            <w:rPr>
              <w:rFonts w:ascii="Arial" w:hAnsi="Arial" w:cs="Arial"/>
              <w:color w:val="auto"/>
              <w:spacing w:val="0"/>
              <w:kern w:val="0"/>
              <w:sz w:val="24"/>
              <w:szCs w:val="24"/>
              <w:lang w:val="it-IT"/>
            </w:rPr>
            <w:delText xml:space="preserve"> (Da aggiustare)</w:delText>
          </w:r>
        </w:del>
      </w:ins>
    </w:p>
    <w:p xmlns:wp14="http://schemas.microsoft.com/office/word/2010/wordml" w:rsidRPr="002102E9" w:rsidR="002102E9" w:rsidP="2E220023" w:rsidRDefault="002102E9" w14:paraId="1D7B270A" wp14:textId="77777777">
      <w:pPr>
        <w:pStyle w:val="Titolo"/>
        <w:spacing w:after="0"/>
        <w:jc w:val="both"/>
        <w:rPr>
          <w:rFonts w:ascii="Times New Roman" w:hAnsi="Times New Roman" w:eastAsia="Times New Roman" w:cs="Times New Roman"/>
          <w:i w:val="0"/>
          <w:iCs w:val="0"/>
          <w:color w:val="auto"/>
          <w:sz w:val="24"/>
          <w:szCs w:val="24"/>
          <w:lang w:val="it-IT"/>
          <w:rPrChange w:author="Salvatore Salernitano" w:date="2019-01-17T11:15:26.4084635" w:id="1127527407">
            <w:rPr/>
          </w:rPrChange>
        </w:rPr>
        <w:pPrChange w:author="Salvatore Salernitano" w:date="2019-01-17T11:15:26.4084635" w:id="83751826">
          <w:pPr/>
        </w:pPrChange>
      </w:pPr>
    </w:p>
    <w:p xmlns:wp14="http://schemas.microsoft.com/office/word/2010/wordml" w:rsidRPr="00634BB8" w:rsidR="002102E9" w:rsidP="60967F54" w:rsidRDefault="002102E9" w14:paraId="3D57CF10" wp14:textId="77777777" wp14:noSpellErr="1">
      <w:pPr>
        <w:pStyle w:val="Paragrafoelenco"/>
        <w:numPr>
          <w:ilvl w:val="0"/>
          <w:numId w:val="8"/>
        </w:numPr>
        <w:spacing w:after="0" w:line="240" w:lineRule="auto"/>
        <w:rPr>
          <w:i w:val="0"/>
          <w:iCs w:val="0"/>
          <w:lang w:val="it-IT"/>
          <w:rPrChange w:author="Salvatore Salernitano" w:date="2019-01-09T10:05:00.4008547" w:id="457448886">
            <w:rPr/>
          </w:rPrChange>
        </w:rPr>
        <w:pPrChange w:author="Salvatore Salernitano" w:date="2019-01-09T10:05:00.4008547" w:id="448">
          <w:pPr>
            <w:pStyle w:val="Paragrafoelenco"/>
            <w:numPr>
              <w:numId w:val="27"/>
            </w:numPr>
            <w:tabs>
              <w:tab w:val="num" w:pos="360"/>
              <w:tab w:val="num" w:pos="720"/>
            </w:tabs>
            <w:spacing w:after="0" w:line="240" w:lineRule="auto"/>
            <w:ind w:hanging="720"/>
          </w:pPr>
        </w:pPrChange>
      </w:pPr>
      <w:r w:rsidRPr="60967F54">
        <w:rPr>
          <w:rFonts w:ascii="Times New Roman" w:hAnsi="Times New Roman" w:eastAsia="Times New Roman" w:cs="Times New Roman"/>
          <w:i w:val="0"/>
          <w:iCs w:val="0"/>
          <w:lang w:val="it-IT"/>
          <w:rPrChange w:author="Salvatore Salernitano" w:date="2019-01-09T10:05:00.4008547" w:id="449">
            <w:rPr>
              <w:rFonts w:ascii="Arial" w:hAnsi="Arial" w:eastAsia="Arial" w:cs="Arial"/>
              <w:i/>
              <w:iCs/>
            </w:rPr>
          </w:rPrChange>
        </w:rPr>
        <w:t>Il Database deve essere in grado di memorizzare i dati relativi ai segnali dei sensori, disporre di uno Storage nel quale immagazzinare tali dati senza correre il rischio che vengano persi.</w:t>
      </w:r>
    </w:p>
    <w:p xmlns:wp14="http://schemas.microsoft.com/office/word/2010/wordml" w:rsidRPr="00634BB8" w:rsidR="002102E9" w:rsidP="60967F54" w:rsidRDefault="002102E9" w14:paraId="2F97416D" wp14:textId="77777777" wp14:noSpellErr="1">
      <w:pPr>
        <w:pStyle w:val="Paragrafoelenco"/>
        <w:numPr>
          <w:ilvl w:val="0"/>
          <w:numId w:val="8"/>
        </w:numPr>
        <w:spacing w:after="0" w:line="240" w:lineRule="auto"/>
        <w:rPr>
          <w:i w:val="0"/>
          <w:iCs w:val="0"/>
          <w:lang w:val="it-IT"/>
          <w:rPrChange w:author="Salvatore Salernitano" w:date="2019-01-09T10:05:00.4008547" w:id="988509892">
            <w:rPr/>
          </w:rPrChange>
        </w:rPr>
        <w:pPrChange w:author="Salvatore Salernitano" w:date="2019-01-09T10:05:00.4008547" w:id="451">
          <w:pPr>
            <w:pStyle w:val="Paragrafoelenco"/>
            <w:numPr>
              <w:numId w:val="27"/>
            </w:numPr>
            <w:tabs>
              <w:tab w:val="num" w:pos="360"/>
              <w:tab w:val="num" w:pos="720"/>
            </w:tabs>
            <w:spacing w:after="0" w:line="240" w:lineRule="auto"/>
            <w:ind w:hanging="720"/>
          </w:pPr>
        </w:pPrChange>
      </w:pPr>
      <w:r w:rsidRPr="60967F54">
        <w:rPr>
          <w:rFonts w:ascii="Times New Roman" w:hAnsi="Times New Roman" w:eastAsia="Times New Roman" w:cs="Times New Roman"/>
          <w:i w:val="0"/>
          <w:iCs w:val="0"/>
          <w:lang w:val="it-IT"/>
          <w:rPrChange w:author="Salvatore Salernitano" w:date="2019-01-09T10:05:00.4008547" w:id="452">
            <w:rPr>
              <w:rFonts w:ascii="Arial" w:hAnsi="Arial" w:eastAsia="Arial" w:cs="Arial"/>
              <w:i/>
              <w:iCs/>
            </w:rPr>
          </w:rPrChange>
        </w:rPr>
        <w:t>Il Database deve essere sempre operativo.</w:t>
      </w:r>
    </w:p>
    <w:p xmlns:wp14="http://schemas.microsoft.com/office/word/2010/wordml" w:rsidRPr="00634BB8" w:rsidR="002102E9" w:rsidDel="2E220023" w:rsidP="60967F54" w:rsidRDefault="002102E9" w14:paraId="17ADC29B" wp14:textId="77777777" wp14:noSpellErr="1">
      <w:pPr>
        <w:pStyle w:val="Paragrafoelenco"/>
        <w:numPr>
          <w:ilvl w:val="0"/>
          <w:numId w:val="8"/>
        </w:numPr>
        <w:spacing w:after="0" w:line="240" w:lineRule="auto"/>
        <w:rPr>
          <w:del w:author="Salvatore Salernitano" w:date="2019-01-17T11:15:26.4084635" w:id="393544429"/>
          <w:i w:val="1"/>
          <w:iCs w:val="1"/>
          <w:lang w:val="it-IT"/>
          <w:rPrChange w:author="Salvatore Salernitano" w:date="2019-01-09T10:05:00.4008547" w:id="842449264">
            <w:rPr/>
          </w:rPrChange>
        </w:rPr>
        <w:pPrChange w:author="Salvatore Salernitano" w:date="2019-01-09T10:05:00.4008547" w:id="454">
          <w:pPr>
            <w:pStyle w:val="Paragrafoelenco"/>
            <w:numPr>
              <w:numId w:val="27"/>
            </w:numPr>
            <w:tabs>
              <w:tab w:val="num" w:pos="360"/>
              <w:tab w:val="num" w:pos="720"/>
            </w:tabs>
            <w:spacing w:after="0" w:line="240" w:lineRule="auto"/>
            <w:ind w:hanging="720"/>
          </w:pPr>
        </w:pPrChange>
      </w:pPr>
      <w:r w:rsidRPr="11161BB6">
        <w:rPr>
          <w:rFonts w:ascii="Times New Roman" w:hAnsi="Times New Roman" w:eastAsia="Times New Roman" w:cs="Times New Roman"/>
          <w:i w:val="0"/>
          <w:iCs w:val="0"/>
          <w:color w:val="auto"/>
          <w:sz w:val="22"/>
          <w:szCs w:val="22"/>
          <w:lang w:val="it-IT" w:eastAsia="en-US"/>
          <w:rPrChange w:author="Salvatore Salernitano" w:date="2019-01-17T11:17:49.9964389" w:id="1801419082">
            <w:rPr>
              <w:rFonts w:ascii="Arial" w:hAnsi="Arial" w:eastAsia="Arial" w:cs="Arial"/>
              <w:i/>
              <w:iCs/>
            </w:rPr>
          </w:rPrChange>
        </w:rPr>
        <w:t>Deve essere capace di rispondere e gestire tutte le richieste mandate dai servizi del sistema nel minor tempo possibile</w:t>
      </w:r>
      <w:ins w:author="Salvatore Salernitano" w:date="2019-01-17T11:17:49.9964389" w:id="1768805631">
        <w:r w:rsidRPr="11161BB6" w:rsidR="11161BB6">
          <w:rPr>
            <w:rFonts w:ascii="Times New Roman" w:hAnsi="Times New Roman" w:eastAsia="Times New Roman" w:cs="Times New Roman"/>
            <w:i w:val="0"/>
            <w:iCs w:val="0"/>
            <w:color w:val="auto"/>
            <w:sz w:val="22"/>
            <w:szCs w:val="22"/>
            <w:lang w:val="it-IT" w:eastAsia="en-US"/>
            <w:rPrChange w:author="Salvatore Salernitano" w:date="2019-01-17T11:17:49.9964389" w:id="29782057">
              <w:rPr>
                <w:rFonts w:ascii="Arial" w:hAnsi="Arial" w:eastAsia="Arial" w:cs="Arial"/>
                <w:i/>
                <w:iCs/>
              </w:rPr>
            </w:rPrChange>
          </w:rPr>
          <w:t>.</w:t>
        </w:r>
      </w:ins>
      <w:del w:author="Salvatore Salernitano" w:date="2019-01-17T11:17:49.9964389" w:id="802846576">
        <w:r w:rsidRPr="0B6050CF" w:rsidDel="11161BB6">
          <w:rPr>
            <w:rFonts w:ascii="Times New Roman" w:hAnsi="Times New Roman" w:eastAsia="Times New Roman" w:cs="Times New Roman"/>
            <w:i w:val="0"/>
            <w:iCs w:val="0"/>
            <w:lang w:val="it-IT"/>
            <w:rPrChange w:author="Salvatore Salernitano" w:date="2019-01-17T11:16:49.9860962" w:id="455">
              <w:rPr>
                <w:rFonts w:ascii="Arial" w:hAnsi="Arial" w:eastAsia="Arial" w:cs="Arial"/>
                <w:i/>
                <w:iCs/>
              </w:rPr>
            </w:rPrChange>
          </w:rPr>
          <w:delText>.</w:delText>
        </w:r>
      </w:del>
    </w:p>
    <w:p xmlns:wp14="http://schemas.microsoft.com/office/word/2010/wordml" w:rsidRPr="00193B67" w:rsidR="00EC7A0C" w:rsidDel="790CCFC3" w:rsidP="00EC7A0C" w:rsidRDefault="00EC7A0C" w14:paraId="4F904CB7" wp14:textId="77777777">
      <w:pPr>
        <w:rPr>
          <w:del w:author="Marco Poscente" w:date="2019-01-09T09:59:58.8491178" w:id="953321820"/>
          <w:lang w:val="it-IT"/>
        </w:rPr>
      </w:pPr>
    </w:p>
    <w:p xmlns:wp14="http://schemas.microsoft.com/office/word/2010/wordml" w:rsidRPr="00193B67" w:rsidR="00ED46F1" w:rsidDel="68D68B52" w:rsidP="2E220023" w:rsidRDefault="00B03715" w14:paraId="78ED280F" wp14:textId="77777777" wp14:noSpellErr="1">
      <w:pPr>
        <w:pStyle w:val="Paragrafoelenco"/>
        <w:numPr>
          <w:ilvl w:val="0"/>
          <w:numId w:val="8"/>
        </w:numPr>
        <w:spacing w:after="0" w:line="240" w:lineRule="auto"/>
        <w:rPr>
          <w:del w:author="Marco Poscente" w:date="2019-01-08T15:09:25.9586927" w:id="1475123183"/>
          <w:i w:val="1"/>
          <w:iCs w:val="1"/>
          <w:spacing w:val="0"/>
          <w:kern w:val="0"/>
          <w:lang w:val="it-IT"/>
          <w:rPrChange w:author="Salvatore Salernitano" w:date="2019-01-17T11:15:26.4084635" w:id="1662212564">
            <w:rPr/>
          </w:rPrChange>
        </w:rPr>
        <w:pPrChange w:author="Salvatore Salernitano" w:date="2019-01-17T11:15:26.4084635" w:id="1552530849">
          <w:pPr>
            <w:pStyle w:val="Titolo"/>
            <w:jc w:val="both"/>
          </w:pPr>
        </w:pPrChange>
      </w:pPr>
      <w:del w:author="Salvatore Salernitano" w:date="2019-01-17T11:15:26.4084635" w:id="842357095">
        <w:r w:rsidRPr="00193B67" w:rsidDel="2E220023">
          <w:rPr>
            <w:rFonts w:ascii="Arial" w:hAnsi="Arial" w:cs="Arial"/>
            <w:color w:val="auto"/>
            <w:spacing w:val="0"/>
            <w:kern w:val="0"/>
            <w:sz w:val="24"/>
            <w:szCs w:val="24"/>
            <w:lang w:val="it-IT"/>
          </w:rPr>
          <w:delText xml:space="preserve">  </w:delText>
        </w:r>
      </w:del>
      <w:del w:author="Marco Poscente" w:date="2019-01-09T09:59:58.8491178" w:id="1354325285">
        <w:r w:rsidRPr="00193B67" w:rsidDel="790CCFC3">
          <w:rPr>
            <w:rFonts w:ascii="Arial" w:hAnsi="Arial" w:cs="Arial"/>
            <w:color w:val="auto"/>
            <w:spacing w:val="0"/>
            <w:kern w:val="0"/>
            <w:sz w:val="24"/>
            <w:szCs w:val="24"/>
            <w:lang w:val="it-IT"/>
          </w:rPr>
          <w:delText xml:space="preserve">                         </w:delText>
        </w:r>
      </w:del>
    </w:p>
    <w:p xmlns:wp14="http://schemas.microsoft.com/office/word/2010/wordml" w:rsidRPr="00634BB8" w:rsidR="002102E9" w:rsidDel="68D68B52" w:rsidP="00ED46F1" w:rsidRDefault="002102E9" w14:paraId="06971CD3" wp14:textId="77777777">
      <w:pPr>
        <w:pStyle w:val="Titolo"/>
        <w:spacing w:line="360" w:lineRule="auto"/>
        <w:rPr>
          <w:del w:author="Marco Poscente" w:date="2019-01-08T15:09:25.9586927" w:id="1917256040"/>
          <w:rStyle w:val="Enfasiintensa"/>
          <w:sz w:val="28"/>
          <w:lang w:val="it-IT"/>
          <w:rPrChange w:author="Lorenzo Salvi" w:date="2019-01-07T14:25:00Z" w:id="456">
            <w:rPr>
              <w:rStyle w:val="Enfasiintensa"/>
              <w:sz w:val="28"/>
            </w:rPr>
          </w:rPrChange>
        </w:rPr>
      </w:pPr>
    </w:p>
    <w:p xmlns:wp14="http://schemas.microsoft.com/office/word/2010/wordml" w:rsidRPr="00634BB8" w:rsidR="002102E9" w:rsidDel="68D68B52" w:rsidP="00ED46F1" w:rsidRDefault="002102E9" w14:paraId="2A1F701D" wp14:textId="77777777">
      <w:pPr>
        <w:pStyle w:val="Titolo"/>
        <w:spacing w:line="360" w:lineRule="auto"/>
        <w:rPr>
          <w:del w:author="Marco Poscente" w:date="2019-01-08T15:09:25.9586927" w:id="247807371"/>
          <w:rStyle w:val="Enfasiintensa"/>
          <w:sz w:val="28"/>
          <w:lang w:val="it-IT"/>
          <w:rPrChange w:author="Lorenzo Salvi" w:date="2019-01-07T14:25:00Z" w:id="457">
            <w:rPr>
              <w:rStyle w:val="Enfasiintensa"/>
              <w:sz w:val="28"/>
            </w:rPr>
          </w:rPrChange>
        </w:rPr>
      </w:pPr>
    </w:p>
    <w:p xmlns:wp14="http://schemas.microsoft.com/office/word/2010/wordml" w:rsidRPr="00634BB8" w:rsidR="002102E9" w:rsidDel="68D68B52" w:rsidP="00ED46F1" w:rsidRDefault="002102E9" w14:paraId="03EFCA41" wp14:textId="77777777">
      <w:pPr>
        <w:pStyle w:val="Titolo"/>
        <w:spacing w:line="360" w:lineRule="auto"/>
        <w:rPr>
          <w:del w:author="Marco Poscente" w:date="2019-01-08T15:09:25.9586927" w:id="174934377"/>
          <w:rStyle w:val="Enfasiintensa"/>
          <w:sz w:val="28"/>
          <w:lang w:val="it-IT"/>
          <w:rPrChange w:author="Lorenzo Salvi" w:date="2019-01-07T14:25:00Z" w:id="458">
            <w:rPr>
              <w:rStyle w:val="Enfasiintensa"/>
              <w:sz w:val="28"/>
            </w:rPr>
          </w:rPrChange>
        </w:rPr>
      </w:pPr>
    </w:p>
    <w:p xmlns:wp14="http://schemas.microsoft.com/office/word/2010/wordml" w:rsidRPr="00634BB8" w:rsidR="002102E9" w:rsidDel="68D68B52" w:rsidP="00ED46F1" w:rsidRDefault="002102E9" w14:paraId="5F96A722" wp14:textId="77777777">
      <w:pPr>
        <w:pStyle w:val="Titolo"/>
        <w:spacing w:line="360" w:lineRule="auto"/>
        <w:rPr>
          <w:del w:author="Marco Poscente" w:date="2019-01-08T15:09:25.9586927" w:id="1620244344"/>
          <w:rStyle w:val="Enfasiintensa"/>
          <w:sz w:val="28"/>
          <w:lang w:val="it-IT"/>
          <w:rPrChange w:author="Lorenzo Salvi" w:date="2019-01-07T14:25:00Z" w:id="459">
            <w:rPr>
              <w:rStyle w:val="Enfasiintensa"/>
              <w:sz w:val="28"/>
            </w:rPr>
          </w:rPrChange>
        </w:rPr>
      </w:pPr>
    </w:p>
    <w:p xmlns:wp14="http://schemas.microsoft.com/office/word/2010/wordml" w:rsidRPr="00634BB8" w:rsidR="002102E9" w:rsidDel="68D68B52" w:rsidP="00ED46F1" w:rsidRDefault="002102E9" w14:paraId="5B95CD12" wp14:textId="77777777">
      <w:pPr>
        <w:pStyle w:val="Titolo"/>
        <w:spacing w:line="360" w:lineRule="auto"/>
        <w:rPr>
          <w:del w:author="Marco Poscente" w:date="2019-01-08T15:09:25.9586927" w:id="1869848865"/>
          <w:rStyle w:val="Enfasiintensa"/>
          <w:sz w:val="28"/>
          <w:lang w:val="it-IT"/>
          <w:rPrChange w:author="Lorenzo Salvi" w:date="2019-01-07T14:25:00Z" w:id="460">
            <w:rPr>
              <w:rStyle w:val="Enfasiintensa"/>
              <w:sz w:val="28"/>
            </w:rPr>
          </w:rPrChange>
        </w:rPr>
      </w:pPr>
    </w:p>
    <w:p xmlns:wp14="http://schemas.microsoft.com/office/word/2010/wordml" w:rsidRPr="00634BB8" w:rsidR="002102E9" w:rsidDel="68D68B52" w:rsidP="00ED46F1" w:rsidRDefault="002102E9" w14:paraId="5220BBB2" wp14:textId="77777777">
      <w:pPr>
        <w:pStyle w:val="Titolo"/>
        <w:spacing w:line="360" w:lineRule="auto"/>
        <w:rPr>
          <w:del w:author="Marco Poscente" w:date="2019-01-08T15:09:25.9586927" w:id="909197387"/>
          <w:rStyle w:val="Enfasiintensa"/>
          <w:sz w:val="28"/>
          <w:lang w:val="it-IT"/>
          <w:rPrChange w:author="Lorenzo Salvi" w:date="2019-01-07T14:25:00Z" w:id="461">
            <w:rPr>
              <w:rStyle w:val="Enfasiintensa"/>
              <w:sz w:val="28"/>
            </w:rPr>
          </w:rPrChange>
        </w:rPr>
      </w:pPr>
    </w:p>
    <w:p xmlns:wp14="http://schemas.microsoft.com/office/word/2010/wordml" w:rsidRPr="00634BB8" w:rsidR="002102E9" w:rsidDel="68D68B52" w:rsidP="00ED46F1" w:rsidRDefault="002102E9" w14:paraId="13CB595B" wp14:textId="77777777">
      <w:pPr>
        <w:pStyle w:val="Titolo"/>
        <w:spacing w:line="360" w:lineRule="auto"/>
        <w:rPr>
          <w:del w:author="Marco Poscente" w:date="2019-01-08T15:09:25.9586927" w:id="340729876"/>
          <w:rStyle w:val="Enfasiintensa"/>
          <w:sz w:val="28"/>
          <w:lang w:val="it-IT"/>
          <w:rPrChange w:author="Lorenzo Salvi" w:date="2019-01-07T14:25:00Z" w:id="462">
            <w:rPr>
              <w:rStyle w:val="Enfasiintensa"/>
              <w:sz w:val="28"/>
            </w:rPr>
          </w:rPrChange>
        </w:rPr>
      </w:pPr>
    </w:p>
    <w:p xmlns:wp14="http://schemas.microsoft.com/office/word/2010/wordml" w:rsidRPr="00634BB8" w:rsidR="002102E9" w:rsidDel="68D68B52" w:rsidP="00ED46F1" w:rsidRDefault="002102E9" w14:paraId="6D9C8D39" wp14:textId="77777777">
      <w:pPr>
        <w:pStyle w:val="Titolo"/>
        <w:spacing w:line="360" w:lineRule="auto"/>
        <w:rPr>
          <w:del w:author="Marco Poscente" w:date="2019-01-08T15:09:25.9586927" w:id="1783196098"/>
          <w:rStyle w:val="Enfasiintensa"/>
          <w:sz w:val="28"/>
          <w:lang w:val="it-IT"/>
          <w:rPrChange w:author="Lorenzo Salvi" w:date="2019-01-07T14:25:00Z" w:id="463">
            <w:rPr>
              <w:rStyle w:val="Enfasiintensa"/>
              <w:sz w:val="28"/>
            </w:rPr>
          </w:rPrChange>
        </w:rPr>
      </w:pPr>
    </w:p>
    <w:p xmlns:wp14="http://schemas.microsoft.com/office/word/2010/wordml" w:rsidRPr="00634BB8" w:rsidR="002102E9" w:rsidDel="68D68B52" w:rsidP="00ED46F1" w:rsidRDefault="002102E9" w14:paraId="675E05EE" wp14:textId="77777777">
      <w:pPr>
        <w:pStyle w:val="Titolo"/>
        <w:spacing w:line="360" w:lineRule="auto"/>
        <w:rPr>
          <w:del w:author="Marco Poscente" w:date="2019-01-08T15:09:25.9586927" w:id="371587327"/>
          <w:rStyle w:val="Enfasiintensa"/>
          <w:sz w:val="28"/>
          <w:lang w:val="it-IT"/>
          <w:rPrChange w:author="Lorenzo Salvi" w:date="2019-01-07T14:25:00Z" w:id="464">
            <w:rPr>
              <w:rStyle w:val="Enfasiintensa"/>
              <w:sz w:val="28"/>
            </w:rPr>
          </w:rPrChange>
        </w:rPr>
      </w:pPr>
    </w:p>
    <w:p xmlns:wp14="http://schemas.microsoft.com/office/word/2010/wordml" w:rsidRPr="00634BB8" w:rsidR="002102E9" w:rsidDel="68D68B52" w:rsidP="00ED46F1" w:rsidRDefault="002102E9" w14:paraId="2FC17F8B" wp14:textId="77777777">
      <w:pPr>
        <w:pStyle w:val="Titolo"/>
        <w:spacing w:line="360" w:lineRule="auto"/>
        <w:rPr>
          <w:del w:author="Marco Poscente" w:date="2019-01-08T15:09:25.9586927" w:id="173222811"/>
          <w:rStyle w:val="Enfasiintensa"/>
          <w:sz w:val="28"/>
          <w:lang w:val="it-IT"/>
          <w:rPrChange w:author="Lorenzo Salvi" w:date="2019-01-07T14:25:00Z" w:id="465">
            <w:rPr>
              <w:rStyle w:val="Enfasiintensa"/>
              <w:sz w:val="28"/>
            </w:rPr>
          </w:rPrChange>
        </w:rPr>
      </w:pPr>
    </w:p>
    <w:p xmlns:wp14="http://schemas.microsoft.com/office/word/2010/wordml" w:rsidR="0047226A" w:rsidDel="2E220023" w:rsidP="790CCFC3" w:rsidRDefault="0047226A" wp14:textId="77777777" w14:paraId="1DFFBA79">
      <w:pPr>
        <w:pStyle w:val="Titolo"/>
        <w:spacing w:after="0" w:line="360" w:lineRule="auto"/>
        <w:rPr>
          <w:del w:author="Salvatore Salernitano" w:date="2019-01-17T11:15:26.4084635" w:id="182728520"/>
          <w:rStyle w:val="Enfasiintensa"/>
          <w:sz w:val="28"/>
          <w:szCs w:val="28"/>
          <w:rPrChange w:author="Marco Poscente" w:date="2019-01-09T09:59:58.8491178" w:id="408235179">
            <w:rPr/>
          </w:rPrChange>
        </w:rPr>
        <w:pPrChange w:author="Marco Poscente" w:date="2019-01-09T09:59:58.8491178" w:id="1084228171">
          <w:pPr>
            <w:pStyle w:val="Titolo"/>
          </w:pPr>
        </w:pPrChange>
      </w:pPr>
    </w:p>
    <w:p xmlns:wp14="http://schemas.microsoft.com/office/word/2010/wordml" w:rsidR="0047226A" w:rsidP="11161BB6" w:rsidRDefault="0047226A" wp14:noSpellErr="1" w14:paraId="0482C243" wp14:textId="6DDE945B">
      <w:pPr>
        <w:pStyle w:val="Titolo"/>
        <w:numPr>
          <w:ilvl w:val="0"/>
          <w:numId w:val="8"/>
        </w:numPr>
        <w:spacing w:after="0" w:line="360" w:lineRule="auto"/>
        <w:jc w:val="both"/>
        <w:rPr>
          <w:color w:val="17365D" w:themeColor="text2" w:themeTint="FF" w:themeShade="BF"/>
          <w:sz w:val="22"/>
          <w:szCs w:val="22"/>
          <w:lang w:val="it-IT"/>
          <w:rPrChange w:author="Salvatore Salernitano" w:date="2019-01-17T11:17:49.9964389" w:id="1971793302">
            <w:rPr/>
          </w:rPrChange>
        </w:rPr>
        <w:rPr>
          <w:rStyle w:val="Enfasiintensa"/>
          <w:sz w:val="28"/>
          <w:szCs w:val="28"/>
          <w:rPrChange w:author="Salvatore Salernitano" w:date="2019-01-17T11:16:49.9860962" w:id="1108870269">
            <w:rPr/>
          </w:rPrChange>
        </w:rPr>
        <w:pPrChange w:author="Salvatore Salernitano" w:date="2019-01-17T11:17:49.9964389" w:id="1697201211">
          <w:pPr>
            <w:pStyle w:val="Titolo"/>
          </w:pPr>
        </w:pPrChange>
      </w:pPr>
    </w:p>
    <w:p xmlns:wp14="http://schemas.microsoft.com/office/word/2010/wordml" w:rsidR="0047226A" w:rsidP="11161BB6" w:rsidRDefault="0047226A" wp14:textId="009E3CB4" w14:paraId="08EDF9F9" w14:noSpellErr="1">
      <w:pPr>
        <w:pStyle w:val="Titolo"/>
        <w:spacing w:after="0" w:line="360" w:lineRule="auto"/>
        <w:ind w:left="0"/>
        <w:jc w:val="both"/>
        <w:rPr>
          <w:rStyle w:val="Enfasiintensa"/>
          <w:sz w:val="28"/>
          <w:szCs w:val="28"/>
          <w:rPrChange w:author="Salvatore Salernitano" w:date="2019-01-17T11:17:49.9964389" w:id="74542045">
            <w:rPr/>
          </w:rPrChange>
        </w:rPr>
        <w:rPr>
          <w:rStyle w:val="Enfasiintensa"/>
          <w:sz w:val="28"/>
          <w:szCs w:val="28"/>
          <w:rPrChange w:author="Salvatore Salernitano" w:date="2019-01-17T11:16:49.9860962" w:id="1108870269">
            <w:rPr/>
          </w:rPrChange>
        </w:rPr>
        <w:pPrChange w:author="Salvatore Salernitano" w:date="2019-01-17T11:17:49.9964389" w:id="1697201211">
          <w:pPr>
            <w:pStyle w:val="Titolo"/>
          </w:pPr>
        </w:pPrChange>
      </w:pPr>
      <w:r w:rsidRPr="68D68B52">
        <w:rPr>
          <w:rStyle w:val="Enfasiintensa"/>
          <w:sz w:val="28"/>
          <w:szCs w:val="28"/>
          <w:rPrChange w:author="Marco Poscente" w:date="2019-01-08T15:09:25.9586927" w:id="353556451">
            <w:rPr>
              <w:rStyle w:val="Enfasiintensa"/>
              <w:sz w:val="28"/>
            </w:rPr>
          </w:rPrChange>
        </w:rPr>
        <w:lastRenderedPageBreak/>
        <w:t xml:space="preserve">A.2 </w:t>
      </w:r>
      <w:r w:rsidRPr="68D68B52">
        <w:rPr>
          <w:rStyle w:val="Enfasiintensa"/>
          <w:sz w:val="28"/>
          <w:szCs w:val="28"/>
          <w:rPrChange w:author="Marco Poscente" w:date="2019-01-08T15:09:25.9586927" w:id="338209260">
            <w:rPr>
              <w:rStyle w:val="Enfasiintensa"/>
              <w:sz w:val="28"/>
            </w:rPr>
          </w:rPrChange>
        </w:rPr>
        <w:t>N</w:t>
      </w:r>
      <w:r w:rsidRPr="68D68B52">
        <w:rPr>
          <w:rStyle w:val="Enfasiintensa"/>
          <w:sz w:val="28"/>
          <w:szCs w:val="28"/>
          <w:rPrChange w:author="Marco Poscente" w:date="2019-01-08T15:09:25.9586927" w:id="518380860">
            <w:rPr>
              <w:rStyle w:val="Enfasiintensa"/>
              <w:sz w:val="28"/>
            </w:rPr>
          </w:rPrChange>
        </w:rPr>
        <w:t>on</w:t>
      </w:r>
      <w:r w:rsidRPr="68D68B52">
        <w:rPr>
          <w:rStyle w:val="Enfasiintensa"/>
          <w:sz w:val="28"/>
          <w:szCs w:val="28"/>
          <w:rPrChange w:author="Marco Poscente" w:date="2019-01-08T15:09:25.9586927" w:id="2110086486">
            <w:rPr>
              <w:rStyle w:val="Enfasiintensa"/>
              <w:sz w:val="28"/>
            </w:rPr>
          </w:rPrChange>
        </w:rPr>
        <w:t xml:space="preserve"> Functional</w:t>
      </w:r>
      <w:r w:rsidRPr="68D68B52">
        <w:rPr>
          <w:rStyle w:val="Enfasiintensa"/>
          <w:sz w:val="28"/>
          <w:szCs w:val="28"/>
          <w:rPrChange w:author="Marco Poscente" w:date="2019-01-08T15:09:25.9586927" w:id="460349545">
            <w:rPr>
              <w:rStyle w:val="Enfasiintensa"/>
              <w:sz w:val="28"/>
            </w:rPr>
          </w:rPrChange>
        </w:rPr>
        <w:t xml:space="preserve"> Requirements</w:t>
      </w:r>
    </w:p>
    <w:p xmlns:wp14="http://schemas.microsoft.com/office/word/2010/wordml" w:rsidR="001C0656" w:rsidP="001C0656" w:rsidRDefault="001C0656" w14:paraId="0A4F7224" wp14:textId="77777777">
      <w:pPr>
        <w:rPr>
          <w:b/>
          <w:bCs/>
          <w:i/>
          <w:iCs/>
          <w:color w:val="4F81BD"/>
          <w:sz w:val="28"/>
          <w:szCs w:val="28"/>
          <w:lang w:val="en-GB"/>
        </w:rPr>
      </w:pPr>
    </w:p>
    <w:p xmlns:wp14="http://schemas.microsoft.com/office/word/2010/wordml" w:rsidR="001C0656" w:rsidDel="2E220023" w:rsidP="001C0656" w:rsidRDefault="001C0656" w14:paraId="1C438361" wp14:textId="77777777">
      <w:pPr>
        <w:rPr>
          <w:del w:author="Salvatore Salernitano" w:date="2019-01-17T11:15:26.4084635" w:id="486709812"/>
        </w:rPr>
      </w:pPr>
      <w:r w:rsidRPr="2E220023">
        <w:rPr>
          <w:rFonts w:ascii="Arial" w:hAnsi="Arial" w:eastAsia="Arial" w:cs="Arial"/>
          <w:b w:val="1"/>
          <w:bCs w:val="1"/>
          <w:i w:val="1"/>
          <w:iCs w:val="1"/>
          <w:color w:val="000000" w:themeColor="text1"/>
          <w:sz w:val="22"/>
          <w:szCs w:val="22"/>
          <w:lang w:val="en-GB"/>
        </w:rPr>
        <w:t>N.F.R. 1 DEPENDABILITY:</w:t>
      </w:r>
    </w:p>
    <w:p xmlns:wp14="http://schemas.microsoft.com/office/word/2010/wordml" w:rsidR="001C0656" w:rsidP="2E220023" w:rsidRDefault="001C0656" w14:paraId="5AE48A43" wp14:textId="77777777" wp14:noSpellErr="1">
      <w:pPr>
        <w:rPr>
          <w:rFonts w:ascii="Arial" w:hAnsi="Arial" w:eastAsia="Arial" w:cs="Arial"/>
          <w:b/>
          <w:bCs/>
          <w:i/>
          <w:iCs/>
          <w:color w:val="000000" w:themeColor="text1"/>
          <w:sz w:val="22"/>
          <w:szCs w:val="22"/>
          <w:lang w:val="en-GB"/>
        </w:rPr>
      </w:pPr>
    </w:p>
    <w:p xmlns:wp14="http://schemas.microsoft.com/office/word/2010/wordml" w:rsidRPr="00634BB8" w:rsidR="001C0656" w:rsidDel="2E220023" w:rsidP="3310A945" w:rsidRDefault="001C0656" w14:paraId="114E16F1" wp14:noSpellErr="1" wp14:textId="3218C99C">
      <w:pPr>
        <w:pStyle w:val="Paragrafoelenco"/>
        <w:numPr>
          <w:ilvl w:val="0"/>
          <w:numId w:val="9"/>
        </w:numPr>
        <w:spacing w:after="0" w:line="240" w:lineRule="auto"/>
        <w:rPr>
          <w:del w:author="Salvatore Salernitano" w:date="2019-01-17T11:15:26.4084635" w:id="338320048"/>
          <w:lang w:val="it-IT"/>
          <w:rPrChange w:author="Marco Poscente" w:date="2019-01-08T15:23:44.8713867" w:id="2008339390">
            <w:rPr/>
          </w:rPrChange>
        </w:rPr>
        <w:pPrChange w:author="Marco Poscente" w:date="2019-01-08T15:23:44.8713867" w:id="467">
          <w:pPr>
            <w:pStyle w:val="Paragrafoelenco"/>
            <w:numPr>
              <w:numId w:val="28"/>
            </w:numPr>
            <w:tabs>
              <w:tab w:val="num" w:pos="360"/>
              <w:tab w:val="num" w:pos="720"/>
            </w:tabs>
            <w:spacing w:after="0" w:line="240" w:lineRule="auto"/>
            <w:ind w:hanging="720"/>
          </w:pPr>
        </w:pPrChange>
      </w:pPr>
      <w:r w:rsidRPr="2E220023">
        <w:rPr>
          <w:rFonts w:ascii="Arial" w:hAnsi="Arial" w:eastAsia="Arial" w:cs="Arial"/>
          <w:b w:val="1"/>
          <w:bCs w:val="1"/>
          <w:i w:val="1"/>
          <w:iCs w:val="1"/>
          <w:lang w:val="it-IT"/>
          <w:rPrChange w:author="Salvatore Salernitano" w:date="2019-01-17T11:15:26.4084635" w:id="468">
            <w:rPr>
              <w:rFonts w:ascii="Arial" w:hAnsi="Arial" w:eastAsia="Arial" w:cs="Arial"/>
              <w:b/>
              <w:bCs/>
              <w:i/>
              <w:iCs/>
              <w:lang w:val="en-GB"/>
            </w:rPr>
          </w:rPrChange>
        </w:rPr>
        <w:t>N.F.R. 1.1 FAULT TOLERANCE</w:t>
      </w:r>
      <w:r w:rsidRPr="2E220023">
        <w:rPr>
          <w:rFonts w:ascii="Arial" w:hAnsi="Arial" w:eastAsia="Arial" w:cs="Arial"/>
          <w:i w:val="1"/>
          <w:iCs w:val="1"/>
          <w:lang w:val="it-IT"/>
          <w:rPrChange w:author="Salvatore Salernitano" w:date="2019-01-17T11:15:26.4084635" w:id="469">
            <w:rPr>
              <w:rFonts w:ascii="Arial" w:hAnsi="Arial" w:eastAsia="Arial" w:cs="Arial"/>
              <w:i/>
              <w:iCs/>
              <w:lang w:val="en-GB"/>
            </w:rPr>
          </w:rPrChange>
        </w:rPr>
        <w:t xml:space="preserve">: </w:t>
      </w:r>
      <w:r w:rsidRPr="2E220023">
        <w:rPr>
          <w:rFonts w:ascii="Arial" w:hAnsi="Arial" w:eastAsia="Arial" w:cs="Arial"/>
          <w:i w:val="1"/>
          <w:iCs w:val="1"/>
          <w:lang w:val="it-IT"/>
          <w:rPrChange w:author="Salvatore Salernitano" w:date="2019-01-17T11:15:26.4084635" w:id="285752096">
            <w:rPr>
              <w:rFonts w:ascii="Arial" w:hAnsi="Arial" w:eastAsia="Arial" w:cs="Arial"/>
              <w:i/>
              <w:iCs/>
            </w:rPr>
          </w:rPrChange>
        </w:rPr>
        <w:t xml:space="preserve">Il sistema deve continuare ad offrire i servizi anche se si è persa la funzionalità di una componente. (Esempio: In un piano di un edificio, devono essere presenti almeno due sensori in modo tale da garantire il corretto monitoraggio del piano anche nel caso in cui un sensore risulti danneggiato/fuori </w:t>
      </w:r>
      <w:r w:rsidRPr="2E220023">
        <w:rPr>
          <w:rFonts w:ascii="Arial" w:hAnsi="Arial" w:eastAsia="Arial" w:cs="Arial"/>
          <w:i w:val="1"/>
          <w:iCs w:val="1"/>
          <w:lang w:val="it-IT"/>
          <w:rPrChange w:author="Salvatore Salernitano" w:date="2019-01-17T11:15:26.4084635" w:id="160155383">
            <w:rPr>
              <w:rFonts w:ascii="Arial" w:hAnsi="Arial" w:eastAsia="Arial" w:cs="Arial"/>
              <w:i/>
              <w:iCs/>
            </w:rPr>
          </w:rPrChange>
        </w:rPr>
        <w:t>uso</w:t>
      </w:r>
      <w:ins w:author="Marco Poscente" w:date="2019-01-08T15:10:26.268377" w:id="1959972830">
        <w:r w:rsidRPr="2E220023" w:rsidR="248C7435">
          <w:rPr>
            <w:rFonts w:ascii="Arial" w:hAnsi="Arial" w:eastAsia="Arial" w:cs="Arial"/>
            <w:i w:val="1"/>
            <w:iCs w:val="1"/>
            <w:lang w:val="it-IT"/>
            <w:rPrChange w:author="Salvatore Salernitano" w:date="2019-01-17T11:15:26.4084635" w:id="43720291">
              <w:rPr>
                <w:rFonts w:ascii="Arial" w:hAnsi="Arial" w:eastAsia="Arial" w:cs="Arial"/>
                <w:i/>
                <w:iCs/>
              </w:rPr>
            </w:rPrChange>
          </w:rPr>
          <w:t xml:space="preserve">; </w:t>
        </w:r>
      </w:ins>
      <w:ins w:author="Marco Poscente" w:date="2019-01-08T15:18:04.7336277" w:id="281721835">
        <w:r w:rsidRPr="2E220023" w:rsidR="08C3AF82">
          <w:rPr>
            <w:rFonts w:ascii="Arial" w:hAnsi="Arial" w:eastAsia="Arial" w:cs="Arial"/>
            <w:i w:val="1"/>
            <w:iCs w:val="1"/>
            <w:lang w:val="it-IT"/>
            <w:rPrChange w:author="Salvatore Salernitano" w:date="2019-01-17T11:15:26.4084635" w:id="443848265">
              <w:rPr>
                <w:rFonts w:ascii="Arial" w:hAnsi="Arial" w:eastAsia="Arial" w:cs="Arial"/>
                <w:i/>
                <w:iCs/>
              </w:rPr>
            </w:rPrChange>
          </w:rPr>
          <w:t xml:space="preserve">sono necessarie </w:t>
        </w:r>
      </w:ins>
      <w:ins w:author="Marco Poscente" w:date="2019-01-08T15:21:43.9800197" w:id="599083552">
        <w:r w:rsidRPr="2E220023" w:rsidR="6CBA3790">
          <w:rPr>
            <w:rFonts w:ascii="Arial" w:hAnsi="Arial" w:eastAsia="Arial" w:cs="Arial"/>
            <w:i w:val="1"/>
            <w:iCs w:val="1"/>
            <w:lang w:val="it-IT"/>
            <w:rPrChange w:author="Salvatore Salernitano" w:date="2019-01-17T11:15:26.4084635" w:id="1437730419">
              <w:rPr>
                <w:rFonts w:ascii="Arial" w:hAnsi="Arial" w:eastAsia="Arial" w:cs="Arial"/>
                <w:i/>
                <w:iCs/>
              </w:rPr>
            </w:rPrChange>
          </w:rPr>
          <w:t xml:space="preserve">a</w:t>
        </w:r>
      </w:ins>
      <w:ins w:author="Marco Poscente" w:date="2019-01-08T15:22:44.1077762" w:id="957447484">
        <w:r w:rsidRPr="2E220023" w:rsidR="0083E983">
          <w:rPr>
            <w:rFonts w:ascii="Arial" w:hAnsi="Arial" w:eastAsia="Arial" w:cs="Arial"/>
            <w:i w:val="1"/>
            <w:iCs w:val="1"/>
            <w:lang w:val="it-IT"/>
            <w:rPrChange w:author="Salvatore Salernitano" w:date="2019-01-17T11:15:26.4084635" w:id="889823907">
              <w:rPr>
                <w:rFonts w:ascii="Arial" w:hAnsi="Arial" w:eastAsia="Arial" w:cs="Arial"/>
                <w:i/>
                <w:iCs/>
              </w:rPr>
            </w:rPrChange>
          </w:rPr>
          <w:t xml:space="preserve">lmeno 50 </w:t>
        </w:r>
      </w:ins>
      <w:ins w:author="Marco Poscente" w:date="2019-01-08T15:18:04.7336277" w:id="1961788444">
        <w:r w:rsidRPr="2E220023" w:rsidR="08C3AF82">
          <w:rPr>
            <w:rFonts w:ascii="Arial" w:hAnsi="Arial" w:eastAsia="Arial" w:cs="Arial"/>
            <w:i w:val="1"/>
            <w:iCs w:val="1"/>
            <w:lang w:val="it-IT"/>
            <w:rPrChange w:author="Salvatore Salernitano" w:date="2019-01-17T11:15:26.4084635" w:id="1293708891">
              <w:rPr>
                <w:rFonts w:ascii="Arial" w:hAnsi="Arial" w:eastAsia="Arial" w:cs="Arial"/>
                <w:i/>
                <w:iCs/>
              </w:rPr>
            </w:rPrChange>
          </w:rPr>
          <w:t xml:space="preserve">postazioni con diritti di amministratore </w:t>
        </w:r>
      </w:ins>
      <w:ins w:author="Marco Poscente" w:date="2019-01-08T15:19:05.4848914" w:id="530494040">
        <w:r w:rsidRPr="2E220023" w:rsidR="2D81A72D">
          <w:rPr>
            <w:rFonts w:ascii="Arial" w:hAnsi="Arial" w:eastAsia="Arial" w:cs="Arial"/>
            <w:i w:val="1"/>
            <w:iCs w:val="1"/>
            <w:lang w:val="it-IT"/>
            <w:rPrChange w:author="Salvatore Salernitano" w:date="2019-01-17T11:15:26.4084635" w:id="1443438301">
              <w:rPr/>
            </w:rPrChange>
          </w:rPr>
          <w:t xml:space="preserve">o gestore sensore </w:t>
        </w:r>
      </w:ins>
      <w:ins w:author="Marco Poscente" w:date="2019-01-08T15:18:04.7336277" w:id="2041282780">
        <w:r w:rsidRPr="2E220023" w:rsidR="08C3AF82">
          <w:rPr>
            <w:rFonts w:ascii="Arial" w:hAnsi="Arial" w:eastAsia="Arial" w:cs="Arial"/>
            <w:i w:val="1"/>
            <w:iCs w:val="1"/>
            <w:lang w:val="it-IT"/>
            <w:rPrChange w:author="Salvatore Salernitano" w:date="2019-01-17T11:15:26.4084635" w:id="1150330241">
              <w:rPr>
                <w:rFonts w:ascii="Arial" w:hAnsi="Arial" w:eastAsia="Arial" w:cs="Arial"/>
                <w:i/>
                <w:iCs/>
              </w:rPr>
            </w:rPrChange>
          </w:rPr>
          <w:t xml:space="preserve">per garantire almeno un accesso da parte di un</w:t>
        </w:r>
      </w:ins>
      <w:ins w:author="Marco Poscente" w:date="2019-01-08T15:19:05.4848914" w:id="1567549234">
        <w:r w:rsidRPr="2E220023" w:rsidR="2D81A72D">
          <w:rPr>
            <w:rFonts w:ascii="Arial" w:hAnsi="Arial" w:eastAsia="Arial" w:cs="Arial"/>
            <w:i w:val="1"/>
            <w:iCs w:val="1"/>
            <w:lang w:val="it-IT"/>
            <w:rPrChange w:author="Salvatore Salernitano" w:date="2019-01-17T11:15:26.4084635" w:id="1880323319">
              <w:rPr>
                <w:rFonts w:ascii="Arial" w:hAnsi="Arial" w:eastAsia="Arial" w:cs="Arial"/>
                <w:i/>
                <w:iCs/>
              </w:rPr>
            </w:rPrChange>
          </w:rPr>
          <w:t xml:space="preserve">o di essi </w:t>
        </w:r>
      </w:ins>
      <w:ins w:author="Marco Poscente" w:date="2019-01-08T15:18:04.7336277" w:id="1790676539">
        <w:r w:rsidRPr="2E220023" w:rsidR="08C3AF82">
          <w:rPr>
            <w:rFonts w:ascii="Arial" w:hAnsi="Arial" w:eastAsia="Arial" w:cs="Arial"/>
            <w:i w:val="1"/>
            <w:iCs w:val="1"/>
            <w:lang w:val="it-IT"/>
            <w:rPrChange w:author="Salvatore Salernitano" w:date="2019-01-17T11:15:26.4084635" w:id="904387802">
              <w:rPr>
                <w:rFonts w:ascii="Arial" w:hAnsi="Arial" w:eastAsia="Arial" w:cs="Arial"/>
                <w:i/>
                <w:iCs/>
              </w:rPr>
            </w:rPrChange>
          </w:rPr>
          <w:t xml:space="preserve">così da poter</w:t>
        </w:r>
      </w:ins>
      <w:ins w:author="Marco Poscente" w:date="2019-01-08T15:22:44.1077762" w:id="762972838">
        <w:r w:rsidRPr="2E220023" w:rsidR="0083E983">
          <w:rPr>
            <w:rFonts w:ascii="Arial" w:hAnsi="Arial" w:eastAsia="Arial" w:cs="Arial"/>
            <w:i w:val="1"/>
            <w:iCs w:val="1"/>
            <w:lang w:val="it-IT"/>
            <w:rPrChange w:author="Salvatore Salernitano" w:date="2019-01-17T11:15:26.4084635" w:id="1294672386">
              <w:rPr>
                <w:rFonts w:ascii="Arial" w:hAnsi="Arial" w:eastAsia="Arial" w:cs="Arial"/>
                <w:i/>
                <w:iCs/>
              </w:rPr>
            </w:rPrChange>
          </w:rPr>
          <w:t xml:space="preserve"> coprire le proprie mansioni</w:t>
        </w:r>
      </w:ins>
      <w:ins w:author="Marco Poscente" w:date="2019-01-08T15:23:44.8713867" w:id="1541408428">
        <w:r w:rsidRPr="2E220023" w:rsidR="3310A945">
          <w:rPr>
            <w:rFonts w:ascii="Arial" w:hAnsi="Arial" w:eastAsia="Arial" w:cs="Arial"/>
            <w:i w:val="1"/>
            <w:iCs w:val="1"/>
            <w:lang w:val="it-IT"/>
            <w:rPrChange w:author="Salvatore Salernitano" w:date="2019-01-17T11:15:26.4084635" w:id="1976217276">
              <w:rPr>
                <w:rFonts w:ascii="Arial" w:hAnsi="Arial" w:eastAsia="Arial" w:cs="Arial"/>
                <w:i/>
                <w:iCs/>
              </w:rPr>
            </w:rPrChange>
          </w:rPr>
          <w:t xml:space="preserve"> nel caso in cui una postazione risultasse non funzionante</w:t>
        </w:r>
      </w:ins>
      <w:r w:rsidRPr="2E220023">
        <w:rPr>
          <w:rFonts w:ascii="Arial" w:hAnsi="Arial" w:eastAsia="Arial" w:cs="Arial"/>
          <w:i w:val="1"/>
          <w:iCs w:val="1"/>
          <w:lang w:val="it-IT"/>
          <w:rPrChange w:author="Salvatore Salernitano" w:date="2019-01-17T11:15:26.4084635" w:id="2001717296">
            <w:rPr>
              <w:rFonts w:ascii="Arial" w:hAnsi="Arial" w:eastAsia="Arial" w:cs="Arial"/>
              <w:i/>
              <w:iCs/>
            </w:rPr>
          </w:rPrChange>
        </w:rPr>
        <w:t>)</w:t>
      </w:r>
      <w:r w:rsidRPr="2E220023">
        <w:rPr>
          <w:rFonts w:ascii="Arial" w:hAnsi="Arial" w:eastAsia="Arial" w:cs="Arial"/>
          <w:i w:val="1"/>
          <w:iCs w:val="1"/>
          <w:lang w:val="it-IT"/>
          <w:rPrChange w:author="Salvatore Salernitano" w:date="2019-01-17T11:15:26.4084635" w:id="470">
            <w:rPr>
              <w:rFonts w:ascii="Arial" w:hAnsi="Arial" w:eastAsia="Arial" w:cs="Arial"/>
              <w:i/>
              <w:iCs/>
            </w:rPr>
          </w:rPrChange>
        </w:rPr>
        <w:t>.</w:t>
      </w:r>
    </w:p>
    <w:p w:rsidR="68D68B52" w:rsidP="2E220023" w:rsidRDefault="68D68B52" w14:paraId="1F91CA1C" w14:textId="7F6C30A1" w14:noSpellErr="1">
      <w:pPr>
        <w:pStyle w:val="Paragrafoelenco"/>
        <w:numPr>
          <w:ilvl w:val="0"/>
          <w:numId w:val="9"/>
        </w:numPr>
        <w:spacing w:after="0" w:line="240" w:lineRule="auto"/>
        <w:ind/>
        <w:rPr>
          <w:lang w:val="it-IT"/>
          <w:rPrChange w:author="Salvatore Salernitano" w:date="2019-01-17T11:15:26.4084635" w:id="1448962728">
            <w:rPr/>
          </w:rPrChange>
        </w:rPr>
        <w:pPrChange w:author="Salvatore Salernitano" w:date="2019-01-17T11:15:26.4084635" w:id="1007619453">
          <w:pPr/>
        </w:pPrChange>
      </w:pPr>
    </w:p>
    <w:p xmlns:wp14="http://schemas.microsoft.com/office/word/2010/wordml" w:rsidRPr="00634BB8" w:rsidR="001C0656" w:rsidDel="2E220023" w:rsidP="328397A3" w:rsidRDefault="001C0656" w14:paraId="07A06721" wp14:textId="78394B36">
      <w:pPr>
        <w:pStyle w:val="Paragrafoelenco"/>
        <w:numPr>
          <w:ilvl w:val="0"/>
          <w:numId w:val="9"/>
        </w:numPr>
        <w:spacing w:after="0" w:line="240" w:lineRule="auto"/>
        <w:rPr>
          <w:del w:author="Salvatore Salernitano" w:date="2019-01-17T11:15:26.4084635" w:id="1849164988"/>
          <w:lang w:val="it-IT"/>
          <w:rPrChange w:author="Lorenzo Salvi" w:date="2019-01-14T13:49:15.1978311" w:id="968387573">
            <w:rPr/>
          </w:rPrChange>
        </w:rPr>
        <w:pPrChange w:author="Lorenzo Salvi" w:date="2019-01-14T13:49:15.1978311" w:id="472">
          <w:pPr>
            <w:pStyle w:val="Paragrafoelenco"/>
            <w:numPr>
              <w:numId w:val="28"/>
            </w:numPr>
            <w:tabs>
              <w:tab w:val="num" w:pos="360"/>
              <w:tab w:val="num" w:pos="720"/>
            </w:tabs>
            <w:spacing w:after="0" w:line="240" w:lineRule="auto"/>
            <w:ind w:hanging="720"/>
          </w:pPr>
        </w:pPrChange>
      </w:pPr>
      <w:r w:rsidRPr="2E220023">
        <w:rPr>
          <w:rFonts w:ascii="Arial" w:hAnsi="Arial" w:eastAsia="Arial" w:cs="Arial"/>
          <w:b w:val="1"/>
          <w:bCs w:val="1"/>
          <w:i w:val="1"/>
          <w:iCs w:val="1"/>
          <w:lang w:val="it-IT"/>
          <w:rPrChange w:author="Salvatore Salernitano" w:date="2019-01-17T11:15:26.4084635" w:id="473">
            <w:rPr>
              <w:rFonts w:ascii="Arial" w:hAnsi="Arial" w:eastAsia="Arial" w:cs="Arial"/>
              <w:b/>
              <w:bCs/>
              <w:i/>
              <w:iCs/>
            </w:rPr>
          </w:rPrChange>
        </w:rPr>
        <w:t>N.F.R. 1.2 SECURITY</w:t>
      </w:r>
      <w:ins w:author="Marco Poscente" w:date="2019-01-08T15:23:44.8713867" w:id="1923860574">
        <w:r w:rsidRPr="2E220023">
          <w:rPr>
            <w:rFonts w:ascii="Arial" w:hAnsi="Arial" w:eastAsia="Arial" w:cs="Arial"/>
            <w:i w:val="1"/>
            <w:iCs w:val="1"/>
            <w:lang w:val="it-IT"/>
            <w:rPrChange w:author="Salvatore Salernitano" w:date="2019-01-17T11:15:26.4084635" w:id="1844410910">
              <w:rPr>
                <w:rFonts w:ascii="Arial" w:hAnsi="Arial" w:eastAsia="Arial" w:cs="Arial"/>
                <w:i/>
                <w:iCs/>
              </w:rPr>
            </w:rPrChange>
          </w:rPr>
          <w:t>: Il sistema deve essere in grado di proteggersi da attacchi esterni, accidentali o intenzionali. La security diventa un requisito essenziale, visto che il nostro sistema dovrà essere connesso alla rete per permettere ai sensori, ai gestori dei sensori e all’amministratore di inviare dati rilevanti, come ticket, segnali</w:t>
        </w:r>
      </w:ins>
      <w:ins w:author="Marco Poscente" w:date="2019-01-08T15:24:45.570447" w:id="578944807">
        <w:r w:rsidRPr="2E220023" w:rsidR="21491F0D">
          <w:rPr>
            <w:rFonts w:ascii="Arial" w:hAnsi="Arial" w:eastAsia="Arial" w:cs="Arial"/>
            <w:i w:val="1"/>
            <w:iCs w:val="1"/>
            <w:lang w:val="it-IT"/>
            <w:rPrChange w:author="Salvatore Salernitano" w:date="2019-01-17T11:15:26.4084635" w:id="390162387">
              <w:rPr>
                <w:rFonts w:ascii="Arial" w:hAnsi="Arial" w:eastAsia="Arial" w:cs="Arial"/>
                <w:i/>
                <w:iCs/>
              </w:rPr>
            </w:rPrChange>
          </w:rPr>
          <w:t>.</w:t>
        </w:r>
      </w:ins>
      <w:ins w:author="Marco Poscente" w:date="2019-01-08T15:23:44.8713867" w:id="598283277">
        <w:r w:rsidRPr="2E220023">
          <w:rPr>
            <w:rFonts w:ascii="Arial" w:hAnsi="Arial" w:eastAsia="Arial" w:cs="Arial"/>
            <w:i w:val="1"/>
            <w:iCs w:val="1"/>
            <w:lang w:val="it-IT"/>
            <w:rPrChange w:author="Salvatore Salernitano" w:date="2019-01-17T11:15:26.4084635" w:id="1797294577">
              <w:rPr>
                <w:rFonts w:ascii="Arial" w:hAnsi="Arial" w:eastAsia="Arial" w:cs="Arial"/>
                <w:i/>
                <w:iCs/>
              </w:rPr>
            </w:rPrChange>
          </w:rPr>
          <w:t xml:space="preserve"> </w:t>
        </w:r>
      </w:ins>
      <w:ins w:author="Marco Poscente" w:date="2019-01-08T15:24:45.570447" w:id="1301057940">
        <w:r w:rsidRPr="2E220023" w:rsidR="21491F0D">
          <w:rPr>
            <w:rFonts w:ascii="Arial" w:hAnsi="Arial" w:eastAsia="Arial" w:cs="Arial"/>
            <w:i w:val="1"/>
            <w:iCs w:val="1"/>
            <w:lang w:val="it-IT"/>
            <w:rPrChange w:author="Salvatore Salernitano" w:date="2019-01-17T11:15:26.4084635" w:id="909348502">
              <w:rPr>
                <w:rFonts w:ascii="Arial" w:hAnsi="Arial" w:eastAsia="Arial" w:cs="Arial"/>
                <w:i/>
                <w:iCs/>
              </w:rPr>
            </w:rPrChange>
          </w:rPr>
          <w:t>(Esempio: l’interfaccia</w:t>
        </w:r>
      </w:ins>
      <w:ins w:author="Marco Poscente" w:date="2019-01-08T15:25:46.1577649" w:id="2094265921">
        <w:r w:rsidRPr="2E220023" w:rsidR="18403E2E">
          <w:rPr>
            <w:rFonts w:ascii="Arial" w:hAnsi="Arial" w:eastAsia="Arial" w:cs="Arial"/>
            <w:i w:val="1"/>
            <w:iCs w:val="1"/>
            <w:lang w:val="it-IT"/>
            <w:rPrChange w:author="Salvatore Salernitano" w:date="2019-01-17T11:15:26.4084635" w:id="416690514">
              <w:rPr/>
            </w:rPrChange>
          </w:rPr>
          <w:t xml:space="preserve"> login ed il pulsante </w:t>
        </w:r>
      </w:ins>
      <w:ins w:author="Marco Poscente" w:date="2019-01-08T15:25:46.1577649" w:id="454492043">
        <w:proofErr w:type="spellStart"/>
        <w:r w:rsidRPr="2E220023" w:rsidR="18403E2E">
          <w:rPr>
            <w:rFonts w:ascii="Arial" w:hAnsi="Arial" w:eastAsia="Arial" w:cs="Arial"/>
            <w:i w:val="1"/>
            <w:iCs w:val="1"/>
            <w:lang w:val="it-IT"/>
            <w:rPrChange w:author="Salvatore Salernitano" w:date="2019-01-17T11:15:26.4084635" w:id="1984003069">
              <w:rPr/>
            </w:rPrChange>
          </w:rPr>
          <w:t>log</w:t>
        </w:r>
      </w:ins>
      <w:ins w:author="Marco Poscente" w:date="2019-01-08T15:26:46.9770204" w:id="859170992">
        <w:del w:author="Lorenzo Salvi" w:date="2019-01-14T13:49:15.1978311" w:id="1701228795">
          <w:r w:rsidRPr="21E01DFA" w:rsidDel="328397A3" w:rsidR="21E01DFA">
            <w:rPr>
              <w:rFonts w:ascii="Arial" w:hAnsi="Arial" w:eastAsia="Arial" w:cs="Arial"/>
              <w:i w:val="1"/>
              <w:iCs w:val="1"/>
              <w:lang w:val="it-IT"/>
              <w:rPrChange w:author="Marco Poscente" w:date="2019-01-08T15:26:46.9770204" w:id="1287185299">
                <w:rPr/>
              </w:rPrChange>
            </w:rPr>
            <w:delText xml:space="preserve"> </w:delText>
          </w:r>
        </w:del>
      </w:ins>
      <w:ins w:author="Marco Poscente" w:date="2019-01-08T15:25:46.1577649" w:id="2035547030">
        <w:r w:rsidRPr="2E220023" w:rsidR="18403E2E">
          <w:rPr>
            <w:rFonts w:ascii="Arial" w:hAnsi="Arial" w:eastAsia="Arial" w:cs="Arial"/>
            <w:i w:val="1"/>
            <w:iCs w:val="1"/>
            <w:lang w:val="it-IT"/>
            <w:rPrChange w:author="Salvatore Salernitano" w:date="2019-01-17T11:15:26.4084635" w:id="208484123">
              <w:rPr/>
            </w:rPrChange>
          </w:rPr>
          <w:t>out</w:t>
        </w:r>
        <w:proofErr w:type="spellEnd"/>
      </w:ins>
      <w:ins w:author="Marco Poscente" w:date="2019-01-08T15:25:46.1577649" w:id="1494538088">
        <w:r w:rsidRPr="2E220023" w:rsidR="18403E2E">
          <w:rPr>
            <w:rFonts w:ascii="Arial" w:hAnsi="Arial" w:eastAsia="Arial" w:cs="Arial"/>
            <w:i w:val="1"/>
            <w:iCs w:val="1"/>
            <w:lang w:val="it-IT"/>
            <w:rPrChange w:author="Salvatore Salernitano" w:date="2019-01-17T11:15:26.4084635" w:id="1725294859">
              <w:rPr/>
            </w:rPrChange>
          </w:rPr>
          <w:t xml:space="preserve"> permetteranno all’amministratore ed al gestore dei sensori di effettuare un accesso ed una disconnessione sicura</w:t>
        </w:r>
      </w:ins>
      <w:ins w:author="Marco Poscente" w:date="2019-01-08T15:26:46.9770204" w:id="1116782626">
        <w:r w:rsidRPr="2E220023" w:rsidR="21E01DFA">
          <w:rPr>
            <w:rFonts w:ascii="Arial" w:hAnsi="Arial" w:eastAsia="Arial" w:cs="Arial"/>
            <w:i w:val="1"/>
            <w:iCs w:val="1"/>
            <w:lang w:val="it-IT"/>
            <w:rPrChange w:author="Salvatore Salernitano" w:date="2019-01-17T11:15:26.4084635" w:id="1884230264">
              <w:rPr/>
            </w:rPrChange>
          </w:rPr>
          <w:t>)</w:t>
        </w:r>
        <w:r w:rsidRPr="2E220023" w:rsidR="21E01DFA">
          <w:rPr>
            <w:rFonts w:ascii="Arial" w:hAnsi="Arial" w:eastAsia="Arial" w:cs="Arial"/>
            <w:i w:val="1"/>
            <w:iCs w:val="1"/>
            <w:lang w:val="it-IT"/>
            <w:rPrChange w:author="Salvatore Salernitano" w:date="2019-01-17T11:15:26.4084635" w:id="482566177">
              <w:rPr/>
            </w:rPrChange>
          </w:rPr>
          <w:t>.</w:t>
        </w:r>
      </w:ins>
    </w:p>
    <w:p xmlns:wp14="http://schemas.microsoft.com/office/word/2010/wordml" w:rsidRPr="00634BB8" w:rsidR="001C0656" w:rsidP="2E220023" w:rsidRDefault="001C0656" w14:paraId="3C7B8B64" wp14:textId="77777777">
      <w:pPr>
        <w:pStyle w:val="Paragrafoelenco"/>
        <w:numPr>
          <w:ilvl w:val="0"/>
          <w:numId w:val="9"/>
        </w:numPr>
        <w:spacing w:after="0" w:line="240" w:lineRule="auto"/>
        <w:rPr>
          <w:lang w:val="it-IT"/>
          <w:rPrChange w:author="Lorenzo Salvi" w:date="2019-01-07T14:25:00Z" w:id="475">
            <w:rPr/>
          </w:rPrChange>
        </w:rPr>
        <w:pPrChange w:author="Salvatore Salernitano" w:date="2019-01-17T11:15:26.4084635" w:id="1649953011">
          <w:pPr/>
        </w:pPrChange>
      </w:pPr>
      <w:del w:author="Salvatore Salernitano" w:date="2019-01-17T11:15:26.4084635" w:id="1210408660">
        <w:r w:rsidRPr="00634BB8" w:rsidDel="2E220023">
          <w:rPr>
            <w:rFonts w:ascii="Arial" w:hAnsi="Arial" w:eastAsia="Arial" w:cs="Arial"/>
            <w:i/>
            <w:iCs/>
            <w:color w:val="000000" w:themeColor="text1"/>
            <w:sz w:val="22"/>
            <w:szCs w:val="22"/>
            <w:lang w:val="it-IT"/>
            <w:rPrChange w:author="Lorenzo Salvi" w:date="2019-01-07T14:25:00Z" w:id="476">
              <w:rPr>
                <w:rFonts w:ascii="Arial" w:hAnsi="Arial" w:eastAsia="Arial" w:cs="Arial"/>
                <w:i/>
                <w:iCs/>
                <w:color w:val="000000" w:themeColor="text1"/>
                <w:sz w:val="22"/>
                <w:szCs w:val="22"/>
              </w:rPr>
            </w:rPrChange>
          </w:rPr>
          <w:delText xml:space="preserve"> </w:delText>
        </w:r>
      </w:del>
    </w:p>
    <w:p xmlns:wp14="http://schemas.microsoft.com/office/word/2010/wordml" w:rsidRPr="00634BB8" w:rsidR="001C0656" w:rsidDel="2E220023" w:rsidP="001C0656" w:rsidRDefault="001C0656" w14:paraId="4C2EAE0F" wp14:noSpellErr="1" wp14:textId="1123B07E">
      <w:pPr>
        <w:rPr>
          <w:del w:author="Salvatore Salernitano" w:date="2019-01-17T11:15:26.4084635" w:id="759484127"/>
          <w:lang w:val="it-IT"/>
          <w:rPrChange w:author="Lorenzo Salvi" w:date="2019-01-07T14:25:00Z" w:id="477">
            <w:rPr/>
          </w:rPrChange>
        </w:rPr>
      </w:pPr>
      <w:r w:rsidRPr="2E220023">
        <w:rPr>
          <w:rFonts w:ascii="Arial" w:hAnsi="Arial" w:eastAsia="Arial" w:cs="Arial"/>
          <w:b w:val="1"/>
          <w:bCs w:val="1"/>
          <w:i w:val="1"/>
          <w:iCs w:val="1"/>
          <w:color w:val="000000" w:themeColor="text1"/>
          <w:sz w:val="22"/>
          <w:szCs w:val="22"/>
          <w:lang w:val="it-IT"/>
          <w:rPrChange w:author="Salvatore Salernitano" w:date="2019-01-17T11:15:26.4084635" w:id="478">
            <w:rPr>
              <w:rFonts w:ascii="Arial" w:hAnsi="Arial" w:eastAsia="Arial" w:cs="Arial"/>
              <w:b/>
              <w:bCs/>
              <w:i/>
              <w:iCs/>
              <w:color w:val="000000" w:themeColor="text1"/>
              <w:sz w:val="22"/>
              <w:szCs w:val="22"/>
            </w:rPr>
          </w:rPrChange>
        </w:rPr>
        <w:t>N.F.R. 2 SCALABILTY</w:t>
      </w:r>
      <w:r w:rsidRPr="2E220023">
        <w:rPr>
          <w:rFonts w:ascii="Arial" w:hAnsi="Arial" w:eastAsia="Arial" w:cs="Arial"/>
          <w:i w:val="1"/>
          <w:iCs w:val="1"/>
          <w:color w:val="000000" w:themeColor="text1"/>
          <w:sz w:val="22"/>
          <w:szCs w:val="22"/>
          <w:lang w:val="it-IT"/>
          <w:rPrChange w:author="Salvatore Salernitano" w:date="2019-01-17T11:15:26.4084635" w:id="1060871567">
            <w:rPr>
              <w:rFonts w:ascii="Arial" w:hAnsi="Arial" w:eastAsia="Arial" w:cs="Arial"/>
              <w:i/>
              <w:iCs/>
              <w:color w:val="000000" w:themeColor="text1"/>
              <w:sz w:val="22"/>
              <w:szCs w:val="22"/>
            </w:rPr>
          </w:rPrChange>
        </w:rPr>
        <w:t>: Il sistema garantisce un’architettura scalabile per supportare future espansioni.</w:t>
      </w:r>
      <w:ins w:author="Marco Poscente" w:date="2019-01-08T15:26:46.9770204" w:id="1059598577">
        <w:r w:rsidRPr="2E220023" w:rsidR="21E01DFA">
          <w:rPr>
            <w:rFonts w:ascii="Arial" w:hAnsi="Arial" w:eastAsia="Arial" w:cs="Arial"/>
            <w:i w:val="1"/>
            <w:iCs w:val="1"/>
            <w:color w:val="000000" w:themeColor="text1"/>
            <w:sz w:val="22"/>
            <w:szCs w:val="22"/>
            <w:lang w:val="it-IT"/>
            <w:rPrChange w:author="Salvatore Salernitano" w:date="2019-01-17T11:15:26.4084635" w:id="1389388543">
              <w:rPr>
                <w:rFonts w:ascii="Arial" w:hAnsi="Arial" w:eastAsia="Arial" w:cs="Arial"/>
                <w:i/>
                <w:iCs/>
                <w:color w:val="000000" w:themeColor="text1"/>
                <w:sz w:val="22"/>
                <w:szCs w:val="22"/>
              </w:rPr>
            </w:rPrChange>
          </w:rPr>
          <w:t xml:space="preserve"> (Esempio: L’aggiunta di un sensore, gestore dei sensori</w:t>
        </w:r>
      </w:ins>
      <w:ins w:author="Salvatore Salernitano" w:date="2019-01-14T13:50:15.6472176" w:id="553199259">
        <w:r w:rsidRPr="2E220023" w:rsidR="647C697B">
          <w:rPr>
            <w:rFonts w:ascii="Arial" w:hAnsi="Arial" w:eastAsia="Arial" w:cs="Arial"/>
            <w:i w:val="1"/>
            <w:iCs w:val="1"/>
            <w:color w:val="000000" w:themeColor="text1"/>
            <w:sz w:val="22"/>
            <w:szCs w:val="22"/>
            <w:lang w:val="it-IT"/>
            <w:rPrChange w:author="Salvatore Salernitano" w:date="2019-01-17T11:15:26.4084635" w:id="1611842912">
              <w:rPr>
                <w:rFonts w:ascii="Arial" w:hAnsi="Arial" w:eastAsia="Arial" w:cs="Arial"/>
                <w:i/>
                <w:iCs/>
                <w:color w:val="000000" w:themeColor="text1"/>
                <w:sz w:val="22"/>
                <w:szCs w:val="22"/>
              </w:rPr>
            </w:rPrChange>
          </w:rPr>
          <w:t xml:space="preserve">, </w:t>
        </w:r>
      </w:ins>
      <w:ins w:author="Marco Poscente" w:date="2019-01-08T15:26:46.9770204" w:id="550367561">
        <w:del w:author="Salvatore Salernitano" w:date="2019-01-14T13:50:15.6472176" w:id="142933011">
          <w:r w:rsidRPr="328397A3" w:rsidDel="647C697B" w:rsidR="21E01DFA">
            <w:rPr>
              <w:rFonts w:ascii="Arial" w:hAnsi="Arial" w:eastAsia="Arial" w:cs="Arial"/>
              <w:i w:val="1"/>
              <w:iCs w:val="1"/>
              <w:color w:val="000000" w:themeColor="text1"/>
              <w:sz w:val="22"/>
              <w:szCs w:val="22"/>
              <w:lang w:val="it-IT"/>
              <w:rPrChange w:author="Lorenzo Salvi" w:date="2019-01-14T13:49:15.1978311" w:id="325092539">
                <w:rPr>
                  <w:rFonts w:ascii="Arial" w:hAnsi="Arial" w:eastAsia="Arial" w:cs="Arial"/>
                  <w:i/>
                  <w:iCs/>
                  <w:color w:val="000000" w:themeColor="text1"/>
                  <w:sz w:val="22"/>
                  <w:szCs w:val="22"/>
                </w:rPr>
              </w:rPrChange>
            </w:rPr>
            <w:delText xml:space="preserve"> e </w:delText>
          </w:r>
        </w:del>
        <w:r w:rsidRPr="2E220023" w:rsidR="21E01DFA">
          <w:rPr>
            <w:rFonts w:ascii="Arial" w:hAnsi="Arial" w:eastAsia="Arial" w:cs="Arial"/>
            <w:i w:val="1"/>
            <w:iCs w:val="1"/>
            <w:color w:val="000000" w:themeColor="text1"/>
            <w:sz w:val="22"/>
            <w:szCs w:val="22"/>
            <w:lang w:val="it-IT"/>
            <w:rPrChange w:author="Salvatore Salernitano" w:date="2019-01-17T11:15:26.4084635" w:id="2006708977">
              <w:rPr>
                <w:rFonts w:ascii="Arial" w:hAnsi="Arial" w:eastAsia="Arial" w:cs="Arial"/>
                <w:i/>
                <w:iCs/>
                <w:color w:val="000000" w:themeColor="text1"/>
                <w:sz w:val="22"/>
                <w:szCs w:val="22"/>
              </w:rPr>
            </w:rPrChange>
          </w:rPr>
          <w:t xml:space="preserve">di un admin</w:t>
        </w:r>
      </w:ins>
      <w:ins w:author="Salvatore Salernitano" w:date="2019-01-14T13:50:15.6472176" w:id="1867259968">
        <w:r w:rsidRPr="2E220023" w:rsidR="328397A3">
          <w:rPr>
            <w:rFonts w:ascii="Arial" w:hAnsi="Arial" w:eastAsia="Arial" w:cs="Arial"/>
            <w:i w:val="1"/>
            <w:iCs w:val="1"/>
            <w:color w:val="000000" w:themeColor="text1"/>
            <w:sz w:val="22"/>
            <w:szCs w:val="22"/>
            <w:lang w:val="it-IT"/>
            <w:rPrChange w:author="Salvatore Salernitano" w:date="2019-01-17T11:15:26.4084635" w:id="1488402467">
              <w:rPr>
                <w:rFonts w:ascii="Arial" w:hAnsi="Arial" w:eastAsia="Arial" w:cs="Arial"/>
                <w:i/>
                <w:iCs/>
                <w:color w:val="000000" w:themeColor="text1"/>
                <w:sz w:val="22"/>
                <w:szCs w:val="22"/>
              </w:rPr>
            </w:rPrChange>
          </w:rPr>
          <w:t xml:space="preserve"> e </w:t>
        </w:r>
        <w:r w:rsidRPr="2E220023" w:rsidR="647C697B">
          <w:rPr>
            <w:rFonts w:ascii="Arial" w:hAnsi="Arial" w:eastAsia="Arial" w:cs="Arial"/>
            <w:i w:val="1"/>
            <w:iCs w:val="1"/>
            <w:color w:val="000000" w:themeColor="text1"/>
            <w:sz w:val="22"/>
            <w:szCs w:val="22"/>
            <w:lang w:val="it-IT"/>
            <w:rPrChange w:author="Salvatore Salernitano" w:date="2019-01-17T11:15:26.4084635" w:id="980767583">
              <w:rPr>
                <w:rFonts w:ascii="Arial" w:hAnsi="Arial" w:eastAsia="Arial" w:cs="Arial"/>
                <w:i/>
                <w:iCs/>
                <w:color w:val="000000" w:themeColor="text1"/>
                <w:sz w:val="22"/>
                <w:szCs w:val="22"/>
              </w:rPr>
            </w:rPrChange>
          </w:rPr>
          <w:t xml:space="preserve">di un backup</w:t>
        </w:r>
      </w:ins>
      <w:ins w:author="Marco Poscente" w:date="2019-01-08T15:26:46.9770204" w:id="35441268">
        <w:r w:rsidRPr="2E220023" w:rsidR="21E01DFA">
          <w:rPr>
            <w:rFonts w:ascii="Arial" w:hAnsi="Arial" w:eastAsia="Arial" w:cs="Arial"/>
            <w:i w:val="1"/>
            <w:iCs w:val="1"/>
            <w:color w:val="000000" w:themeColor="text1"/>
            <w:sz w:val="22"/>
            <w:szCs w:val="22"/>
            <w:lang w:val="it-IT"/>
            <w:rPrChange w:author="Salvatore Salernitano" w:date="2019-01-17T11:15:26.4084635" w:id="479">
              <w:rPr>
                <w:rFonts w:ascii="Arial" w:hAnsi="Arial" w:eastAsia="Arial" w:cs="Arial"/>
                <w:i/>
                <w:iCs/>
                <w:color w:val="000000" w:themeColor="text1"/>
                <w:sz w:val="22"/>
                <w:szCs w:val="22"/>
              </w:rPr>
            </w:rPrChange>
          </w:rPr>
          <w:t xml:space="preserve">)</w:t>
        </w:r>
      </w:ins>
    </w:p>
    <w:p xmlns:wp14="http://schemas.microsoft.com/office/word/2010/wordml" w:rsidRPr="00634BB8" w:rsidR="001C0656" w:rsidP="001C0656" w:rsidRDefault="001C0656" w14:paraId="27B8F768" wp14:textId="77777777" wp14:noSpellErr="1">
      <w:pPr>
        <w:rPr>
          <w:lang w:val="it-IT"/>
          <w:rPrChange w:author="Lorenzo Salvi" w:date="2019-01-07T14:25:00Z" w:id="480">
            <w:rPr/>
          </w:rPrChange>
        </w:rPr>
      </w:pPr>
      <w:del w:author="Salvatore Salernitano" w:date="2019-01-17T11:15:26.4084635" w:id="916528657">
        <w:r w:rsidRPr="00634BB8" w:rsidDel="2E220023">
          <w:rPr>
            <w:rFonts w:ascii="Arial" w:hAnsi="Arial" w:eastAsia="Arial" w:cs="Arial"/>
            <w:i/>
            <w:iCs/>
            <w:color w:val="000000" w:themeColor="text1"/>
            <w:sz w:val="22"/>
            <w:szCs w:val="22"/>
            <w:lang w:val="it-IT"/>
            <w:rPrChange w:author="Lorenzo Salvi" w:date="2019-01-07T14:25:00Z" w:id="481">
              <w:rPr>
                <w:rFonts w:ascii="Arial" w:hAnsi="Arial" w:eastAsia="Arial" w:cs="Arial"/>
                <w:i/>
                <w:iCs/>
                <w:color w:val="000000" w:themeColor="text1"/>
                <w:sz w:val="22"/>
                <w:szCs w:val="22"/>
              </w:rPr>
            </w:rPrChange>
          </w:rPr>
          <w:delText xml:space="preserve">  </w:delText>
        </w:r>
      </w:del>
    </w:p>
    <w:p xmlns:wp14="http://schemas.microsoft.com/office/word/2010/wordml" w:rsidRPr="00634BB8" w:rsidR="001C0656" w:rsidDel="2E220023" w:rsidP="001C0656" w:rsidRDefault="001C0656" w14:paraId="70B7F432" wp14:textId="1423C8CF">
      <w:pPr>
        <w:rPr>
          <w:del w:author="Salvatore Salernitano" w:date="2019-01-17T11:15:26.4084635" w:id="1846946844"/>
          <w:lang w:val="it-IT"/>
          <w:rPrChange w:author="Lorenzo Salvi" w:date="2019-01-07T14:27:00Z" w:id="482">
            <w:rPr/>
          </w:rPrChange>
        </w:rPr>
      </w:pPr>
      <w:r w:rsidRPr="2E220023">
        <w:rPr>
          <w:rFonts w:ascii="Arial" w:hAnsi="Arial" w:eastAsia="Arial" w:cs="Arial"/>
          <w:b w:val="1"/>
          <w:bCs w:val="1"/>
          <w:i w:val="1"/>
          <w:iCs w:val="1"/>
          <w:color w:val="000000" w:themeColor="text1"/>
          <w:sz w:val="22"/>
          <w:szCs w:val="22"/>
          <w:lang w:val="it-IT"/>
          <w:rPrChange w:author="Salvatore Salernitano" w:date="2019-01-17T11:15:26.4084635" w:id="483">
            <w:rPr>
              <w:rFonts w:ascii="Arial" w:hAnsi="Arial" w:eastAsia="Arial" w:cs="Arial"/>
              <w:b/>
              <w:bCs/>
              <w:i/>
              <w:iCs/>
              <w:color w:val="000000" w:themeColor="text1"/>
              <w:sz w:val="22"/>
              <w:szCs w:val="22"/>
            </w:rPr>
          </w:rPrChange>
        </w:rPr>
        <w:t>N.F.R. 3 USABILITY</w:t>
      </w:r>
      <w:r w:rsidRPr="2E220023">
        <w:rPr>
          <w:rFonts w:ascii="Arial" w:hAnsi="Arial" w:eastAsia="Arial" w:cs="Arial"/>
          <w:i w:val="1"/>
          <w:iCs w:val="1"/>
          <w:color w:val="000000" w:themeColor="text1"/>
          <w:sz w:val="22"/>
          <w:szCs w:val="22"/>
          <w:lang w:val="it-IT"/>
          <w:rPrChange w:author="Salvatore Salernitano" w:date="2019-01-17T11:15:26.4084635" w:id="1983362985">
            <w:rPr>
              <w:rFonts w:ascii="Arial" w:hAnsi="Arial" w:eastAsia="Arial" w:cs="Arial"/>
              <w:i/>
              <w:iCs/>
              <w:color w:val="000000" w:themeColor="text1"/>
              <w:sz w:val="22"/>
              <w:szCs w:val="22"/>
            </w:rPr>
          </w:rPrChange>
        </w:rPr>
        <w:t xml:space="preserve">: Il sistema deve offrire una user</w:t>
      </w:r>
      <w:r w:rsidRPr="2E220023">
        <w:rPr>
          <w:rFonts w:ascii="Arial" w:hAnsi="Arial" w:eastAsia="Arial" w:cs="Arial"/>
          <w:i w:val="1"/>
          <w:iCs w:val="1"/>
          <w:color w:val="000000" w:themeColor="text1"/>
          <w:sz w:val="22"/>
          <w:szCs w:val="22"/>
          <w:lang w:val="it-IT"/>
          <w:rPrChange w:author="Salvatore Salernitano" w:date="2019-01-17T11:15:26.4084635" w:id="516049553">
            <w:rPr>
              <w:rFonts w:ascii="Arial" w:hAnsi="Arial" w:eastAsia="Arial" w:cs="Arial"/>
              <w:i/>
              <w:iCs/>
              <w:color w:val="000000" w:themeColor="text1"/>
              <w:sz w:val="22"/>
              <w:szCs w:val="22"/>
            </w:rPr>
          </w:rPrChange>
        </w:rPr>
        <w:t xml:space="preserve">-</w:t>
      </w:r>
      <w:del w:author="Marco Poscente" w:date="2019-01-08T15:26:46.9770204" w:id="1623260061">
        <w:r w:rsidRPr="00634BB8" w:rsidDel="21E01DFA">
          <w:rPr>
            <w:rFonts w:ascii="Arial" w:hAnsi="Arial" w:eastAsia="Arial" w:cs="Arial"/>
            <w:i/>
            <w:iCs/>
            <w:color w:val="000000" w:themeColor="text1"/>
            <w:sz w:val="22"/>
            <w:szCs w:val="22"/>
            <w:lang w:val="it-IT"/>
            <w:rPrChange w:author="Lorenzo Salvi" w:date="2019-01-07T14:25:00Z" w:id="1120904038">
              <w:rPr>
                <w:rFonts w:ascii="Arial" w:hAnsi="Arial" w:eastAsia="Arial" w:cs="Arial"/>
                <w:i/>
                <w:iCs/>
                <w:color w:val="000000" w:themeColor="text1"/>
                <w:sz w:val="22"/>
                <w:szCs w:val="22"/>
              </w:rPr>
            </w:rPrChange>
          </w:rPr>
          <w:delText xml:space="preserve">experience-</w:delText>
        </w:r>
      </w:del>
      <w:proofErr w:type="spellStart"/>
      <w:r w:rsidRPr="2E220023">
        <w:rPr>
          <w:rFonts w:ascii="Arial" w:hAnsi="Arial" w:eastAsia="Arial" w:cs="Arial"/>
          <w:i w:val="1"/>
          <w:iCs w:val="1"/>
          <w:color w:val="000000" w:themeColor="text1"/>
          <w:sz w:val="22"/>
          <w:szCs w:val="22"/>
          <w:lang w:val="it-IT"/>
          <w:rPrChange w:author="Salvatore Salernitano" w:date="2019-01-17T11:15:26.4084635" w:id="517086210">
            <w:rPr>
              <w:rFonts w:ascii="Arial" w:hAnsi="Arial" w:eastAsia="Arial" w:cs="Arial"/>
              <w:i/>
              <w:iCs/>
              <w:color w:val="000000" w:themeColor="text1"/>
              <w:sz w:val="22"/>
              <w:szCs w:val="22"/>
            </w:rPr>
          </w:rPrChange>
        </w:rPr>
        <w:t xml:space="preserve">friendly</w:t>
      </w:r>
      <w:proofErr w:type="spellEnd"/>
      <w:ins w:author="Marco Poscente" w:date="2019-01-08T15:26:46.9770204" w:id="996786799">
        <w:r w:rsidRPr="2E220023" w:rsidR="21E01DFA">
          <w:rPr>
            <w:rFonts w:ascii="Arial" w:hAnsi="Arial" w:eastAsia="Arial" w:cs="Arial"/>
            <w:i w:val="1"/>
            <w:iCs w:val="1"/>
            <w:color w:val="000000" w:themeColor="text1"/>
            <w:sz w:val="22"/>
            <w:szCs w:val="22"/>
            <w:lang w:val="it-IT"/>
            <w:rPrChange w:author="Salvatore Salernitano" w:date="2019-01-17T11:15:26.4084635" w:id="1395472689">
              <w:rPr>
                <w:rFonts w:ascii="Arial" w:hAnsi="Arial" w:eastAsia="Arial" w:cs="Arial"/>
                <w:i/>
                <w:iCs/>
                <w:color w:val="000000" w:themeColor="text1"/>
                <w:sz w:val="22"/>
                <w:szCs w:val="22"/>
              </w:rPr>
            </w:rPrChange>
          </w:rPr>
          <w:t xml:space="preserve">-</w:t>
        </w:r>
        <w:proofErr w:type="spellStart"/>
        <w:r w:rsidRPr="2E220023" w:rsidR="21E01DFA">
          <w:rPr>
            <w:rFonts w:ascii="Arial" w:hAnsi="Arial" w:eastAsia="Arial" w:cs="Arial"/>
            <w:i w:val="1"/>
            <w:iCs w:val="1"/>
            <w:color w:val="000000" w:themeColor="text1"/>
            <w:sz w:val="22"/>
            <w:szCs w:val="22"/>
            <w:lang w:val="it-IT"/>
            <w:rPrChange w:author="Salvatore Salernitano" w:date="2019-01-17T11:15:26.4084635" w:id="131103886">
              <w:rPr>
                <w:rFonts w:ascii="Arial" w:hAnsi="Arial" w:eastAsia="Arial" w:cs="Arial"/>
                <w:i/>
                <w:iCs/>
                <w:color w:val="000000" w:themeColor="text1"/>
                <w:sz w:val="22"/>
                <w:szCs w:val="22"/>
              </w:rPr>
            </w:rPrChange>
          </w:rPr>
          <w:t xml:space="preserve">expe</w:t>
        </w:r>
      </w:ins>
      <w:ins w:author="Marco Poscente" w:date="2019-01-08T15:27:47.4347408" w:id="2120594187">
        <w:r w:rsidRPr="2E220023" w:rsidR="25309385">
          <w:rPr>
            <w:rFonts w:ascii="Arial" w:hAnsi="Arial" w:eastAsia="Arial" w:cs="Arial"/>
            <w:i w:val="1"/>
            <w:iCs w:val="1"/>
            <w:color w:val="000000" w:themeColor="text1"/>
            <w:sz w:val="22"/>
            <w:szCs w:val="22"/>
            <w:lang w:val="it-IT"/>
            <w:rPrChange w:author="Salvatore Salernitano" w:date="2019-01-17T11:15:26.4084635" w:id="1345154696">
              <w:rPr>
                <w:rFonts w:ascii="Arial" w:hAnsi="Arial" w:eastAsia="Arial" w:cs="Arial"/>
                <w:i/>
                <w:iCs/>
                <w:color w:val="000000" w:themeColor="text1"/>
                <w:sz w:val="22"/>
                <w:szCs w:val="22"/>
              </w:rPr>
            </w:rPrChange>
          </w:rPr>
          <w:t xml:space="preserve">rience</w:t>
        </w:r>
        <w:proofErr w:type="spellEnd"/>
      </w:ins>
      <w:r w:rsidRPr="2E220023">
        <w:rPr>
          <w:rFonts w:ascii="Arial" w:hAnsi="Arial" w:eastAsia="Arial" w:cs="Arial"/>
          <w:i w:val="1"/>
          <w:iCs w:val="1"/>
          <w:color w:val="000000" w:themeColor="text1"/>
          <w:sz w:val="22"/>
          <w:szCs w:val="22"/>
          <w:lang w:val="it-IT"/>
          <w:rPrChange w:author="Salvatore Salernitano" w:date="2019-01-17T11:15:26.4084635" w:id="484">
            <w:rPr>
              <w:rFonts w:ascii="Arial" w:hAnsi="Arial" w:eastAsia="Arial" w:cs="Arial"/>
              <w:i/>
              <w:iCs/>
              <w:color w:val="000000" w:themeColor="text1"/>
              <w:sz w:val="22"/>
              <w:szCs w:val="22"/>
            </w:rPr>
          </w:rPrChange>
        </w:rPr>
        <w:t xml:space="preserve">. </w:t>
      </w:r>
      <w:r w:rsidRPr="2E220023">
        <w:rPr>
          <w:rFonts w:ascii="Arial" w:hAnsi="Arial" w:eastAsia="Arial" w:cs="Arial"/>
          <w:i w:val="1"/>
          <w:iCs w:val="1"/>
          <w:color w:val="000000" w:themeColor="text1"/>
          <w:sz w:val="22"/>
          <w:szCs w:val="22"/>
          <w:lang w:val="it-IT"/>
          <w:rPrChange w:author="Salvatore Salernitano" w:date="2019-01-17T11:15:26.4084635" w:id="1631714523">
            <w:rPr>
              <w:rFonts w:ascii="Arial" w:hAnsi="Arial" w:eastAsia="Arial" w:cs="Arial"/>
              <w:i/>
              <w:iCs/>
              <w:color w:val="000000" w:themeColor="text1"/>
              <w:sz w:val="22"/>
              <w:szCs w:val="22"/>
            </w:rPr>
          </w:rPrChange>
        </w:rPr>
        <w:t xml:space="preserve">Ovvero, deve risultare facile da utilizzare. (Es: </w:t>
      </w:r>
      <w:ins w:author="Marco Poscente" w:date="2019-01-08T15:27:47.4347408" w:id="1411093144">
        <w:r w:rsidRPr="2E220023" w:rsidR="25309385">
          <w:rPr>
            <w:rFonts w:ascii="Arial" w:hAnsi="Arial" w:eastAsia="Arial" w:cs="Arial"/>
            <w:i w:val="1"/>
            <w:iCs w:val="1"/>
            <w:color w:val="000000" w:themeColor="text1"/>
            <w:sz w:val="22"/>
            <w:szCs w:val="22"/>
            <w:lang w:val="it-IT"/>
            <w:rPrChange w:author="Salvatore Salernitano" w:date="2019-01-17T11:15:26.4084635" w:id="526882910">
              <w:rPr>
                <w:rFonts w:ascii="Arial" w:hAnsi="Arial" w:eastAsia="Arial" w:cs="Arial"/>
                <w:i/>
                <w:iCs/>
                <w:color w:val="000000" w:themeColor="text1"/>
                <w:sz w:val="22"/>
                <w:szCs w:val="22"/>
              </w:rPr>
            </w:rPrChange>
          </w:rPr>
          <w:t>Utilizzo intuitivo delle dashboard</w:t>
        </w:r>
      </w:ins>
      <w:del w:author="Marco Poscente" w:date="2019-01-08T15:27:47.4347408" w:id="1920389062">
        <w:r w:rsidRPr="21E01DFA" w:rsidDel="25309385">
          <w:rPr>
            <w:rFonts w:ascii="Arial" w:hAnsi="Arial" w:eastAsia="Arial" w:cs="Arial"/>
            <w:i w:val="1"/>
            <w:iCs w:val="1"/>
            <w:color w:val="000000" w:themeColor="text1"/>
            <w:sz w:val="22"/>
            <w:szCs w:val="22"/>
            <w:lang w:val="it-IT"/>
            <w:rPrChange w:author="Marco Poscente" w:date="2019-01-08T15:26:46.9770204" w:id="1450765432">
              <w:rPr>
                <w:rFonts w:ascii="Arial" w:hAnsi="Arial" w:eastAsia="Arial" w:cs="Arial"/>
                <w:i/>
                <w:iCs/>
                <w:color w:val="000000" w:themeColor="text1"/>
                <w:sz w:val="22"/>
                <w:szCs w:val="22"/>
              </w:rPr>
            </w:rPrChange>
          </w:rPr>
          <w:delText>Ripristino dei parametri dei sensori</w:delText>
        </w:r>
      </w:del>
      <w:r w:rsidRPr="2E220023">
        <w:rPr>
          <w:rFonts w:ascii="Arial" w:hAnsi="Arial" w:eastAsia="Arial" w:cs="Arial"/>
          <w:i w:val="1"/>
          <w:iCs w:val="1"/>
          <w:color w:val="000000" w:themeColor="text1"/>
          <w:sz w:val="22"/>
          <w:szCs w:val="22"/>
          <w:lang w:val="it-IT"/>
          <w:rPrChange w:author="Salvatore Salernitano" w:date="2019-01-17T11:15:26.4084635" w:id="485">
            <w:rPr>
              <w:rFonts w:ascii="Arial" w:hAnsi="Arial" w:eastAsia="Arial" w:cs="Arial"/>
              <w:i/>
              <w:iCs/>
              <w:color w:val="000000" w:themeColor="text1"/>
              <w:sz w:val="22"/>
              <w:szCs w:val="22"/>
            </w:rPr>
          </w:rPrChange>
        </w:rPr>
        <w:t>)</w:t>
      </w:r>
    </w:p>
    <w:p xmlns:wp14="http://schemas.microsoft.com/office/word/2010/wordml" w:rsidRPr="00634BB8" w:rsidR="001C0656" w:rsidP="001C0656" w:rsidRDefault="001C0656" w14:paraId="11596254" wp14:textId="77777777">
      <w:pPr>
        <w:rPr>
          <w:lang w:val="it-IT"/>
          <w:rPrChange w:author="Lorenzo Salvi" w:date="2019-01-07T14:27:00Z" w:id="486">
            <w:rPr/>
          </w:rPrChange>
        </w:rPr>
      </w:pPr>
      <w:del w:author="Salvatore Salernitano" w:date="2019-01-17T11:15:26.4084635" w:id="806050836">
        <w:r w:rsidRPr="00634BB8" w:rsidDel="2E220023">
          <w:rPr>
            <w:rFonts w:ascii="Arial" w:hAnsi="Arial" w:eastAsia="Arial" w:cs="Arial"/>
            <w:i/>
            <w:iCs/>
            <w:color w:val="000000" w:themeColor="text1"/>
            <w:sz w:val="22"/>
            <w:szCs w:val="22"/>
            <w:lang w:val="it-IT"/>
            <w:rPrChange w:author="Lorenzo Salvi" w:date="2019-01-07T14:27:00Z" w:id="487">
              <w:rPr>
                <w:rFonts w:ascii="Arial" w:hAnsi="Arial" w:eastAsia="Arial" w:cs="Arial"/>
                <w:i/>
                <w:iCs/>
                <w:color w:val="000000" w:themeColor="text1"/>
                <w:sz w:val="22"/>
                <w:szCs w:val="22"/>
              </w:rPr>
            </w:rPrChange>
          </w:rPr>
          <w:delText xml:space="preserve"> </w:delText>
        </w:r>
      </w:del>
    </w:p>
    <w:p xmlns:wp14="http://schemas.microsoft.com/office/word/2010/wordml" w:rsidRPr="00634BB8" w:rsidR="00195514" w:rsidP="67A88082" w:rsidRDefault="001C0656" w14:paraId="6A7104D8" wp14:textId="5BB9443C" wp14:noSpellErr="1">
      <w:pPr>
        <w:rPr>
          <w:rStyle w:val="Enfasiintensa"/>
          <w:b w:val="0"/>
          <w:bCs w:val="0"/>
          <w:i w:val="0"/>
          <w:iCs w:val="0"/>
          <w:color w:val="auto"/>
          <w:lang w:val="it-IT"/>
          <w:rPrChange w:author="Salvatore Salernitano" w:date="2019-01-08T15:29:48.4214905" w:id="488">
            <w:rPr>
              <w:rStyle w:val="Enfasiintensa"/>
              <w:b w:val="0"/>
              <w:bCs w:val="0"/>
              <w:i w:val="0"/>
              <w:iCs w:val="0"/>
              <w:color w:val="auto"/>
            </w:rPr>
          </w:rPrChange>
        </w:rPr>
      </w:pPr>
      <w:r w:rsidRPr="67A88082">
        <w:rPr>
          <w:rFonts w:ascii="Arial" w:hAnsi="Arial" w:eastAsia="Arial" w:cs="Arial"/>
          <w:b w:val="1"/>
          <w:bCs w:val="1"/>
          <w:i w:val="1"/>
          <w:iCs w:val="1"/>
          <w:color w:val="000000" w:themeColor="text1"/>
          <w:sz w:val="22"/>
          <w:szCs w:val="22"/>
          <w:lang w:val="it-IT"/>
          <w:rPrChange w:author="Salvatore Salernitano" w:date="2019-01-08T15:29:48.4214905" w:id="489">
            <w:rPr>
              <w:rFonts w:ascii="Arial" w:hAnsi="Arial" w:eastAsia="Arial" w:cs="Arial"/>
              <w:b/>
              <w:bCs/>
              <w:i/>
              <w:iCs/>
              <w:color w:val="000000" w:themeColor="text1"/>
              <w:sz w:val="22"/>
              <w:szCs w:val="22"/>
              <w:lang w:val="en-GB"/>
            </w:rPr>
          </w:rPrChange>
        </w:rPr>
        <w:t>N.F.R. 4 PERFORMANCE</w:t>
      </w:r>
      <w:r w:rsidRPr="67A88082">
        <w:rPr>
          <w:rFonts w:ascii="Arial" w:hAnsi="Arial" w:eastAsia="Arial" w:cs="Arial"/>
          <w:i w:val="1"/>
          <w:iCs w:val="1"/>
          <w:color w:val="000000" w:themeColor="text1"/>
          <w:sz w:val="22"/>
          <w:szCs w:val="22"/>
          <w:lang w:val="it-IT"/>
          <w:rPrChange w:author="Salvatore Salernitano" w:date="2019-01-08T15:29:48.4214905" w:id="490">
            <w:rPr>
              <w:rFonts w:ascii="Arial" w:hAnsi="Arial" w:eastAsia="Arial" w:cs="Arial"/>
              <w:i/>
              <w:iCs/>
              <w:color w:val="000000" w:themeColor="text1"/>
              <w:sz w:val="22"/>
              <w:szCs w:val="22"/>
              <w:lang w:val="en-GB"/>
            </w:rPr>
          </w:rPrChange>
        </w:rPr>
        <w:t xml:space="preserve">: </w:t>
      </w:r>
      <w:r w:rsidRPr="67A88082">
        <w:rPr>
          <w:rFonts w:ascii="Arial" w:hAnsi="Arial" w:eastAsia="Arial" w:cs="Arial"/>
          <w:i w:val="1"/>
          <w:iCs w:val="1"/>
          <w:color w:val="000000" w:themeColor="text1"/>
          <w:sz w:val="22"/>
          <w:szCs w:val="22"/>
          <w:lang w:val="it-IT"/>
          <w:rPrChange w:author="Salvatore Salernitano" w:date="2019-01-08T15:29:48.4214905" w:id="1691630170">
            <w:rPr>
              <w:rFonts w:ascii="Arial" w:hAnsi="Arial" w:eastAsia="Arial" w:cs="Arial"/>
              <w:i/>
              <w:iCs/>
              <w:color w:val="000000" w:themeColor="text1"/>
              <w:sz w:val="22"/>
              <w:szCs w:val="22"/>
            </w:rPr>
          </w:rPrChange>
        </w:rPr>
        <w:t>Il sistema deve risultare efficiente e deve lavorare con tempi di esecuzione accettabili, anche nel caso in cui ci siano più accessi in parallelo dei gestori.</w:t>
      </w:r>
      <w:ins w:author="Marco Poscente" w:date="2019-01-08T15:27:47.4347408" w:id="362320938">
        <w:r w:rsidRPr="67A88082" w:rsidR="25309385">
          <w:rPr>
            <w:rFonts w:ascii="Arial" w:hAnsi="Arial" w:eastAsia="Arial" w:cs="Arial"/>
            <w:i w:val="1"/>
            <w:iCs w:val="1"/>
            <w:color w:val="000000" w:themeColor="text1"/>
            <w:sz w:val="22"/>
            <w:szCs w:val="22"/>
            <w:lang w:val="it-IT"/>
            <w:rPrChange w:author="Salvatore Salernitano" w:date="2019-01-08T15:29:48.4214905" w:id="491">
              <w:rPr>
                <w:rFonts w:ascii="Arial" w:hAnsi="Arial" w:eastAsia="Arial" w:cs="Arial"/>
                <w:i/>
                <w:iCs/>
                <w:color w:val="000000" w:themeColor="text1"/>
                <w:sz w:val="22"/>
                <w:szCs w:val="22"/>
              </w:rPr>
            </w:rPrChange>
          </w:rPr>
          <w:t xml:space="preserve"> (Esempio: Invio di 150.000 segnali al minuto e </w:t>
        </w:r>
        <w:del w:author="Salvatore Salernitano" w:date="2019-01-08T15:28:48.2437794" w:id="1009792170">
          <w:r w:rsidRPr="13B73D75" w:rsidDel="13B73D75" w:rsidR="25309385">
            <w:rPr>
              <w:rFonts w:ascii="Arial" w:hAnsi="Arial" w:eastAsia="Arial" w:cs="Arial"/>
              <w:i w:val="1"/>
              <w:iCs w:val="1"/>
              <w:color w:val="000000" w:themeColor="text1"/>
              <w:sz w:val="22"/>
              <w:szCs w:val="22"/>
              <w:lang w:val="it-IT"/>
              <w:rPrChange w:author="Salvatore Salernitano" w:date="2019-01-08T15:28:48.2437794" w:id="599905021">
                <w:rPr>
                  <w:rFonts w:ascii="Arial" w:hAnsi="Arial" w:eastAsia="Arial" w:cs="Arial"/>
                  <w:i/>
                  <w:iCs/>
                  <w:color w:val="000000" w:themeColor="text1"/>
                  <w:sz w:val="22"/>
                  <w:szCs w:val="22"/>
                </w:rPr>
              </w:rPrChange>
            </w:rPr>
            <w:delText xml:space="preserve">‘access</w:delText>
          </w:r>
        </w:del>
      </w:ins>
      <w:ins w:author="Salvatore Salernitano" w:date="2019-01-08T15:28:48.2437794" w:id="1409332920">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271270951">
              <w:rPr/>
            </w:rPrChange>
          </w:rPr>
          <w:t>l</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2013350880">
              <w:rPr/>
            </w:rPrChange>
          </w:rPr>
          <w:t>’</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444582923">
              <w:rPr/>
            </w:rPrChange>
          </w:rPr>
          <w:t>a</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845119941">
              <w:rPr/>
            </w:rPrChange>
          </w:rPr>
          <w:t>c</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874067628">
              <w:rPr/>
            </w:rPrChange>
          </w:rPr>
          <w:t>c</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007549954">
              <w:rPr/>
            </w:rPrChange>
          </w:rPr>
          <w:t>e</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684361339">
              <w:rPr/>
            </w:rPrChange>
          </w:rPr>
          <w:t>s</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455619463">
              <w:rPr/>
            </w:rPrChange>
          </w:rPr>
          <w:t>s</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232465760">
              <w:rPr/>
            </w:rPrChange>
          </w:rPr>
          <w:t>o</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022239144">
              <w:rPr/>
            </w:rPrChange>
          </w:rPr>
          <w:t xml:space="preserve"> </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965473244">
              <w:rPr/>
            </w:rPrChange>
          </w:rPr>
          <w:t>i</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334073607">
              <w:rPr/>
            </w:rPrChange>
          </w:rPr>
          <w:t>n</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345795106">
              <w:rPr/>
            </w:rPrChange>
          </w:rPr>
          <w:t xml:space="preserve"> </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767008658">
              <w:rPr/>
            </w:rPrChange>
          </w:rPr>
          <w:t>p</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341149920">
              <w:rPr/>
            </w:rPrChange>
          </w:rPr>
          <w:t>a</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2123194447">
              <w:rPr/>
            </w:rPrChange>
          </w:rPr>
          <w:t>r</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441088704">
              <w:rPr/>
            </w:rPrChange>
          </w:rPr>
          <w:t>a</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323675600">
              <w:rPr/>
            </w:rPrChange>
          </w:rPr>
          <w:t>l</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958304200">
              <w:rPr/>
            </w:rPrChange>
          </w:rPr>
          <w:t>l</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56460509">
              <w:rPr/>
            </w:rPrChange>
          </w:rPr>
          <w:t>e</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297808991">
              <w:rPr/>
            </w:rPrChange>
          </w:rPr>
          <w:t>l</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792325057">
              <w:rPr/>
            </w:rPrChange>
          </w:rPr>
          <w:t>o</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601066910">
              <w:rPr/>
            </w:rPrChange>
          </w:rPr>
          <w:t xml:space="preserve"> </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641969307">
              <w:rPr/>
            </w:rPrChange>
          </w:rPr>
          <w:t>d</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202559792">
              <w:rPr/>
            </w:rPrChange>
          </w:rPr>
          <w:t>i</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2048725983">
              <w:rPr/>
            </w:rPrChange>
          </w:rPr>
          <w:t xml:space="preserve"> </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565454085">
              <w:rPr/>
            </w:rPrChange>
          </w:rPr>
          <w:t>a</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740605551">
              <w:rPr/>
            </w:rPrChange>
          </w:rPr>
          <w:t>l</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788031857">
              <w:rPr/>
            </w:rPrChange>
          </w:rPr>
          <w:t>m</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96140223">
              <w:rPr/>
            </w:rPrChange>
          </w:rPr>
          <w:t>e</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41323136">
              <w:rPr/>
            </w:rPrChange>
          </w:rPr>
          <w:t>n</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373933737">
              <w:rPr/>
            </w:rPrChange>
          </w:rPr>
          <w:t>o</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949087083">
              <w:rPr/>
            </w:rPrChange>
          </w:rPr>
          <w:t xml:space="preserve"> </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324422813">
              <w:rPr/>
            </w:rPrChange>
          </w:rPr>
          <w:t>5</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976744419">
              <w:rPr/>
            </w:rPrChange>
          </w:rPr>
          <w:t>0</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529120875">
              <w:rPr/>
            </w:rPrChange>
          </w:rPr>
          <w:t xml:space="preserve"> </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880737033">
              <w:rPr/>
            </w:rPrChange>
          </w:rPr>
          <w:t>g</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031222888">
              <w:rPr/>
            </w:rPrChange>
          </w:rPr>
          <w:t>e</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171762923">
              <w:rPr/>
            </w:rPrChange>
          </w:rPr>
          <w:t>s</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406342027">
              <w:rPr/>
            </w:rPrChange>
          </w:rPr>
          <w:t>t</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087052348">
              <w:rPr/>
            </w:rPrChange>
          </w:rPr>
          <w:t>o</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758427737">
              <w:rPr/>
            </w:rPrChange>
          </w:rPr>
          <w:t>r</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064516436">
              <w:rPr/>
            </w:rPrChange>
          </w:rPr>
          <w:t>i</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364827989">
              <w:rPr/>
            </w:rPrChange>
          </w:rPr>
          <w:t>)</w:t>
        </w:r>
        <w:r w:rsidRPr="67A88082" w:rsidR="13B73D75">
          <w:rPr>
            <w:rFonts w:ascii="Arial" w:hAnsi="Arial" w:eastAsia="Arial" w:cs="Arial"/>
            <w:i w:val="1"/>
            <w:iCs w:val="1"/>
            <w:color w:val="000000" w:themeColor="text1" w:themeTint="FF" w:themeShade="FF"/>
            <w:sz w:val="22"/>
            <w:szCs w:val="22"/>
            <w:lang w:val="it-IT"/>
            <w:rPrChange w:author="Salvatore Salernitano" w:date="2019-01-08T15:29:48.4214905" w:id="1519144246">
              <w:rPr/>
            </w:rPrChange>
          </w:rPr>
          <w:t>.</w:t>
        </w:r>
      </w:ins>
      <w:r w:rsidRPr="00634BB8" w:rsidR="00E921D2">
        <w:rPr>
          <w:rFonts w:ascii="Arial" w:hAnsi="Arial" w:cs="Arial"/>
          <w:i/>
          <w:sz w:val="22"/>
          <w:lang w:val="it-IT"/>
          <w:rPrChange w:author="Lorenzo Salvi" w:date="2019-01-07T14:25:00Z" w:id="492">
            <w:rPr>
              <w:rFonts w:ascii="Arial" w:hAnsi="Arial" w:cs="Arial"/>
              <w:i/>
              <w:sz w:val="22"/>
            </w:rPr>
          </w:rPrChange>
        </w:rPr>
        <w:br/>
      </w:r>
    </w:p>
    <w:p xmlns:wp14="http://schemas.microsoft.com/office/word/2010/wordml" w:rsidRPr="005D369E" w:rsidR="00ED46F1" w:rsidP="00ED46F1" w:rsidRDefault="0047226A" w14:paraId="64D93BF0" wp14:textId="77777777">
      <w:pPr>
        <w:pStyle w:val="Titolo"/>
        <w:spacing w:line="360" w:lineRule="auto"/>
        <w:rPr>
          <w:rStyle w:val="Enfasiintensa"/>
          <w:sz w:val="28"/>
        </w:rPr>
      </w:pPr>
      <w:r>
        <w:rPr>
          <w:rStyle w:val="Enfasiintensa"/>
          <w:sz w:val="28"/>
        </w:rPr>
        <w:t xml:space="preserve">A.3 </w:t>
      </w:r>
      <w:r w:rsidR="00BD56BD">
        <w:rPr>
          <w:rStyle w:val="Enfasiintensa"/>
          <w:sz w:val="28"/>
        </w:rPr>
        <w:t>Excluded Requirements</w:t>
      </w:r>
    </w:p>
    <w:p xmlns:wp14="http://schemas.microsoft.com/office/word/2010/wordml" w:rsidRPr="00634BB8" w:rsidR="001C0656" w:rsidDel="647C697B" w:rsidP="001C0656" w:rsidRDefault="001C0656" w14:paraId="2DD8480C" wp14:textId="77777777">
      <w:pPr>
        <w:rPr>
          <w:del w:author="Salvatore Salernitano" w:date="2019-01-14T13:50:15.6472176" w:id="2084443972"/>
          <w:lang w:val="it-IT"/>
          <w:rPrChange w:author="Lorenzo Salvi" w:date="2019-01-07T14:25:00Z" w:id="493">
            <w:rPr/>
          </w:rPrChange>
        </w:rPr>
      </w:pPr>
      <w:r w:rsidRPr="00634BB8">
        <w:rPr>
          <w:color w:val="000000" w:themeColor="text1"/>
          <w:sz w:val="22"/>
          <w:szCs w:val="22"/>
          <w:lang w:val="it-IT"/>
          <w:rPrChange w:author="Lorenzo Salvi" w:date="2019-01-07T14:25:00Z" w:id="494">
            <w:rPr>
              <w:color w:val="000000" w:themeColor="text1"/>
              <w:sz w:val="22"/>
              <w:szCs w:val="22"/>
            </w:rPr>
          </w:rPrChange>
        </w:rPr>
        <w:t>Il team ha deciso di escludere le seguenti funzionalità:</w:t>
      </w:r>
    </w:p>
    <w:p xmlns:wp14="http://schemas.microsoft.com/office/word/2010/wordml" w:rsidRPr="00634BB8" w:rsidR="001C0656" w:rsidP="647C697B" w:rsidRDefault="001C0656" w14:paraId="50F40DEB" wp14:textId="77777777" wp14:noSpellErr="1">
      <w:pPr>
        <w:rPr>
          <w:lang w:val="it-IT"/>
          <w:rPrChange w:author="Salvatore Salernitano" w:date="2019-01-14T13:50:15.6472176" w:id="495">
            <w:rPr>
              <w:color w:val="000000" w:themeColor="text1"/>
              <w:sz w:val="22"/>
              <w:szCs w:val="22"/>
            </w:rPr>
          </w:rPrChange>
        </w:rPr>
        <w:pPrChange w:author="Salvatore Salernitano" w:date="2019-01-14T13:50:15.6472176" w:id="396651134">
          <w:pPr/>
        </w:pPrChange>
      </w:pPr>
    </w:p>
    <w:p xmlns:wp14="http://schemas.microsoft.com/office/word/2010/wordml" w:rsidRPr="00634BB8" w:rsidR="001C0656" w:rsidDel="647C697B" w:rsidP="67A88082" w:rsidRDefault="001C0656" w14:paraId="69AC1556" wp14:textId="1BA8C602" wp14:noSpellErr="1">
      <w:pPr>
        <w:pStyle w:val="Paragrafoelenco"/>
        <w:numPr>
          <w:ilvl w:val="0"/>
          <w:numId w:val="10"/>
        </w:numPr>
        <w:spacing w:after="0" w:line="240" w:lineRule="auto"/>
        <w:rPr>
          <w:del w:author="Salvatore Salernitano" w:date="2019-01-14T13:50:15.6472176" w:id="1512652915"/>
          <w:rFonts w:ascii="Times New Roman" w:hAnsi="Times New Roman"/>
          <w:lang w:val="it-IT"/>
          <w:rPrChange w:author="Salvatore Salernitano" w:date="2019-01-08T15:29:48.4214905" w:id="2120328451">
            <w:rPr/>
          </w:rPrChange>
        </w:rPr>
        <w:pPrChange w:author="Salvatore Salernitano" w:date="2019-01-08T15:29:48.4214905" w:id="497">
          <w:pPr>
            <w:pStyle w:val="Paragrafoelenco"/>
            <w:numPr>
              <w:numId w:val="29"/>
            </w:numPr>
            <w:tabs>
              <w:tab w:val="num" w:pos="360"/>
              <w:tab w:val="num" w:pos="720"/>
            </w:tabs>
            <w:spacing w:after="0" w:line="240" w:lineRule="auto"/>
            <w:ind w:hanging="720"/>
          </w:pPr>
        </w:pPrChange>
      </w:pPr>
      <w:r w:rsidRPr="00634BB8">
        <w:rPr>
          <w:rFonts w:ascii="Times New Roman" w:hAnsi="Times New Roman" w:eastAsia="Arial"/>
          <w:b w:val="1"/>
          <w:bCs w:val="1"/>
          <w:lang w:val="it-IT"/>
          <w:rPrChange w:author="Lorenzo Salvi" w:date="2019-01-07T14:25:00Z" w:id="498">
            <w:rPr>
              <w:rFonts w:ascii="Times New Roman" w:hAnsi="Times New Roman" w:eastAsia="Arial"/>
              <w:b/>
              <w:bCs/>
            </w:rPr>
          </w:rPrChange>
        </w:rPr>
        <w:t xml:space="preserve">Comunicazione tra ditta che utilizza il nostro sistema software con l’Amministratore: </w:t>
      </w:r>
      <w:r w:rsidRPr="00634BB8">
        <w:rPr>
          <w:rFonts w:ascii="Times New Roman" w:hAnsi="Times New Roman" w:eastAsia="Arial"/>
          <w:lang w:val="it-IT"/>
          <w:rPrChange w:author="Lorenzo Salvi" w:date="2019-01-07T14:25:00Z" w:id="499">
            <w:rPr>
              <w:rFonts w:ascii="Times New Roman" w:hAnsi="Times New Roman" w:eastAsia="Arial"/>
            </w:rPr>
          </w:rPrChange>
        </w:rPr>
        <w:t xml:space="preserve">non è di nostra competenza conoscere il modo con cui la ditta chiede di creare </w:t>
      </w:r>
      <w:r w:rsidRPr="647C697B">
        <w:rPr>
          <w:rFonts w:ascii="Times New Roman" w:hAnsi="Times New Roman" w:eastAsia="Arial"/>
          <w:i w:val="1"/>
          <w:iCs w:val="1"/>
          <w:lang w:val="it-IT"/>
          <w:rPrChange w:author="Salvatore Salernitano" w:date="2019-01-14T13:50:15.6472176" w:id="500">
            <w:rPr>
              <w:rFonts w:ascii="Times New Roman" w:hAnsi="Times New Roman" w:eastAsia="Arial"/>
              <w:i/>
              <w:iCs/>
            </w:rPr>
          </w:rPrChange>
        </w:rPr>
        <w:t xml:space="preserve">username </w:t>
      </w:r>
      <w:r w:rsidRPr="00634BB8">
        <w:rPr>
          <w:rFonts w:ascii="Times New Roman" w:hAnsi="Times New Roman" w:eastAsia="Arial"/>
          <w:lang w:val="it-IT"/>
          <w:rPrChange w:author="Lorenzo Salvi" w:date="2019-01-07T14:25:00Z" w:id="501">
            <w:rPr>
              <w:rFonts w:ascii="Times New Roman" w:hAnsi="Times New Roman" w:eastAsia="Arial"/>
            </w:rPr>
          </w:rPrChange>
        </w:rPr>
        <w:t xml:space="preserve">e </w:t>
      </w:r>
      <w:r w:rsidRPr="647C697B">
        <w:rPr>
          <w:rFonts w:ascii="Times New Roman" w:hAnsi="Times New Roman" w:eastAsia="Arial"/>
          <w:i w:val="1"/>
          <w:iCs w:val="1"/>
          <w:lang w:val="it-IT"/>
          <w:rPrChange w:author="Salvatore Salernitano" w:date="2019-01-14T13:50:15.6472176" w:id="502">
            <w:rPr>
              <w:rFonts w:ascii="Times New Roman" w:hAnsi="Times New Roman" w:eastAsia="Arial"/>
              <w:i/>
              <w:iCs/>
            </w:rPr>
          </w:rPrChange>
        </w:rPr>
        <w:t xml:space="preserve">password </w:t>
      </w:r>
      <w:r w:rsidRPr="00634BB8">
        <w:rPr>
          <w:rFonts w:ascii="Times New Roman" w:hAnsi="Times New Roman" w:eastAsia="Arial"/>
          <w:lang w:val="it-IT"/>
          <w:rPrChange w:author="Lorenzo Salvi" w:date="2019-01-07T14:25:00Z" w:id="503">
            <w:rPr>
              <w:rFonts w:ascii="Times New Roman" w:hAnsi="Times New Roman" w:eastAsia="Arial"/>
            </w:rPr>
          </w:rPrChange>
        </w:rPr>
        <w:t xml:space="preserve">di un nuovo Gestore di Sensori (es. </w:t>
      </w:r>
      <w:r w:rsidRPr="00634BB8">
        <w:rPr>
          <w:rFonts w:ascii="Times New Roman" w:hAnsi="Times New Roman" w:eastAsia="Arial"/>
          <w:lang w:val="it-IT"/>
          <w:rPrChange w:author="Lorenzo Salvi" w:date="2019-01-07T14:27:00Z" w:id="1246701491">
            <w:rPr>
              <w:rFonts w:ascii="Times New Roman" w:hAnsi="Times New Roman" w:eastAsia="Arial"/>
            </w:rPr>
          </w:rPrChange>
        </w:rPr>
        <w:t xml:space="preserve">E-mail, fax, recapito telefonico). L’unica cosa di nostra competenza </w:t>
      </w:r>
      <w:ins w:author="Salvatore Salernitano" w:date="2019-01-08T15:28:48.2437794" w:id="1759794082">
        <w:r w:rsidRPr="00634BB8" w:rsidR="13B73D75">
          <w:rPr>
            <w:rFonts w:ascii="Times New Roman" w:hAnsi="Times New Roman" w:eastAsia="Arial"/>
            <w:lang w:val="it-IT"/>
            <w:rPrChange w:author="Lorenzo Salvi" w:date="2019-01-07T14:27:00Z" w:id="504">
              <w:rPr>
                <w:rFonts w:ascii="Times New Roman" w:hAnsi="Times New Roman" w:eastAsia="Arial"/>
              </w:rPr>
            </w:rPrChange>
          </w:rPr>
          <w:t xml:space="preserve">è</w:t>
        </w:r>
      </w:ins>
      <w:del w:author="Salvatore Salernitano" w:date="2019-01-08T15:28:48.2437794" w:id="2008934762">
        <w:r w:rsidRPr="00634BB8" w:rsidDel="13B73D75">
          <w:rPr>
            <w:rFonts w:ascii="Times New Roman" w:hAnsi="Times New Roman" w:eastAsia="Arial"/>
            <w:lang w:val="it-IT"/>
            <w:rPrChange w:author="Lorenzo Salvi" w:date="2019-01-07T14:27:00Z" w:id="505">
              <w:rPr>
                <w:rFonts w:ascii="Times New Roman" w:hAnsi="Times New Roman" w:eastAsia="Arial"/>
              </w:rPr>
            </w:rPrChange>
          </w:rPr>
          <w:delText>e’</w:delText>
        </w:r>
      </w:del>
      <w:r w:rsidRPr="00634BB8">
        <w:rPr>
          <w:rFonts w:ascii="Times New Roman" w:hAnsi="Times New Roman" w:eastAsia="Arial"/>
          <w:lang w:val="it-IT"/>
          <w:rPrChange w:author="Lorenzo Salvi" w:date="2019-01-07T14:27:00Z" w:id="506">
            <w:rPr>
              <w:rFonts w:ascii="Times New Roman" w:hAnsi="Times New Roman" w:eastAsia="Arial"/>
            </w:rPr>
          </w:rPrChange>
        </w:rPr>
        <w:t xml:space="preserve"> assegnare </w:t>
      </w:r>
      <w:r w:rsidRPr="647C697B">
        <w:rPr>
          <w:rFonts w:ascii="Times New Roman" w:hAnsi="Times New Roman" w:eastAsia="Arial"/>
          <w:i w:val="1"/>
          <w:iCs w:val="1"/>
          <w:lang w:val="it-IT"/>
          <w:rPrChange w:author="Salvatore Salernitano" w:date="2019-01-14T13:50:15.6472176" w:id="507">
            <w:rPr>
              <w:rFonts w:ascii="Times New Roman" w:hAnsi="Times New Roman" w:eastAsia="Arial"/>
              <w:i/>
              <w:iCs/>
            </w:rPr>
          </w:rPrChange>
        </w:rPr>
        <w:t xml:space="preserve">username </w:t>
      </w:r>
      <w:r w:rsidRPr="00634BB8">
        <w:rPr>
          <w:rFonts w:ascii="Times New Roman" w:hAnsi="Times New Roman" w:eastAsia="Arial"/>
          <w:lang w:val="it-IT"/>
          <w:rPrChange w:author="Lorenzo Salvi" w:date="2019-01-07T14:27:00Z" w:id="508">
            <w:rPr>
              <w:rFonts w:ascii="Times New Roman" w:hAnsi="Times New Roman" w:eastAsia="Arial"/>
            </w:rPr>
          </w:rPrChange>
        </w:rPr>
        <w:t xml:space="preserve">e </w:t>
      </w:r>
      <w:r w:rsidRPr="647C697B">
        <w:rPr>
          <w:rFonts w:ascii="Times New Roman" w:hAnsi="Times New Roman" w:eastAsia="Arial"/>
          <w:i w:val="1"/>
          <w:iCs w:val="1"/>
          <w:lang w:val="it-IT"/>
          <w:rPrChange w:author="Salvatore Salernitano" w:date="2019-01-14T13:50:15.6472176" w:id="509">
            <w:rPr>
              <w:rFonts w:ascii="Times New Roman" w:hAnsi="Times New Roman" w:eastAsia="Arial"/>
              <w:i/>
              <w:iCs/>
            </w:rPr>
          </w:rPrChange>
        </w:rPr>
        <w:t xml:space="preserve">password </w:t>
      </w:r>
      <w:r w:rsidRPr="00634BB8">
        <w:rPr>
          <w:rFonts w:ascii="Times New Roman" w:hAnsi="Times New Roman" w:eastAsia="Arial"/>
          <w:lang w:val="it-IT"/>
          <w:rPrChange w:author="Lorenzo Salvi" w:date="2019-01-07T14:27:00Z" w:id="510">
            <w:rPr>
              <w:rFonts w:ascii="Times New Roman" w:hAnsi="Times New Roman" w:eastAsia="Arial"/>
            </w:rPr>
          </w:rPrChange>
        </w:rPr>
        <w:t>ai gestori per permettergli di accedere alla dashboard.</w:t>
      </w:r>
    </w:p>
    <w:p xmlns:wp14="http://schemas.microsoft.com/office/word/2010/wordml" w:rsidRPr="00634BB8" w:rsidR="001C0656" w:rsidP="647C697B" w:rsidRDefault="001C0656" w14:paraId="77A52294" wp14:textId="77777777" wp14:noSpellErr="1">
      <w:pPr>
        <w:pStyle w:val="Paragrafoelenco"/>
        <w:numPr>
          <w:ilvl w:val="0"/>
          <w:numId w:val="10"/>
        </w:numPr>
        <w:spacing w:after="0" w:line="240" w:lineRule="auto"/>
        <w:rPr>
          <w:rFonts w:ascii="Times New Roman" w:hAnsi="Times New Roman"/>
          <w:lang w:val="it-IT"/>
          <w:rPrChange w:author="Lorenzo Salvi" w:date="2019-01-07T14:27:00Z" w:id="511">
            <w:rPr>
              <w:rFonts w:ascii="Times New Roman" w:hAnsi="Times New Roman"/>
            </w:rPr>
          </w:rPrChange>
        </w:rPr>
        <w:pPrChange w:author="Salvatore Salernitano" w:date="2019-01-14T13:50:15.6472176" w:id="1031348908">
          <w:pPr>
            <w:pStyle w:val="Paragrafoelenco"/>
          </w:pPr>
        </w:pPrChange>
      </w:pPr>
    </w:p>
    <w:p xmlns:wp14="http://schemas.microsoft.com/office/word/2010/wordml" w:rsidRPr="00634BB8" w:rsidR="00ED0CA0" w:rsidP="0694CF4D" w:rsidRDefault="001C0656" w14:paraId="6456FBFE" wp14:textId="502F459F" wp14:noSpellErr="1">
      <w:pPr>
        <w:pStyle w:val="Paragrafoelenco"/>
        <w:numPr>
          <w:ilvl w:val="0"/>
          <w:numId w:val="10"/>
        </w:numPr>
        <w:spacing w:after="0" w:line="240" w:lineRule="auto"/>
        <w:rPr>
          <w:rFonts w:ascii="Times New Roman" w:hAnsi="Times New Roman" w:eastAsia="Arial"/>
          <w:i w:val="1"/>
          <w:iCs w:val="1"/>
          <w:lang w:val="it-IT"/>
          <w:rPrChange w:author="Salvatore Salernitano" w:date="2019-01-08T15:31:49.1610785" w:id="1569445843">
            <w:rPr/>
          </w:rPrChange>
        </w:rPr>
        <w:pPrChange w:author="Salvatore Salernitano" w:date="2019-01-08T15:31:49.1610785" w:id="513">
          <w:pPr>
            <w:pStyle w:val="Paragrafoelenco"/>
            <w:numPr>
              <w:numId w:val="29"/>
            </w:numPr>
            <w:tabs>
              <w:tab w:val="num" w:pos="360"/>
              <w:tab w:val="num" w:pos="720"/>
            </w:tabs>
            <w:spacing w:after="0" w:line="240" w:lineRule="auto"/>
            <w:ind w:hanging="720"/>
          </w:pPr>
        </w:pPrChange>
      </w:pPr>
      <w:r w:rsidRPr="00634BB8">
        <w:rPr>
          <w:rFonts w:ascii="Times New Roman" w:hAnsi="Times New Roman" w:eastAsia="Arial"/>
          <w:b w:val="1"/>
          <w:bCs w:val="1"/>
          <w:lang w:val="it-IT"/>
          <w:rPrChange w:author="Lorenzo Salvi" w:date="2019-01-07T14:25:00Z" w:id="514">
            <w:rPr>
              <w:rFonts w:ascii="Times New Roman" w:hAnsi="Times New Roman" w:eastAsia="Arial"/>
              <w:b/>
              <w:bCs/>
            </w:rPr>
          </w:rPrChange>
        </w:rPr>
        <w:t xml:space="preserve">Fase realizzativa dei sensori in maniera fisica: </w:t>
      </w:r>
      <w:r w:rsidRPr="13B73D75">
        <w:rPr>
          <w:rFonts w:ascii="Times New Roman" w:hAnsi="Times New Roman" w:eastAsia="Arial"/>
          <w:lang w:val="it-IT"/>
          <w:rPrChange w:author="Salvatore Salernitano" w:date="2019-01-08T15:28:48.2437794" w:id="644293340">
            <w:rPr>
              <w:rFonts w:ascii="Times New Roman" w:hAnsi="Times New Roman" w:eastAsia="Arial"/>
              <w:bCs/>
            </w:rPr>
          </w:rPrChange>
        </w:rPr>
        <w:t xml:space="preserve">non </w:t>
      </w:r>
      <w:ins w:author="Salvatore Salernitano" w:date="2019-01-08T15:28:48.2437794" w:id="740159837">
        <w:r w:rsidRPr="13B73D75" w:rsidR="13B73D75">
          <w:rPr>
            <w:rFonts w:ascii="Times New Roman" w:hAnsi="Times New Roman" w:eastAsia="Arial"/>
            <w:lang w:val="it-IT"/>
            <w:rPrChange w:author="Salvatore Salernitano" w:date="2019-01-08T15:28:48.2437794" w:id="515">
              <w:rPr>
                <w:rFonts w:ascii="Times New Roman" w:hAnsi="Times New Roman" w:eastAsia="Arial"/>
                <w:bCs/>
              </w:rPr>
            </w:rPrChange>
          </w:rPr>
          <w:t xml:space="preserve">è</w:t>
        </w:r>
      </w:ins>
      <w:del w:author="Salvatore Salernitano" w:date="2019-01-08T15:28:48.2437794" w:id="1384056044">
        <w:r w:rsidRPr="00634BB8" w:rsidDel="13B73D75">
          <w:rPr>
            <w:rFonts w:ascii="Times New Roman" w:hAnsi="Times New Roman" w:eastAsia="Arial"/>
            <w:bCs/>
            <w:lang w:val="it-IT"/>
            <w:rPrChange w:author="Lorenzo Salvi" w:date="2019-01-07T14:25:00Z" w:id="516">
              <w:rPr>
                <w:rFonts w:ascii="Times New Roman" w:hAnsi="Times New Roman" w:eastAsia="Arial"/>
                <w:bCs/>
              </w:rPr>
            </w:rPrChange>
          </w:rPr>
          <w:delText>e’</w:delText>
        </w:r>
      </w:del>
      <w:ins w:author="Salvatore Salernitano" w:date="2019-01-08T15:29:48.4214905" w:id="887695572">
        <w:r w:rsidRPr="13B73D75">
          <w:rPr>
            <w:rFonts w:ascii="Times New Roman" w:hAnsi="Times New Roman" w:eastAsia="Arial"/>
            <w:lang w:val="it-IT"/>
            <w:rPrChange w:author="Salvatore Salernitano" w:date="2019-01-08T15:28:48.2437794" w:id="1637878335">
              <w:rPr>
                <w:rFonts w:ascii="Times New Roman" w:hAnsi="Times New Roman" w:eastAsia="Arial"/>
                <w:bCs/>
              </w:rPr>
            </w:rPrChange>
          </w:rPr>
          <w:t xml:space="preserve"> di nostra competenza la realizzazione e manutenzione del sensore o parti di esso. L’unica competenza è la configurazione delle variabili ambientali del sensore mediante il backup del sensore</w:t>
        </w:r>
      </w:ins>
      <w:ins w:author="Marco Poscente" w:date="2019-01-08T15:30:48.5278182" w:id="927374684">
        <w:r w:rsidRPr="13B73D75" w:rsidR="5315887D">
          <w:rPr>
            <w:rFonts w:ascii="Times New Roman" w:hAnsi="Times New Roman" w:eastAsia="Arial"/>
            <w:lang w:val="it-IT"/>
            <w:rPrChange w:author="Salvatore Salernitano" w:date="2019-01-08T15:28:48.2437794" w:id="1638332719">
              <w:rPr>
                <w:rFonts w:ascii="Times New Roman" w:hAnsi="Times New Roman" w:eastAsia="Arial"/>
                <w:bCs/>
              </w:rPr>
            </w:rPrChange>
          </w:rPr>
          <w:t xml:space="preserve"> nel momento in cui viene aggiunto un nuovo sensore</w:t>
        </w:r>
      </w:ins>
      <w:ins w:author="Salvatore Salernitano" w:date="2019-01-08T15:29:48.4214905" w:id="1539357460">
        <w:r w:rsidRPr="13B73D75">
          <w:rPr>
            <w:rFonts w:ascii="Times New Roman" w:hAnsi="Times New Roman" w:eastAsia="Arial"/>
            <w:lang w:val="it-IT"/>
            <w:rPrChange w:author="Salvatore Salernitano" w:date="2019-01-08T15:28:48.2437794" w:id="517">
              <w:rPr>
                <w:rFonts w:ascii="Times New Roman" w:hAnsi="Times New Roman" w:eastAsia="Arial"/>
                <w:bCs/>
              </w:rPr>
            </w:rPrChange>
          </w:rPr>
          <w:t xml:space="preserve">.</w:t>
        </w:r>
      </w:ins>
    </w:p>
    <w:p w:rsidR="67A88082" w:rsidP="67A88082" w:rsidRDefault="67A88082" w14:paraId="18E15C0B" w14:textId="766829D6">
      <w:pPr>
        <w:pStyle w:val="Titolo"/>
        <w:rPr>
          <w:ins w:author="Salvatore Salernitano" w:date="2019-01-08T15:29:48.4214905" w:id="540753817"/>
          <w:rStyle w:val="Enfasiintensa"/>
          <w:sz w:val="28"/>
          <w:szCs w:val="28"/>
          <w:rPrChange w:author="Salvatore Salernitano" w:date="2019-01-08T15:29:48.4214905" w:id="451071140">
            <w:rPr/>
          </w:rPrChange>
        </w:rPr>
        <w:pPrChange w:author="Salvatore Salernitano" w:date="2019-01-08T15:29:48.4214905" w:id="815335512">
          <w:pPr/>
        </w:pPrChange>
      </w:pPr>
    </w:p>
    <w:p xmlns:wp14="http://schemas.microsoft.com/office/word/2010/wordml" w:rsidRPr="00634BB8" w:rsidR="00240A4A" w:rsidDel="67A88082" w:rsidP="00240A4A" w:rsidRDefault="00240A4A" w14:paraId="007DCDA8" wp14:textId="77777777">
      <w:pPr>
        <w:rPr>
          <w:del w:author="Salvatore Salernitano" w:date="2019-01-08T15:29:48.4214905" w:id="2060746580"/>
          <w:lang w:val="it-IT"/>
          <w:rPrChange w:author="Lorenzo Salvi" w:date="2019-01-07T14:25:00Z" w:id="518">
            <w:rPr/>
          </w:rPrChange>
        </w:rPr>
      </w:pPr>
    </w:p>
    <w:p xmlns:wp14="http://schemas.microsoft.com/office/word/2010/wordml" w:rsidRPr="00634BB8" w:rsidR="001C0656" w:rsidDel="67A88082" w:rsidP="00B15731" w:rsidRDefault="001C0656" w14:paraId="450EA2D7" wp14:textId="77777777">
      <w:pPr>
        <w:pStyle w:val="Titolo"/>
        <w:spacing w:line="360" w:lineRule="auto"/>
        <w:rPr>
          <w:del w:author="Salvatore Salernitano" w:date="2019-01-08T15:29:48.4214905" w:id="1253134850"/>
          <w:rStyle w:val="Enfasiintensa"/>
          <w:sz w:val="28"/>
          <w:lang w:val="it-IT"/>
          <w:rPrChange w:author="Lorenzo Salvi" w:date="2019-01-07T14:25:00Z" w:id="519">
            <w:rPr>
              <w:rStyle w:val="Enfasiintensa"/>
              <w:sz w:val="28"/>
            </w:rPr>
          </w:rPrChange>
        </w:rPr>
      </w:pPr>
    </w:p>
    <w:p xmlns:wp14="http://schemas.microsoft.com/office/word/2010/wordml" w:rsidRPr="00634BB8" w:rsidR="001C0656" w:rsidDel="67A88082" w:rsidP="00B15731" w:rsidRDefault="001C0656" w14:paraId="3DD355C9" wp14:textId="77777777">
      <w:pPr>
        <w:pStyle w:val="Titolo"/>
        <w:spacing w:line="360" w:lineRule="auto"/>
        <w:rPr>
          <w:del w:author="Salvatore Salernitano" w:date="2019-01-08T15:29:48.4214905" w:id="158171084"/>
          <w:rStyle w:val="Enfasiintensa"/>
          <w:sz w:val="28"/>
          <w:lang w:val="it-IT"/>
          <w:rPrChange w:author="Lorenzo Salvi" w:date="2019-01-07T14:25:00Z" w:id="520">
            <w:rPr>
              <w:rStyle w:val="Enfasiintensa"/>
              <w:sz w:val="28"/>
            </w:rPr>
          </w:rPrChange>
        </w:rPr>
      </w:pPr>
    </w:p>
    <w:p xmlns:wp14="http://schemas.microsoft.com/office/word/2010/wordml" w:rsidRPr="00ED0CA0" w:rsidR="00B15731" w:rsidP="67A88082" w:rsidRDefault="0047226A" w14:paraId="3320D148" wp14:textId="77777777" wp14:noSpellErr="1">
      <w:pPr>
        <w:pStyle w:val="Titolo"/>
        <w:spacing w:line="360" w:lineRule="auto"/>
        <w:rPr>
          <w:rStyle w:val="Enfasiintensa"/>
          <w:sz w:val="28"/>
          <w:szCs w:val="28"/>
          <w:rPrChange w:author="Salvatore Salernitano" w:date="2019-01-08T15:29:48.4214905" w:id="1109265925">
            <w:rPr/>
          </w:rPrChange>
        </w:rPr>
        <w:pPrChange w:author="Salvatore Salernitano" w:date="2019-01-08T15:29:48.4214905" w:id="616892513">
          <w:pPr>
            <w:pStyle w:val="Titolo"/>
          </w:pPr>
        </w:pPrChange>
      </w:pPr>
      <w:r w:rsidRPr="67A88082">
        <w:rPr>
          <w:rStyle w:val="Enfasiintensa"/>
          <w:sz w:val="28"/>
          <w:szCs w:val="28"/>
          <w:rPrChange w:author="Salvatore Salernitano" w:date="2019-01-08T15:29:48.4214905" w:id="948066149">
            <w:rPr>
              <w:rStyle w:val="Enfasiintensa"/>
              <w:sz w:val="28"/>
            </w:rPr>
          </w:rPrChange>
        </w:rPr>
        <w:lastRenderedPageBreak/>
        <w:t xml:space="preserve">A.4 </w:t>
      </w:r>
      <w:r w:rsidRPr="67A88082" w:rsidR="00B15731">
        <w:rPr>
          <w:rStyle w:val="Enfasiintensa"/>
          <w:sz w:val="28"/>
          <w:szCs w:val="28"/>
          <w:rPrChange w:author="Salvatore Salernitano" w:date="2019-01-08T15:29:48.4214905" w:id="771263450">
            <w:rPr>
              <w:rStyle w:val="Enfasiintensa"/>
              <w:sz w:val="28"/>
            </w:rPr>
          </w:rPrChange>
        </w:rPr>
        <w:t>Assumptions</w:t>
      </w:r>
    </w:p>
    <w:p xmlns:wp14="http://schemas.microsoft.com/office/word/2010/wordml" w:rsidRPr="00634BB8" w:rsidR="00BC1783" w:rsidP="0694CF4D" w:rsidRDefault="00BC1783" w14:paraId="180CB1EB" wp14:noSpellErr="1" wp14:textId="4C522111">
      <w:pPr>
        <w:pStyle w:val="Paragrafoelenco"/>
        <w:numPr>
          <w:ilvl w:val="0"/>
          <w:numId w:val="11"/>
        </w:numPr>
        <w:spacing w:after="0" w:line="240" w:lineRule="auto"/>
        <w:rPr>
          <w:color w:val="000000" w:themeColor="text1" w:themeTint="FF" w:themeShade="FF"/>
          <w:lang w:val="it-IT"/>
          <w:rPrChange w:author="Salvatore Salernitano" w:date="2019-01-08T15:31:49.1610785" w:id="463706248">
            <w:rPr/>
          </w:rPrChange>
        </w:rPr>
        <w:pPrChange w:author="Salvatore Salernitano" w:date="2019-01-08T15:31:49.1610785" w:id="522">
          <w:pPr>
            <w:pStyle w:val="Paragrafoelenco"/>
            <w:numPr>
              <w:numId w:val="30"/>
            </w:numPr>
            <w:tabs>
              <w:tab w:val="num" w:pos="360"/>
              <w:tab w:val="num" w:pos="720"/>
            </w:tabs>
            <w:spacing w:after="0" w:line="240" w:lineRule="auto"/>
            <w:ind w:hanging="720"/>
          </w:pPr>
        </w:pPrChange>
      </w:pPr>
      <w:r w:rsidRPr="00634BB8">
        <w:rPr>
          <w:rFonts w:ascii="Times New Roman" w:hAnsi="Times New Roman"/>
          <w:lang w:val="it-IT"/>
          <w:rPrChange w:author="Lorenzo Salvi" w:date="2019-01-07T14:27:00Z" w:id="1470504967">
            <w:rPr>
              <w:rFonts w:ascii="Times New Roman" w:hAnsi="Times New Roman"/>
            </w:rPr>
          </w:rPrChange>
        </w:rPr>
        <w:t xml:space="preserve">Potranno utilizzare il Sistema solo </w:t>
      </w:r>
      <w:ins w:author="Salvatore Salernitano" w:date="2019-01-08T15:31:49.1610785" w:id="1324568379">
        <w:r w:rsidRPr="00634BB8" w:rsidR="0694CF4D">
          <w:rPr>
            <w:rFonts w:ascii="Times New Roman" w:hAnsi="Times New Roman"/>
            <w:lang w:val="it-IT"/>
            <w:rPrChange w:author="Lorenzo Salvi" w:date="2019-01-07T14:27:00Z" w:id="70016767">
              <w:rPr>
                <w:rFonts w:ascii="Times New Roman" w:hAnsi="Times New Roman"/>
              </w:rPr>
            </w:rPrChange>
          </w:rPr>
          <w:t>i</w:t>
        </w:r>
      </w:ins>
      <w:del w:author="Salvatore Salernitano" w:date="2019-01-08T15:31:49.1610785" w:id="373571802">
        <w:r w:rsidRPr="00634BB8" w:rsidDel="0694CF4D">
          <w:rPr>
            <w:rFonts w:ascii="Times New Roman" w:hAnsi="Times New Roman"/>
            <w:lang w:val="it-IT"/>
            <w:rPrChange w:author="Lorenzo Salvi" w:date="2019-01-07T14:27:00Z" w:id="373544228">
              <w:rPr>
                <w:rFonts w:ascii="Times New Roman" w:hAnsi="Times New Roman"/>
              </w:rPr>
            </w:rPrChange>
          </w:rPr>
          <w:delText xml:space="preserve">I</w:delText>
        </w:r>
      </w:del>
      <w:r w:rsidRPr="00634BB8">
        <w:rPr>
          <w:rFonts w:ascii="Times New Roman" w:hAnsi="Times New Roman"/>
          <w:lang w:val="it-IT"/>
          <w:rPrChange w:author="Lorenzo Salvi" w:date="2019-01-07T14:27:00Z" w:id="1395641599">
            <w:rPr>
              <w:rFonts w:ascii="Times New Roman" w:hAnsi="Times New Roman"/>
            </w:rPr>
          </w:rPrChange>
        </w:rPr>
        <w:t xml:space="preserve"> gestori dei sensori </w:t>
      </w:r>
      <w:ins w:author="Salvatore Salernitano" w:date="2019-01-08T15:31:49.1610785" w:id="1629106301">
        <w:r w:rsidRPr="00634BB8" w:rsidR="0694CF4D">
          <w:rPr>
            <w:rFonts w:ascii="Times New Roman" w:hAnsi="Times New Roman"/>
            <w:lang w:val="it-IT"/>
            <w:rPrChange w:author="Lorenzo Salvi" w:date="2019-01-07T14:27:00Z" w:id="763581270">
              <w:rPr>
                <w:rFonts w:ascii="Times New Roman" w:hAnsi="Times New Roman"/>
              </w:rPr>
            </w:rPrChange>
          </w:rPr>
          <w:t xml:space="preserve">e gli amministratori </w:t>
        </w:r>
      </w:ins>
      <w:r w:rsidRPr="00634BB8">
        <w:rPr>
          <w:rFonts w:ascii="Times New Roman" w:hAnsi="Times New Roman"/>
          <w:lang w:val="it-IT"/>
          <w:rPrChange w:author="Lorenzo Salvi" w:date="2019-01-07T14:27:00Z" w:id="523">
            <w:rPr>
              <w:rFonts w:ascii="Times New Roman" w:hAnsi="Times New Roman"/>
            </w:rPr>
          </w:rPrChange>
        </w:rPr>
        <w:t>che hanno delle credenziali d’accesso (Username e Password);</w:t>
      </w:r>
    </w:p>
    <w:p xmlns:wp14="http://schemas.microsoft.com/office/word/2010/wordml" w:rsidRPr="00634BB8" w:rsidR="00BC1783" w:rsidRDefault="00BC1783" w14:paraId="1419F811" wp14:textId="77777777">
      <w:pPr>
        <w:pStyle w:val="Paragrafoelenco"/>
        <w:numPr>
          <w:ilvl w:val="0"/>
          <w:numId w:val="11"/>
        </w:numPr>
        <w:spacing w:after="0" w:line="240" w:lineRule="auto"/>
        <w:rPr>
          <w:color w:val="000000" w:themeColor="text1"/>
          <w:lang w:val="it-IT"/>
          <w:rPrChange w:author="Lorenzo Salvi" w:date="2019-01-07T14:25:00Z" w:id="524">
            <w:rPr>
              <w:color w:val="000000" w:themeColor="text1"/>
            </w:rPr>
          </w:rPrChange>
        </w:rPr>
        <w:pPrChange w:author="tony" w:date="2019-01-07T11:28:00Z" w:id="525">
          <w:pPr>
            <w:pStyle w:val="Paragrafoelenco"/>
            <w:numPr>
              <w:numId w:val="30"/>
            </w:numPr>
            <w:tabs>
              <w:tab w:val="num" w:pos="360"/>
              <w:tab w:val="num" w:pos="720"/>
            </w:tabs>
            <w:spacing w:after="0" w:line="240" w:lineRule="auto"/>
            <w:ind w:hanging="720"/>
          </w:pPr>
        </w:pPrChange>
      </w:pPr>
      <w:r w:rsidRPr="00634BB8">
        <w:rPr>
          <w:rFonts w:ascii="Times New Roman" w:hAnsi="Times New Roman"/>
          <w:lang w:val="it-IT"/>
          <w:rPrChange w:author="Lorenzo Salvi" w:date="2019-01-07T14:25:00Z" w:id="526">
            <w:rPr>
              <w:rFonts w:ascii="Times New Roman" w:hAnsi="Times New Roman"/>
            </w:rPr>
          </w:rPrChange>
        </w:rPr>
        <w:t>Il sensore dovrà avere, al momento della sua prima configurazione, un backup di default ed un range di valori accettabili inerenti alle variabili ambientali.</w:t>
      </w:r>
    </w:p>
    <w:p xmlns:wp14="http://schemas.microsoft.com/office/word/2010/wordml" w:rsidRPr="00634BB8" w:rsidR="00BC1783" w:rsidRDefault="00BC1783" w14:paraId="4C6EA71E" wp14:textId="77777777">
      <w:pPr>
        <w:pStyle w:val="Paragrafoelenco"/>
        <w:numPr>
          <w:ilvl w:val="0"/>
          <w:numId w:val="11"/>
        </w:numPr>
        <w:spacing w:after="0" w:line="240" w:lineRule="auto"/>
        <w:rPr>
          <w:color w:val="000000" w:themeColor="text1"/>
          <w:lang w:val="it-IT"/>
          <w:rPrChange w:author="Lorenzo Salvi" w:date="2019-01-07T14:25:00Z" w:id="527">
            <w:rPr>
              <w:color w:val="000000" w:themeColor="text1"/>
            </w:rPr>
          </w:rPrChange>
        </w:rPr>
        <w:pPrChange w:author="tony" w:date="2019-01-07T11:28:00Z" w:id="528">
          <w:pPr>
            <w:pStyle w:val="Paragrafoelenco"/>
            <w:numPr>
              <w:numId w:val="30"/>
            </w:numPr>
            <w:tabs>
              <w:tab w:val="num" w:pos="360"/>
              <w:tab w:val="num" w:pos="720"/>
            </w:tabs>
            <w:spacing w:after="0" w:line="240" w:lineRule="auto"/>
            <w:ind w:hanging="720"/>
          </w:pPr>
        </w:pPrChange>
      </w:pPr>
      <w:r w:rsidRPr="00634BB8">
        <w:rPr>
          <w:rFonts w:ascii="Times New Roman" w:hAnsi="Times New Roman"/>
          <w:lang w:val="it-IT"/>
          <w:rPrChange w:author="Lorenzo Salvi" w:date="2019-01-07T14:25:00Z" w:id="529">
            <w:rPr>
              <w:rFonts w:ascii="Times New Roman" w:hAnsi="Times New Roman"/>
            </w:rPr>
          </w:rPrChange>
        </w:rPr>
        <w:t>Il sensore acquisisce i valori ambientali in un lasso di tempo determinato.</w:t>
      </w:r>
    </w:p>
    <w:p xmlns:wp14="http://schemas.microsoft.com/office/word/2010/wordml" w:rsidRPr="00634BB8" w:rsidR="00BC1783" w:rsidRDefault="00BC1783" w14:paraId="524ED822" wp14:textId="77777777">
      <w:pPr>
        <w:pStyle w:val="Paragrafoelenco"/>
        <w:numPr>
          <w:ilvl w:val="0"/>
          <w:numId w:val="11"/>
        </w:numPr>
        <w:spacing w:after="0" w:line="240" w:lineRule="auto"/>
        <w:rPr>
          <w:color w:val="000000" w:themeColor="text1"/>
          <w:lang w:val="it-IT"/>
          <w:rPrChange w:author="Lorenzo Salvi" w:date="2019-01-07T14:25:00Z" w:id="530">
            <w:rPr>
              <w:color w:val="000000" w:themeColor="text1"/>
            </w:rPr>
          </w:rPrChange>
        </w:rPr>
        <w:pPrChange w:author="tony" w:date="2019-01-07T11:28:00Z" w:id="531">
          <w:pPr>
            <w:pStyle w:val="Paragrafoelenco"/>
            <w:numPr>
              <w:numId w:val="30"/>
            </w:numPr>
            <w:tabs>
              <w:tab w:val="num" w:pos="360"/>
              <w:tab w:val="num" w:pos="720"/>
            </w:tabs>
            <w:spacing w:after="0" w:line="240" w:lineRule="auto"/>
            <w:ind w:hanging="720"/>
          </w:pPr>
        </w:pPrChange>
      </w:pPr>
      <w:r w:rsidRPr="00634BB8">
        <w:rPr>
          <w:rFonts w:ascii="Times New Roman" w:hAnsi="Times New Roman"/>
          <w:lang w:val="it-IT"/>
          <w:rPrChange w:author="Lorenzo Salvi" w:date="2019-01-07T14:25:00Z" w:id="532">
            <w:rPr>
              <w:rFonts w:ascii="Times New Roman" w:hAnsi="Times New Roman"/>
            </w:rPr>
          </w:rPrChange>
        </w:rPr>
        <w:t>I sensori non devono comunicare tra loro.</w:t>
      </w:r>
    </w:p>
    <w:p xmlns:wp14="http://schemas.microsoft.com/office/word/2010/wordml" w:rsidRPr="00634BB8" w:rsidR="00BC1783" w:rsidRDefault="00BC1783" w14:paraId="47F54FF5" wp14:textId="77777777">
      <w:pPr>
        <w:pStyle w:val="Paragrafoelenco"/>
        <w:numPr>
          <w:ilvl w:val="0"/>
          <w:numId w:val="11"/>
        </w:numPr>
        <w:spacing w:after="0" w:line="240" w:lineRule="auto"/>
        <w:rPr>
          <w:color w:val="000000" w:themeColor="text1"/>
          <w:lang w:val="it-IT"/>
          <w:rPrChange w:author="Lorenzo Salvi" w:date="2019-01-07T14:25:00Z" w:id="533">
            <w:rPr>
              <w:color w:val="000000" w:themeColor="text1"/>
            </w:rPr>
          </w:rPrChange>
        </w:rPr>
        <w:pPrChange w:author="tony" w:date="2019-01-07T11:28:00Z" w:id="534">
          <w:pPr>
            <w:pStyle w:val="Paragrafoelenco"/>
            <w:numPr>
              <w:numId w:val="30"/>
            </w:numPr>
            <w:tabs>
              <w:tab w:val="num" w:pos="360"/>
              <w:tab w:val="num" w:pos="720"/>
            </w:tabs>
            <w:spacing w:after="0" w:line="240" w:lineRule="auto"/>
            <w:ind w:hanging="720"/>
          </w:pPr>
        </w:pPrChange>
      </w:pPr>
      <w:r w:rsidRPr="00634BB8">
        <w:rPr>
          <w:rFonts w:ascii="Times New Roman" w:hAnsi="Times New Roman"/>
          <w:lang w:val="it-IT"/>
          <w:rPrChange w:author="Lorenzo Salvi" w:date="2019-01-07T14:25:00Z" w:id="535">
            <w:rPr>
              <w:rFonts w:ascii="Times New Roman" w:hAnsi="Times New Roman"/>
            </w:rPr>
          </w:rPrChange>
        </w:rPr>
        <w:t>Il segnale verrà eliminato programmaticamente ogni 6 ore.</w:t>
      </w:r>
    </w:p>
    <w:p xmlns:wp14="http://schemas.microsoft.com/office/word/2010/wordml" w:rsidRPr="00634BB8" w:rsidR="00BC1783" w:rsidRDefault="00BC1783" w14:paraId="0460E80F" wp14:textId="77777777">
      <w:pPr>
        <w:pStyle w:val="Paragrafoelenco"/>
        <w:numPr>
          <w:ilvl w:val="0"/>
          <w:numId w:val="11"/>
        </w:numPr>
        <w:spacing w:after="0" w:line="240" w:lineRule="auto"/>
        <w:rPr>
          <w:color w:val="000000" w:themeColor="text1"/>
          <w:lang w:val="it-IT"/>
          <w:rPrChange w:author="Lorenzo Salvi" w:date="2019-01-07T14:25:00Z" w:id="536">
            <w:rPr>
              <w:color w:val="000000" w:themeColor="text1"/>
            </w:rPr>
          </w:rPrChange>
        </w:rPr>
        <w:pPrChange w:author="tony" w:date="2019-01-07T11:28:00Z" w:id="537">
          <w:pPr>
            <w:pStyle w:val="Paragrafoelenco"/>
            <w:numPr>
              <w:numId w:val="30"/>
            </w:numPr>
            <w:tabs>
              <w:tab w:val="num" w:pos="360"/>
              <w:tab w:val="num" w:pos="720"/>
            </w:tabs>
            <w:spacing w:after="0" w:line="240" w:lineRule="auto"/>
            <w:ind w:hanging="720"/>
          </w:pPr>
        </w:pPrChange>
      </w:pPr>
      <w:r w:rsidRPr="00634BB8">
        <w:rPr>
          <w:rFonts w:ascii="Times New Roman" w:hAnsi="Times New Roman"/>
          <w:lang w:val="it-IT"/>
          <w:rPrChange w:author="Lorenzo Salvi" w:date="2019-01-07T14:25:00Z" w:id="538">
            <w:rPr>
              <w:rFonts w:ascii="Times New Roman" w:hAnsi="Times New Roman"/>
            </w:rPr>
          </w:rPrChange>
        </w:rPr>
        <w:t>Esiste almeno un Amministratore al momento della creazione del Sistema Software.</w:t>
      </w:r>
    </w:p>
    <w:p xmlns:wp14="http://schemas.microsoft.com/office/word/2010/wordml" w:rsidRPr="00634BB8" w:rsidR="00E4636F" w:rsidP="10378161" w:rsidRDefault="00BC1783" w14:paraId="0B78F4E6" wp14:textId="77777777" wp14:noSpellErr="1">
      <w:pPr>
        <w:pStyle w:val="Paragrafoelenco"/>
        <w:numPr>
          <w:ilvl w:val="0"/>
          <w:numId w:val="11"/>
        </w:numPr>
        <w:spacing w:after="0" w:line="240" w:lineRule="auto"/>
        <w:rPr>
          <w:ins w:author="Salvatore Salernitano" w:date="2019-01-14T13:51:15.7658282" w:id="1520412051"/>
          <w:lang w:val="it-IT"/>
          <w:rPrChange w:author="Salvatore Salernitano" w:date="2019-01-14T13:51:15.7658282" w:id="1022858624">
            <w:rPr/>
          </w:rPrChange>
        </w:rPr>
        <w:pPrChange w:author="Salvatore Salernitano" w:date="2019-01-14T13:51:15.7658282" w:id="540">
          <w:pPr>
            <w:pStyle w:val="Paragrafoelenco"/>
            <w:numPr>
              <w:numId w:val="30"/>
            </w:numPr>
            <w:tabs>
              <w:tab w:val="num" w:pos="360"/>
              <w:tab w:val="num" w:pos="720"/>
            </w:tabs>
            <w:spacing w:after="0" w:line="240" w:lineRule="auto"/>
            <w:ind w:hanging="720"/>
          </w:pPr>
        </w:pPrChange>
      </w:pPr>
      <w:r w:rsidRPr="00634BB8">
        <w:rPr>
          <w:rFonts w:ascii="Times New Roman" w:hAnsi="Times New Roman"/>
          <w:lang w:val="it-IT"/>
          <w:rPrChange w:author="Lorenzo Salvi" w:date="2019-01-07T14:25:00Z" w:id="541">
            <w:rPr>
              <w:rFonts w:ascii="Times New Roman" w:hAnsi="Times New Roman"/>
            </w:rPr>
          </w:rPrChange>
        </w:rPr>
        <w:t>Il sistema dovrà supportare lo storage and il processing di almeno 150.000 messaggi al minuto.</w:t>
      </w:r>
    </w:p>
    <w:p w:rsidR="10378161" w:rsidP="401B4B06" w:rsidRDefault="10378161" w14:paraId="6C5EE58E" w14:noSpellErr="1" w14:textId="0BEDB544">
      <w:pPr>
        <w:pStyle w:val="Paragrafoelenco"/>
        <w:numPr>
          <w:ilvl w:val="0"/>
          <w:numId w:val="11"/>
        </w:numPr>
        <w:spacing w:after="0" w:line="240" w:lineRule="auto"/>
        <w:rPr>
          <w:lang w:val="it-IT"/>
          <w:rPrChange w:author="Salvatore Salernitano" w:date="2019-01-14T13:56:17.6014858" w:id="596840350">
            <w:rPr/>
          </w:rPrChange>
        </w:rPr>
        <w:pPrChange w:author="Salvatore Salernitano" w:date="2019-01-14T13:56:17.6014858" w:id="1447809926">
          <w:pPr/>
        </w:pPrChange>
      </w:pPr>
      <w:ins w:author="Salvatore Salernitano" w:date="2019-01-14T13:51:15.7658282" w:id="1773473255">
        <w:r w:rsidRPr="10378161" w:rsidR="10378161">
          <w:rPr>
            <w:rFonts w:ascii="Times New Roman" w:hAnsi="Times New Roman"/>
            <w:lang w:val="it-IT"/>
            <w:rPrChange w:author="Salvatore Salernitano" w:date="2019-01-14T13:51:15.7658282" w:id="1006258778">
              <w:rPr/>
            </w:rPrChange>
          </w:rPr>
          <w:t xml:space="preserve">Ogni </w:t>
        </w:r>
      </w:ins>
      <w:ins w:author="Lorenzo Salvi" w:date="2019-01-14T13:53:16.5887357" w:id="1575833101">
        <w:r w:rsidRPr="10378161" w:rsidR="7BDACF4D">
          <w:rPr>
            <w:rFonts w:ascii="Times New Roman" w:hAnsi="Times New Roman"/>
            <w:lang w:val="it-IT"/>
            <w:rPrChange w:author="Salvatore Salernitano" w:date="2019-01-14T13:51:15.7658282" w:id="717101518">
              <w:rPr/>
            </w:rPrChange>
          </w:rPr>
          <w:t xml:space="preserve">Utente, quindi Amministratore </w:t>
        </w:r>
        <w:r w:rsidRPr="10378161" w:rsidR="7BDACF4D">
          <w:rPr>
            <w:rFonts w:ascii="Times New Roman" w:hAnsi="Times New Roman"/>
            <w:lang w:val="it-IT"/>
            <w:rPrChange w:author="Salvatore Salernitano" w:date="2019-01-14T13:51:15.7658282" w:id="617089170">
              <w:rPr/>
            </w:rPrChange>
          </w:rPr>
          <w:t>e</w:t>
        </w:r>
        <w:del w:author="Salvatore Salernitano" w:date="2019-01-14T13:56:17.6014858" w:id="353722703">
          <w:r w:rsidRPr="10378161" w:rsidDel="401B4B06" w:rsidR="7BDACF4D">
            <w:rPr>
              <w:rFonts w:ascii="Times New Roman" w:hAnsi="Times New Roman"/>
              <w:lang w:val="it-IT"/>
              <w:rPrChange w:author="Salvatore Salernitano" w:date="2019-01-14T13:51:15.7658282" w:id="1968415662">
                <w:rPr/>
              </w:rPrChange>
            </w:rPr>
            <w:delText>d</w:delText>
          </w:r>
        </w:del>
        <w:r w:rsidRPr="10378161" w:rsidR="7BDACF4D">
          <w:rPr>
            <w:rFonts w:ascii="Times New Roman" w:hAnsi="Times New Roman"/>
            <w:lang w:val="it-IT"/>
            <w:rPrChange w:author="Salvatore Salernitano" w:date="2019-01-14T13:51:15.7658282" w:id="1189459985">
              <w:rPr/>
            </w:rPrChange>
          </w:rPr>
          <w:t xml:space="preserve"> Gestore, </w:t>
        </w:r>
      </w:ins>
      <w:ins w:author="Salvatore Salernitano" w:date="2019-01-14T13:51:15.7658282" w:id="1180473553">
        <w:del w:author="Lorenzo Salvi" w:date="2019-01-14T13:53:16.5887357" w:id="209556265">
          <w:r w:rsidRPr="10378161" w:rsidDel="7BDACF4D" w:rsidR="10378161">
            <w:rPr>
              <w:rFonts w:ascii="Times New Roman" w:hAnsi="Times New Roman"/>
              <w:lang w:val="it-IT"/>
              <w:rPrChange w:author="Salvatore Salernitano" w:date="2019-01-14T13:51:15.7658282" w:id="53342922">
                <w:rPr/>
              </w:rPrChange>
            </w:rPr>
            <w:delText xml:space="preserve">Gestore dei Sensori </w:delText>
          </w:r>
        </w:del>
        <w:r w:rsidRPr="10378161" w:rsidR="10378161">
          <w:rPr>
            <w:rFonts w:ascii="Times New Roman" w:hAnsi="Times New Roman"/>
            <w:lang w:val="it-IT"/>
            <w:rPrChange w:author="Salvatore Salernitano" w:date="2019-01-14T13:51:15.7658282" w:id="460080125">
              <w:rPr/>
            </w:rPrChange>
          </w:rPr>
          <w:t>dovr</w:t>
        </w:r>
      </w:ins>
      <w:ins w:author="Lorenzo Salvi" w:date="2019-01-14T13:52:16.3882639" w:id="583495321">
        <w:r w:rsidRPr="10378161" w:rsidR="1B52AA25">
          <w:rPr>
            <w:rFonts w:ascii="Times New Roman" w:hAnsi="Times New Roman"/>
            <w:lang w:val="it-IT"/>
            <w:rPrChange w:author="Salvatore Salernitano" w:date="2019-01-14T13:51:15.7658282" w:id="2067360399">
              <w:rPr/>
            </w:rPrChange>
          </w:rPr>
          <w:t xml:space="preserve">à avere una postazione di lavoro. </w:t>
        </w:r>
      </w:ins>
      <w:ins w:author="Lorenzo Salvi" w:date="2019-01-14T13:53:16.5887357" w:id="1762330548">
        <w:r w:rsidRPr="10378161" w:rsidR="7BDACF4D">
          <w:rPr>
            <w:rFonts w:ascii="Times New Roman" w:hAnsi="Times New Roman"/>
            <w:lang w:val="it-IT"/>
            <w:rPrChange w:author="Salvatore Salernitano" w:date="2019-01-14T13:51:15.7658282" w:id="1936997939">
              <w:rPr/>
            </w:rPrChange>
          </w:rPr>
          <w:t xml:space="preserve">In </w:t>
        </w:r>
      </w:ins>
      <w:ins w:author="Lorenzo Salvi" w:date="2019-01-14T13:54:16.9536986" w:id="194566600">
        <w:r w:rsidRPr="10378161" w:rsidR="0C9BD938">
          <w:rPr>
            <w:rFonts w:ascii="Times New Roman" w:hAnsi="Times New Roman"/>
            <w:lang w:val="it-IT"/>
            <w:rPrChange w:author="Salvatore Salernitano" w:date="2019-01-14T13:51:15.7658282" w:id="1381279623">
              <w:rPr/>
            </w:rPrChange>
          </w:rPr>
          <w:t xml:space="preserve">questo modo, nel momento in cui un generico utente </w:t>
        </w:r>
        <w:r w:rsidRPr="10378161" w:rsidR="0C9BD938">
          <w:rPr>
            <w:rFonts w:ascii="Times New Roman" w:hAnsi="Times New Roman"/>
            <w:lang w:val="it-IT"/>
            <w:rPrChange w:author="Salvatore Salernitano" w:date="2019-01-14T13:51:15.7658282" w:id="1193269636">
              <w:rPr/>
            </w:rPrChange>
          </w:rPr>
          <w:t xml:space="preserve">riscontr</w:t>
        </w:r>
      </w:ins>
      <w:ins w:author="Lorenzo Salvi" w:date="2019-01-14T13:55:17.2269354" w:id="1161295599">
        <w:r w:rsidRPr="10378161" w:rsidR="42290243">
          <w:rPr>
            <w:rFonts w:ascii="Times New Roman" w:hAnsi="Times New Roman"/>
            <w:lang w:val="it-IT"/>
            <w:rPrChange w:author="Salvatore Salernitano" w:date="2019-01-14T13:51:15.7658282" w:id="1091546879">
              <w:rPr/>
            </w:rPrChange>
          </w:rPr>
          <w:t xml:space="preserve">erà</w:t>
        </w:r>
      </w:ins>
      <w:ins w:author="Lorenzo Salvi" w:date="2019-01-14T13:54:16.9536986" w:id="166940871">
        <w:r w:rsidRPr="10378161" w:rsidR="0C9BD938">
          <w:rPr>
            <w:rFonts w:ascii="Times New Roman" w:hAnsi="Times New Roman"/>
            <w:lang w:val="it-IT"/>
            <w:rPrChange w:author="Salvatore Salernitano" w:date="2019-01-14T13:51:15.7658282" w:id="2140378312">
              <w:rPr/>
            </w:rPrChange>
          </w:rPr>
          <w:t xml:space="preserve"> una problematica</w:t>
        </w:r>
      </w:ins>
      <w:ins w:author="Lorenzo Salvi" w:date="2019-01-14T13:55:17.2269354" w:id="425916313">
        <w:r w:rsidRPr="10378161" w:rsidR="42290243">
          <w:rPr>
            <w:rFonts w:ascii="Times New Roman" w:hAnsi="Times New Roman"/>
            <w:lang w:val="it-IT"/>
            <w:rPrChange w:author="Salvatore Salernitano" w:date="2019-01-14T13:51:15.7658282" w:id="568554744">
              <w:rPr/>
            </w:rPrChange>
          </w:rPr>
          <w:t xml:space="preserve">, non verrà compromesso </w:t>
        </w:r>
      </w:ins>
      <w:ins w:author="Salvatore Salernitano" w:date="2019-01-14T13:56:17.6014858" w:id="771969621">
        <w:r w:rsidRPr="401B4B06" w:rsidR="401B4B06">
          <w:rPr>
            <w:rFonts w:ascii="Times New Roman" w:hAnsi="Times New Roman"/>
            <w:lang w:val="it-IT"/>
            <w:rPrChange w:author="Salvatore Salernitano" w:date="2019-01-14T13:56:17.6014858" w:id="1754290139">
              <w:rPr/>
            </w:rPrChange>
          </w:rPr>
          <w:t>il lavoro di altri utenti.</w:t>
        </w:r>
      </w:ins>
      <w:ins w:author="Lorenzo Salvi" w:date="2019-01-14T13:55:17.2269354" w:id="2016316431">
        <w:r w:rsidRPr="42290243" w:rsidR="42290243">
          <w:rPr>
            <w:rFonts w:ascii="Times New Roman" w:hAnsi="Times New Roman"/>
            <w:lang w:val="it-IT"/>
            <w:rPrChange w:author="Lorenzo Salvi" w:date="2019-01-14T13:55:17.2269354" w:id="421114529">
              <w:rPr/>
            </w:rPrChange>
          </w:rPr>
          <w:t xml:space="preserve"> </w:t>
        </w:r>
      </w:ins>
      <w:ins w:author="Lorenzo Salvi" w:date="2019-01-14T13:53:16.5887357" w:id="530998776">
        <w:r w:rsidRPr="10378161" w:rsidR="7BDACF4D">
          <w:rPr>
            <w:rFonts w:ascii="Times New Roman" w:hAnsi="Times New Roman"/>
            <w:lang w:val="it-IT"/>
            <w:rPrChange w:author="Salvatore Salernitano" w:date="2019-01-14T13:51:15.7658282" w:id="2040636688">
              <w:rPr/>
            </w:rPrChange>
          </w:rPr>
          <w:t xml:space="preserve"> </w:t>
        </w:r>
      </w:ins>
    </w:p>
    <w:p xmlns:wp14="http://schemas.microsoft.com/office/word/2010/wordml" w:rsidRPr="00634BB8" w:rsidR="00BC1783" w:rsidDel="5315887D" w:rsidP="00BC1783" w:rsidRDefault="00BC1783" w14:paraId="1A81F0B1" wp14:textId="77777777">
      <w:pPr>
        <w:pStyle w:val="Paragrafoelenco"/>
        <w:spacing w:after="0" w:line="240" w:lineRule="auto"/>
        <w:rPr>
          <w:del w:author="Marco Poscente" w:date="2019-01-08T15:30:48.5278182" w:id="207510891"/>
          <w:lang w:val="it-IT"/>
          <w:rPrChange w:author="Lorenzo Salvi" w:date="2019-01-07T14:25:00Z" w:id="542">
            <w:rPr/>
          </w:rPrChange>
        </w:rPr>
      </w:pPr>
    </w:p>
    <w:p xmlns:wp14="http://schemas.microsoft.com/office/word/2010/wordml" w:rsidRPr="00634BB8" w:rsidR="00E4636F" w:rsidP="5315887D" w:rsidRDefault="00E4636F" w14:paraId="717AAFBA" wp14:textId="5886DAE5">
      <w:pPr>
        <w:pStyle w:val="Normale"/>
        <w:spacing w:after="0" w:line="240" w:lineRule="auto"/>
        <w:rPr>
          <w:lang w:val="it-IT"/>
          <w:rPrChange w:author="Lorenzo Salvi" w:date="2019-01-07T14:25:00Z" w:id="543">
            <w:rPr/>
          </w:rPrChange>
        </w:rPr>
        <w:pPrChange w:author="Marco Poscente" w:date="2019-01-08T15:30:48.5278182" w:id="2038933787">
          <w:pPr/>
        </w:pPrChange>
      </w:pPr>
    </w:p>
    <w:p xmlns:wp14="http://schemas.microsoft.com/office/word/2010/wordml" w:rsidRPr="00BD56BD" w:rsidR="003C1370" w:rsidDel="790CCFC3" w:rsidP="789AC3C4" w:rsidRDefault="003C1370" wp14:noSpellErr="1" w14:paraId="7A9A2EE9" wp14:textId="7BE0D4A1">
      <w:pPr>
        <w:widowControl w:val="0"/>
        <w:autoSpaceDE w:val="0"/>
        <w:autoSpaceDN w:val="0"/>
        <w:adjustRightInd w:val="0"/>
        <w:spacing w:after="300" w:line="360" w:lineRule="auto"/>
        <w:rPr>
          <w:ins w:author="Salvatore Salernitano" w:date="2019-01-08T15:44:45.9968206" w:id="1890661045"/>
          <w:del w:author="Marco Poscente" w:date="2019-01-09T09:59:58.8491178" w:id="92191712"/>
          <w:rFonts w:ascii="Cambria" w:hAnsi="Cambria" w:eastAsia="MS Mincho" w:cs="Cambria"/>
          <w:b w:val="1"/>
          <w:bCs w:val="1"/>
          <w:i w:val="1"/>
          <w:iCs w:val="1"/>
          <w:color w:val="4F81BD" w:themeColor="accent1" w:themeTint="FF" w:themeShade="FF"/>
          <w:sz w:val="28"/>
          <w:szCs w:val="28"/>
          <w:rPrChange w:author="Salvatore Salernitano" w:date="2019-01-08T15:44:45.9968206" w:id="181311099">
            <w:rPr/>
          </w:rPrChange>
        </w:rPr>
        <w:pPrChange w:author="Salvatore Salernitano" w:date="2019-01-08T15:44:45.9968206" w:id="1027303404">
          <w:pPr>
            <w:widowControl w:val="0"/>
            <w:autoSpaceDE w:val="0"/>
            <w:autoSpaceDN w:val="0"/>
            <w:adjustRightInd w:val="0"/>
          </w:pPr>
        </w:pPrChange>
      </w:pPr>
      <w:r w:rsidRPr="789AC3C4">
        <w:rPr>
          <w:rFonts w:ascii="Cambria" w:hAnsi="Cambria" w:eastAsia="MS Mincho" w:cs="Cambria"/>
          <w:b w:val="1"/>
          <w:bCs w:val="1"/>
          <w:i w:val="1"/>
          <w:iCs w:val="1"/>
          <w:color w:val="4F81BD"/>
          <w:spacing w:val="5"/>
          <w:kern w:val="1"/>
          <w:sz w:val="28"/>
          <w:szCs w:val="28"/>
        </w:rPr>
        <w:t/>
      </w:r>
    </w:p>
    <w:p xmlns:wp14="http://schemas.microsoft.com/office/word/2010/wordml" w:rsidRPr="00BD56BD" w:rsidR="003C1370" w:rsidDel="790CCFC3" w:rsidP="789AC3C4" w:rsidRDefault="003C1370" wp14:noSpellErr="1" w14:paraId="20F4C230" wp14:textId="2F4E674D">
      <w:pPr>
        <w:widowControl w:val="0"/>
        <w:autoSpaceDE w:val="0"/>
        <w:autoSpaceDN w:val="0"/>
        <w:adjustRightInd w:val="0"/>
        <w:spacing w:after="300" w:line="360" w:lineRule="auto"/>
        <w:rPr>
          <w:ins w:author="Salvatore Salernitano" w:date="2019-01-08T15:44:45.9968206" w:id="1202370451"/>
          <w:del w:author="Marco Poscente" w:date="2019-01-09T09:59:58.8491178" w:id="1558576873"/>
          <w:rFonts w:ascii="Cambria" w:hAnsi="Cambria" w:eastAsia="MS Mincho" w:cs="Cambria"/>
          <w:b w:val="1"/>
          <w:bCs w:val="1"/>
          <w:i w:val="1"/>
          <w:iCs w:val="1"/>
          <w:color w:val="4F81BD" w:themeColor="accent1" w:themeTint="FF" w:themeShade="FF"/>
          <w:sz w:val="28"/>
          <w:szCs w:val="28"/>
          <w:rPrChange w:author="Salvatore Salernitano" w:date="2019-01-08T15:44:45.9968206" w:id="1577481879">
            <w:rPr/>
          </w:rPrChange>
        </w:rPr>
        <w:pPrChange w:author="Salvatore Salernitano" w:date="2019-01-08T15:44:45.9968206" w:id="42121503">
          <w:pPr>
            <w:widowControl w:val="0"/>
            <w:autoSpaceDE w:val="0"/>
            <w:autoSpaceDN w:val="0"/>
            <w:adjustRightInd w:val="0"/>
          </w:pPr>
        </w:pPrChange>
      </w:pPr>
      <w:r w:rsidRPr="789AC3C4">
        <w:rPr>
          <w:rFonts w:ascii="Cambria" w:hAnsi="Cambria" w:eastAsia="MS Mincho" w:cs="Cambria"/>
          <w:b w:val="1"/>
          <w:bCs w:val="1"/>
          <w:i w:val="1"/>
          <w:iCs w:val="1"/>
          <w:color w:val="4F81BD"/>
          <w:spacing w:val="5"/>
          <w:kern w:val="1"/>
          <w:sz w:val="28"/>
          <w:szCs w:val="28"/>
        </w:rPr>
        <w:t/>
      </w:r>
    </w:p>
    <w:p xmlns:wp14="http://schemas.microsoft.com/office/word/2010/wordml" w:rsidRPr="00BD56BD" w:rsidR="003C1370" w:rsidDel="790CCFC3" w:rsidP="789AC3C4" w:rsidRDefault="003C1370" wp14:noSpellErr="1" w14:paraId="0347B7CF" wp14:textId="6812B671">
      <w:pPr>
        <w:widowControl w:val="0"/>
        <w:autoSpaceDE w:val="0"/>
        <w:autoSpaceDN w:val="0"/>
        <w:adjustRightInd w:val="0"/>
        <w:spacing w:after="300" w:line="360" w:lineRule="auto"/>
        <w:rPr>
          <w:ins w:author="Salvatore Salernitano" w:date="2019-01-08T15:44:45.9968206" w:id="448830115"/>
          <w:del w:author="Marco Poscente" w:date="2019-01-09T09:59:58.8491178" w:id="794046652"/>
          <w:rFonts w:ascii="Cambria" w:hAnsi="Cambria" w:eastAsia="MS Mincho" w:cs="Cambria"/>
          <w:b w:val="1"/>
          <w:bCs w:val="1"/>
          <w:i w:val="1"/>
          <w:iCs w:val="1"/>
          <w:color w:val="4F81BD" w:themeColor="accent1" w:themeTint="FF" w:themeShade="FF"/>
          <w:sz w:val="28"/>
          <w:szCs w:val="28"/>
          <w:rPrChange w:author="Salvatore Salernitano" w:date="2019-01-08T15:44:45.9968206" w:id="1719197698">
            <w:rPr/>
          </w:rPrChange>
        </w:rPr>
        <w:pPrChange w:author="Salvatore Salernitano" w:date="2019-01-08T15:44:45.9968206" w:id="486948446">
          <w:pPr>
            <w:widowControl w:val="0"/>
            <w:autoSpaceDE w:val="0"/>
            <w:autoSpaceDN w:val="0"/>
            <w:adjustRightInd w:val="0"/>
          </w:pPr>
        </w:pPrChange>
      </w:pPr>
      <w:r w:rsidRPr="789AC3C4">
        <w:rPr>
          <w:rFonts w:ascii="Cambria" w:hAnsi="Cambria" w:eastAsia="MS Mincho" w:cs="Cambria"/>
          <w:b w:val="1"/>
          <w:bCs w:val="1"/>
          <w:i w:val="1"/>
          <w:iCs w:val="1"/>
          <w:color w:val="4F81BD"/>
          <w:spacing w:val="5"/>
          <w:kern w:val="1"/>
          <w:sz w:val="28"/>
          <w:szCs w:val="28"/>
        </w:rPr>
        <w:t/>
      </w:r>
    </w:p>
    <w:p xmlns:wp14="http://schemas.microsoft.com/office/word/2010/wordml" w:rsidRPr="00BD56BD" w:rsidR="003C1370" w:rsidP="790CCFC3" w:rsidRDefault="003C1370" w14:paraId="12FEE61C" wp14:textId="77777777" wp14:noSpellErr="1">
      <w:pPr>
        <w:pStyle w:val="Normale"/>
        <w:widowControl w:val="0"/>
        <w:autoSpaceDE w:val="0"/>
        <w:autoSpaceDN w:val="0"/>
        <w:adjustRightInd w:val="0"/>
        <w:spacing w:after="300" w:line="360" w:lineRule="auto"/>
        <w:rPr>
          <w:rFonts w:ascii="Cambria" w:hAnsi="Cambria" w:eastAsia="MS Mincho" w:cs="Cambria"/>
          <w:b w:val="1"/>
          <w:bCs w:val="1"/>
          <w:i w:val="1"/>
          <w:iCs w:val="1"/>
          <w:color w:val="4F81BD" w:themeColor="accent1" w:themeTint="FF" w:themeShade="FF"/>
          <w:sz w:val="28"/>
          <w:szCs w:val="28"/>
          <w:rPrChange w:author="Marco Poscente" w:date="2019-01-09T09:59:58.8491178" w:id="2019466422">
            <w:rPr/>
          </w:rPrChange>
        </w:rPr>
        <w:pPrChange w:author="Marco Poscente" w:date="2019-01-09T09:59:58.8491178" w:id="109833447">
          <w:pPr>
            <w:widowControl w:val="0"/>
            <w:autoSpaceDE w:val="0"/>
            <w:autoSpaceDN w:val="0"/>
            <w:adjustRightInd w:val="0"/>
          </w:pPr>
        </w:pPrChange>
      </w:pPr>
      <w:r w:rsidRPr="790CCFC3">
        <w:rPr>
          <w:rFonts w:ascii="Cambria" w:hAnsi="Cambria" w:eastAsia="MS Mincho" w:cs="Cambria"/>
          <w:b w:val="1"/>
          <w:bCs w:val="1"/>
          <w:i w:val="1"/>
          <w:iCs w:val="1"/>
          <w:color w:val="4F81BD"/>
          <w:spacing w:val="5"/>
          <w:kern w:val="1"/>
          <w:sz w:val="28"/>
          <w:szCs w:val="28"/>
        </w:rPr>
        <w:t>A.5 Prioritization</w:t>
      </w:r>
    </w:p>
    <w:tbl>
      <w:tblPr>
        <w:tblStyle w:val="Grigliatabella"/>
        <w:tblW w:w="0" w:type="auto"/>
        <w:tblLayout w:type="fixed"/>
        <w:tblLook w:val="06A0" w:firstRow="1" w:lastRow="0" w:firstColumn="1" w:lastColumn="0" w:noHBand="1" w:noVBand="1"/>
      </w:tblPr>
      <w:tblGrid>
        <w:gridCol w:w="3324"/>
        <w:gridCol w:w="3324"/>
        <w:gridCol w:w="3324"/>
      </w:tblGrid>
      <w:tr xmlns:wp14="http://schemas.microsoft.com/office/word/2010/wordml" w:rsidR="00BC1783" w:rsidTr="38D000E8" w14:paraId="14749F0E" wp14:textId="77777777">
        <w:tc>
          <w:tcPr>
            <w:tcW w:w="3324" w:type="dxa"/>
            <w:tcMar/>
          </w:tcPr>
          <w:p w:rsidR="00BC1783" w:rsidP="00D54DDA" w:rsidRDefault="00BC1783" w14:paraId="5F9111F9" wp14:textId="77777777">
            <w:pPr>
              <w:jc w:val="center"/>
            </w:pPr>
            <w:r w:rsidRPr="66473FFC">
              <w:rPr>
                <w:rFonts w:ascii="Arial" w:hAnsi="Arial" w:eastAsia="Arial" w:cs="Arial"/>
                <w:b/>
                <w:bCs/>
                <w:i/>
                <w:iCs/>
                <w:color w:val="FF0000"/>
                <w:sz w:val="22"/>
                <w:szCs w:val="22"/>
                <w:lang w:val="en-GB"/>
              </w:rPr>
              <w:t xml:space="preserve">ID </w:t>
            </w:r>
          </w:p>
        </w:tc>
        <w:tc>
          <w:tcPr>
            <w:tcW w:w="3324" w:type="dxa"/>
            <w:tcMar/>
          </w:tcPr>
          <w:p w:rsidR="00BC1783" w:rsidP="00D54DDA" w:rsidRDefault="00BC1783" w14:paraId="76C943B1" wp14:textId="506CF34F">
            <w:pPr>
              <w:jc w:val="center"/>
            </w:pPr>
            <w:proofErr w:type="spellStart"/>
            <w:r w:rsidRPr="38D000E8">
              <w:rPr>
                <w:rFonts w:ascii="Arial" w:hAnsi="Arial" w:eastAsia="Arial" w:cs="Arial"/>
                <w:b w:val="1"/>
                <w:bCs w:val="1"/>
                <w:i w:val="1"/>
                <w:iCs w:val="1"/>
                <w:color w:val="FF0000"/>
                <w:sz w:val="22"/>
                <w:szCs w:val="22"/>
              </w:rPr>
              <w:t>Requisit</w:t>
            </w:r>
            <w:ins w:author="Salvatore Salernitano" w:date="2019-01-08T15:45:33.3708116" w:id="289022208">
              <w:r w:rsidRPr="38D000E8" w:rsidR="38D000E8">
                <w:rPr>
                  <w:rFonts w:ascii="Arial" w:hAnsi="Arial" w:eastAsia="Arial" w:cs="Arial"/>
                  <w:b w:val="1"/>
                  <w:bCs w:val="1"/>
                  <w:i w:val="1"/>
                  <w:iCs w:val="1"/>
                  <w:color w:val="FF0000"/>
                  <w:sz w:val="22"/>
                  <w:szCs w:val="22"/>
                </w:rPr>
                <w:t>o</w:t>
              </w:r>
              <w:proofErr w:type="spellEnd"/>
            </w:ins>
          </w:p>
        </w:tc>
        <w:tc>
          <w:tcPr>
            <w:tcW w:w="3324" w:type="dxa"/>
            <w:tcMar/>
          </w:tcPr>
          <w:p w:rsidR="00BC1783" w:rsidP="38D000E8" w:rsidRDefault="00BC1783" w14:paraId="7FC57E4D" wp14:textId="26245759">
            <w:pPr>
              <w:jc w:val="center"/>
              <w:rPr>
                <w:rFonts w:ascii="Arial" w:hAnsi="Arial" w:eastAsia="Arial" w:cs="Arial"/>
                <w:b w:val="1"/>
                <w:bCs w:val="1"/>
                <w:i w:val="1"/>
                <w:iCs w:val="1"/>
                <w:color w:val="FF0000"/>
                <w:sz w:val="22"/>
                <w:szCs w:val="22"/>
                <w:rPrChange w:author="Salvatore Salernitano" w:date="2019-01-08T15:45:33.3708116" w:id="1717237035">
                  <w:rPr/>
                </w:rPrChange>
              </w:rPr>
              <w:pPrChange w:author="Salvatore Salernitano" w:date="2019-01-08T15:45:33.3708116" w:id="375093839">
                <w:pPr>
                  <w:jc w:val="center"/>
                </w:pPr>
              </w:pPrChange>
            </w:pPr>
            <w:proofErr w:type="spellStart"/>
            <w:r w:rsidRPr="38D000E8">
              <w:rPr>
                <w:rFonts w:ascii="Arial" w:hAnsi="Arial" w:eastAsia="Arial" w:cs="Arial"/>
                <w:b w:val="1"/>
                <w:bCs w:val="1"/>
                <w:i w:val="1"/>
                <w:iCs w:val="1"/>
                <w:color w:val="FF0000"/>
                <w:sz w:val="22"/>
                <w:szCs w:val="22"/>
              </w:rPr>
              <w:t>Priorit</w:t>
            </w:r>
            <w:ins w:author="Salvatore Salernitano" w:date="2019-01-08T15:45:33.3708116" w:id="433110287">
              <w:r w:rsidRPr="38D000E8" w:rsidR="38D000E8">
                <w:rPr>
                  <w:rFonts w:ascii="Arial" w:hAnsi="Arial" w:eastAsia="Arial" w:cs="Arial"/>
                  <w:b w:val="1"/>
                  <w:bCs w:val="1"/>
                  <w:i w:val="1"/>
                  <w:iCs w:val="1"/>
                  <w:color w:val="FF0000"/>
                  <w:sz w:val="22"/>
                  <w:szCs w:val="22"/>
                </w:rPr>
                <w:t>à</w:t>
              </w:r>
              <w:proofErr w:type="spellEnd"/>
            </w:ins>
          </w:p>
        </w:tc>
      </w:tr>
      <w:tr w:rsidR="283AF45D" w:rsidTr="38D000E8" w14:paraId="57535789">
        <w:trPr>
          <w:ins w:author="Salvatore Salernitano" w:date="2019-01-08T15:31:55.251915" w:id="1318553195"/>
        </w:trPr>
        <w:tc>
          <w:tcPr>
            <w:tcW w:w="3324" w:type="dxa"/>
            <w:tcMar/>
          </w:tcPr>
          <w:p w:rsidR="283AF45D" w:rsidP="12AA9704" w:rsidRDefault="283AF45D" w14:paraId="66F21A70" w14:textId="36A0F9E7" w14:noSpellErr="1">
            <w:pPr>
              <w:jc w:val="center"/>
              <w:rPr>
                <w:rFonts w:ascii="Arial" w:hAnsi="Arial" w:eastAsia="Arial" w:cs="Arial"/>
                <w:color w:val="000000" w:themeColor="text1" w:themeTint="FF" w:themeShade="FF"/>
                <w:sz w:val="22"/>
                <w:szCs w:val="22"/>
                <w:lang w:val="en-GB"/>
                <w:rPrChange w:author="Salvatore Salernitano" w:date="2019-01-08T15:32:55.3588887" w:id="1762807336">
                  <w:rPr/>
                </w:rPrChange>
              </w:rPr>
              <w:pPrChange w:author="Salvatore Salernitano" w:date="2019-01-08T15:32:55.3588887" w:id="865916028">
                <w:pPr/>
              </w:pPrChange>
            </w:pPr>
            <w:ins w:author="Salvatore Salernitano" w:date="2019-01-08T15:32:55.3588887" w:id="8681960">
              <w:r w:rsidRPr="12AA9704" w:rsidR="12AA9704">
                <w:rPr>
                  <w:rFonts w:ascii="Arial" w:hAnsi="Arial" w:eastAsia="Arial" w:cs="Arial"/>
                  <w:color w:val="000000" w:themeColor="text1" w:themeTint="FF" w:themeShade="FF"/>
                  <w:sz w:val="22"/>
                  <w:szCs w:val="22"/>
                  <w:lang w:val="en-GB"/>
                  <w:rPrChange w:author="Salvatore Salernitano" w:date="2019-01-08T15:32:55.3588887" w:id="315022782">
                    <w:rPr/>
                  </w:rPrChange>
                </w:rPr>
                <w:t>F.R.1.1</w:t>
              </w:r>
            </w:ins>
          </w:p>
        </w:tc>
        <w:tc>
          <w:tcPr>
            <w:tcW w:w="3324" w:type="dxa"/>
            <w:tcMar/>
          </w:tcPr>
          <w:p w:rsidR="283AF45D" w:rsidP="5FD3D096" w:rsidRDefault="283AF45D" w14:paraId="192CEB7B" w14:noSpellErr="1" w14:textId="16937A0F">
            <w:pPr>
              <w:jc w:val="center"/>
              <w:rPr>
                <w:rFonts w:ascii="Arial" w:hAnsi="Arial" w:eastAsia="Arial" w:cs="Arial"/>
                <w:noProof w:val="0"/>
                <w:color w:val="000000" w:themeColor="text1" w:themeTint="FF" w:themeShade="FF"/>
                <w:sz w:val="22"/>
                <w:szCs w:val="22"/>
                <w:lang w:val="it-IT"/>
                <w:rPrChange w:author="Salvatore Salernitano" w:date="2019-01-08T15:33:55.407767" w:id="1260645889">
                  <w:rPr/>
                </w:rPrChange>
              </w:rPr>
              <w:pPrChange w:author="Salvatore Salernitano" w:date="2019-01-08T15:33:55.407767" w:id="259080866">
                <w:pPr/>
              </w:pPrChange>
            </w:pPr>
            <w:ins w:author="Salvatore Salernitano" w:date="2019-01-08T15:32:55.3588887" w:id="237937975">
              <w:r w:rsidRPr="12AA9704" w:rsidR="12AA9704">
                <w:rPr>
                  <w:rFonts w:ascii="Arial" w:hAnsi="Arial" w:eastAsia="Arial" w:cs="Arial"/>
                  <w:noProof w:val="0"/>
                  <w:color w:val="000000" w:themeColor="text1" w:themeTint="FF" w:themeShade="FF"/>
                  <w:sz w:val="22"/>
                  <w:szCs w:val="22"/>
                  <w:lang w:val="it-IT"/>
                  <w:rPrChange w:author="Salvatore Salernitano" w:date="2019-01-08T15:32:55.3588887" w:id="134237529">
                    <w:rPr/>
                  </w:rPrChange>
                </w:rPr>
                <w:t>Invi</w:t>
              </w:r>
            </w:ins>
            <w:ins w:author="Salvatore Salernitano" w:date="2019-01-08T15:33:55.407767" w:id="614289068">
              <w:r w:rsidRPr="12AA9704" w:rsidR="5FD3D096">
                <w:rPr>
                  <w:rFonts w:ascii="Arial" w:hAnsi="Arial" w:eastAsia="Arial" w:cs="Arial"/>
                  <w:noProof w:val="0"/>
                  <w:color w:val="000000" w:themeColor="text1" w:themeTint="FF" w:themeShade="FF"/>
                  <w:sz w:val="22"/>
                  <w:szCs w:val="22"/>
                  <w:lang w:val="it-IT"/>
                  <w:rPrChange w:author="Salvatore Salernitano" w:date="2019-01-08T15:32:55.3588887" w:id="403778664">
                    <w:rPr/>
                  </w:rPrChange>
                </w:rPr>
                <w:t>a</w:t>
              </w:r>
            </w:ins>
            <w:ins w:author="Salvatore Salernitano" w:date="2019-01-08T15:32:55.3588887" w:id="1576330154">
              <w:r w:rsidRPr="12AA9704" w:rsidR="12AA9704">
                <w:rPr>
                  <w:rFonts w:ascii="Arial" w:hAnsi="Arial" w:eastAsia="Arial" w:cs="Arial"/>
                  <w:noProof w:val="0"/>
                  <w:color w:val="000000" w:themeColor="text1" w:themeTint="FF" w:themeShade="FF"/>
                  <w:sz w:val="22"/>
                  <w:szCs w:val="22"/>
                  <w:lang w:val="it-IT"/>
                  <w:rPrChange w:author="Salvatore Salernitano" w:date="2019-01-08T15:32:55.3588887" w:id="425764567">
                    <w:rPr/>
                  </w:rPrChange>
                </w:rPr>
                <w:t xml:space="preserve"> Segnale</w:t>
              </w:r>
            </w:ins>
          </w:p>
        </w:tc>
        <w:tc>
          <w:tcPr>
            <w:tcW w:w="3324" w:type="dxa"/>
            <w:tcMar/>
          </w:tcPr>
          <w:p w:rsidR="283AF45D" w:rsidP="5FD3D096" w:rsidRDefault="283AF45D" w14:paraId="3A5274B9" w14:textId="14D00CA5" w14:noSpellErr="1">
            <w:pPr>
              <w:jc w:val="center"/>
              <w:rPr>
                <w:rFonts w:ascii="Arial" w:hAnsi="Arial" w:eastAsia="Arial" w:cs="Arial"/>
                <w:color w:val="000000" w:themeColor="text1" w:themeTint="FF" w:themeShade="FF"/>
                <w:sz w:val="22"/>
                <w:szCs w:val="22"/>
                <w:lang w:val="en-GB"/>
                <w:rPrChange w:author="Salvatore Salernitano" w:date="2019-01-08T15:33:55.407767" w:id="246772800">
                  <w:rPr/>
                </w:rPrChange>
              </w:rPr>
              <w:pPrChange w:author="Salvatore Salernitano" w:date="2019-01-08T15:33:55.407767" w:id="1404806407">
                <w:pPr/>
              </w:pPrChange>
            </w:pPr>
            <w:ins w:author="Salvatore Salernitano" w:date="2019-01-08T15:32:55.3588887" w:id="1640572405">
              <w:r w:rsidRPr="12AA9704" w:rsidR="12AA9704">
                <w:rPr>
                  <w:rFonts w:ascii="Arial" w:hAnsi="Arial" w:eastAsia="Arial" w:cs="Arial"/>
                  <w:color w:val="000000" w:themeColor="text1" w:themeTint="FF" w:themeShade="FF"/>
                  <w:sz w:val="22"/>
                  <w:szCs w:val="22"/>
                  <w:lang w:val="en-GB"/>
                  <w:rPrChange w:author="Salvatore Salernitano" w:date="2019-01-08T15:32:55.3588887" w:id="1729065928">
                    <w:rPr/>
                  </w:rPrChange>
                </w:rPr>
                <w:t>Alta</w:t>
              </w:r>
            </w:ins>
          </w:p>
        </w:tc>
      </w:tr>
      <w:tr w:rsidR="283AF45D" w:rsidTr="38D000E8" w14:paraId="2CEF0114">
        <w:trPr>
          <w:ins w:author="Salvatore Salernitano" w:date="2019-01-08T15:31:55.251915" w:id="1949945191"/>
        </w:trPr>
        <w:tc>
          <w:tcPr>
            <w:tcW w:w="3324" w:type="dxa"/>
            <w:tcMar/>
          </w:tcPr>
          <w:p w:rsidR="283AF45D" w:rsidP="667E5779" w:rsidRDefault="283AF45D" w14:paraId="134A5F8B" w14:textId="2D7F9DF4" w14:noSpellErr="1">
            <w:pPr>
              <w:jc w:val="center"/>
              <w:rPr>
                <w:rFonts w:ascii="Arial" w:hAnsi="Arial" w:eastAsia="Arial" w:cs="Arial"/>
                <w:color w:val="000000" w:themeColor="text1" w:themeTint="FF" w:themeShade="FF"/>
                <w:sz w:val="22"/>
                <w:szCs w:val="22"/>
                <w:lang w:val="en-GB"/>
                <w:rPrChange w:author="Salvatore Salernitano" w:date="2019-01-08T15:34:55.7157149" w:id="595136516">
                  <w:rPr/>
                </w:rPrChange>
              </w:rPr>
              <w:pPrChange w:author="Salvatore Salernitano" w:date="2019-01-08T15:34:55.7157149" w:id="760848457">
                <w:pPr/>
              </w:pPrChange>
            </w:pPr>
            <w:ins w:author="Salvatore Salernitano" w:date="2019-01-08T15:33:55.407767" w:id="295252471">
              <w:r w:rsidRPr="5FD3D096" w:rsidR="5FD3D096">
                <w:rPr>
                  <w:rFonts w:ascii="Arial" w:hAnsi="Arial" w:eastAsia="Arial" w:cs="Arial"/>
                  <w:color w:val="000000" w:themeColor="text1" w:themeTint="FF" w:themeShade="FF"/>
                  <w:sz w:val="22"/>
                  <w:szCs w:val="22"/>
                  <w:lang w:val="en-GB"/>
                  <w:rPrChange w:author="Salvatore Salernitano" w:date="2019-01-08T15:33:55.407767" w:id="1627604615">
                    <w:rPr/>
                  </w:rPrChange>
                </w:rPr>
                <w:t>F.R. 1.2</w:t>
              </w:r>
            </w:ins>
          </w:p>
        </w:tc>
        <w:tc>
          <w:tcPr>
            <w:tcW w:w="3324" w:type="dxa"/>
            <w:tcMar/>
          </w:tcPr>
          <w:p w:rsidR="283AF45D" w:rsidP="667E5779" w:rsidRDefault="283AF45D" w14:paraId="730CAF96" w14:textId="6FFC2410" w14:noSpellErr="1">
            <w:pPr>
              <w:jc w:val="center"/>
              <w:rPr>
                <w:rFonts w:ascii="Arial" w:hAnsi="Arial" w:eastAsia="Arial" w:cs="Arial"/>
                <w:noProof w:val="0"/>
                <w:color w:val="000000" w:themeColor="text1" w:themeTint="FF" w:themeShade="FF"/>
                <w:sz w:val="22"/>
                <w:szCs w:val="22"/>
                <w:lang w:val="it-IT"/>
                <w:rPrChange w:author="Salvatore Salernitano" w:date="2019-01-08T15:34:55.7157149" w:id="2082412583">
                  <w:rPr/>
                </w:rPrChange>
              </w:rPr>
              <w:pPrChange w:author="Salvatore Salernitano" w:date="2019-01-08T15:34:55.7157149" w:id="1373359968">
                <w:pPr/>
              </w:pPrChange>
            </w:pPr>
            <w:ins w:author="Salvatore Salernitano" w:date="2019-01-08T15:33:55.407767" w:id="1268425790">
              <w:r w:rsidRPr="5FD3D096" w:rsidR="5FD3D096">
                <w:rPr>
                  <w:rFonts w:ascii="Arial" w:hAnsi="Arial" w:eastAsia="Arial" w:cs="Arial"/>
                  <w:noProof w:val="0"/>
                  <w:color w:val="000000" w:themeColor="text1" w:themeTint="FF" w:themeShade="FF"/>
                  <w:sz w:val="22"/>
                  <w:szCs w:val="22"/>
                  <w:lang w:val="it-IT"/>
                  <w:rPrChange w:author="Salvatore Salernitano" w:date="2019-01-08T15:33:55.407767" w:id="1630134317">
                    <w:rPr/>
                  </w:rPrChange>
                </w:rPr>
                <w:t>Dashboard Gestore</w:t>
              </w:r>
            </w:ins>
          </w:p>
        </w:tc>
        <w:tc>
          <w:tcPr>
            <w:tcW w:w="3324" w:type="dxa"/>
            <w:tcMar/>
          </w:tcPr>
          <w:p w:rsidR="283AF45D" w:rsidP="667E5779" w:rsidRDefault="283AF45D" w14:paraId="38C2C1DE" w14:textId="385E618E" w14:noSpellErr="1">
            <w:pPr>
              <w:jc w:val="center"/>
              <w:rPr>
                <w:rFonts w:ascii="Arial" w:hAnsi="Arial" w:eastAsia="Arial" w:cs="Arial"/>
                <w:color w:val="000000" w:themeColor="text1" w:themeTint="FF" w:themeShade="FF"/>
                <w:sz w:val="22"/>
                <w:szCs w:val="22"/>
                <w:lang w:val="en-GB"/>
                <w:rPrChange w:author="Salvatore Salernitano" w:date="2019-01-08T15:34:55.7157149" w:id="67510043">
                  <w:rPr/>
                </w:rPrChange>
              </w:rPr>
              <w:pPrChange w:author="Salvatore Salernitano" w:date="2019-01-08T15:34:55.7157149" w:id="1774897837">
                <w:pPr/>
              </w:pPrChange>
            </w:pPr>
            <w:ins w:author="Salvatore Salernitano" w:date="2019-01-08T15:34:55.7157149" w:id="399637821">
              <w:r w:rsidRPr="667E5779" w:rsidR="667E5779">
                <w:rPr>
                  <w:rFonts w:ascii="Arial" w:hAnsi="Arial" w:eastAsia="Arial" w:cs="Arial"/>
                  <w:color w:val="000000" w:themeColor="text1" w:themeTint="FF" w:themeShade="FF"/>
                  <w:sz w:val="22"/>
                  <w:szCs w:val="22"/>
                  <w:lang w:val="en-GB"/>
                  <w:rPrChange w:author="Salvatore Salernitano" w:date="2019-01-08T15:34:55.7157149" w:id="881813353">
                    <w:rPr/>
                  </w:rPrChange>
                </w:rPr>
                <w:t>Alta</w:t>
              </w:r>
            </w:ins>
          </w:p>
        </w:tc>
      </w:tr>
      <w:tr w:rsidR="75E58D19" w:rsidTr="38D000E8" w14:paraId="076B0ABF">
        <w:trPr>
          <w:ins w:author="Salvatore Salernitano" w:date="2019-01-08T15:43:45.8674014" w:id="1549991183"/>
        </w:trPr>
        <w:tc>
          <w:tcPr>
            <w:tcW w:w="3324" w:type="dxa"/>
            <w:tcMar/>
          </w:tcPr>
          <w:p w:rsidR="75E58D19" w:rsidP="75E58D19" w:rsidRDefault="75E58D19" w14:noSpellErr="1" w14:paraId="3F9F6501" w14:textId="5289308D">
            <w:pPr>
              <w:jc w:val="center"/>
              <w:rPr>
                <w:ins w:author="Salvatore Salernitano" w:date="2019-01-08T15:43:45.8674014" w:id="118571195"/>
                <w:rFonts w:ascii="Arial" w:hAnsi="Arial" w:eastAsia="Arial" w:cs="Arial"/>
                <w:color w:val="000000" w:themeColor="text1" w:themeTint="FF" w:themeShade="FF"/>
                <w:sz w:val="22"/>
                <w:szCs w:val="22"/>
                <w:lang w:val="en-GB"/>
                <w:rPrChange w:author="Salvatore Salernitano" w:date="2019-01-08T15:43:45.8674014" w:id="793336747">
                  <w:rPr/>
                </w:rPrChange>
              </w:rPr>
              <w:pPrChange w:author="Salvatore Salernitano" w:date="2019-01-08T15:43:45.8674014" w:id="1528333195">
                <w:pPr/>
              </w:pPrChange>
            </w:pPr>
            <w:ins w:author="Salvatore Salernitano" w:date="2019-01-08T15:43:45.8674014" w:id="289789645">
              <w:r w:rsidRPr="75E58D19" w:rsidR="75E58D19">
                <w:rPr>
                  <w:rFonts w:ascii="Arial" w:hAnsi="Arial" w:eastAsia="Arial" w:cs="Arial"/>
                  <w:color w:val="000000" w:themeColor="text1" w:themeTint="FF" w:themeShade="FF"/>
                  <w:sz w:val="22"/>
                  <w:szCs w:val="22"/>
                  <w:lang w:val="en-GB"/>
                  <w:rPrChange w:author="Salvatore Salernitano" w:date="2019-01-08T15:43:45.8674014" w:id="1144184648">
                    <w:rPr/>
                  </w:rPrChange>
                </w:rPr>
                <w:t>F.R. 1.4</w:t>
              </w:r>
            </w:ins>
          </w:p>
        </w:tc>
        <w:tc>
          <w:tcPr>
            <w:tcW w:w="3324" w:type="dxa"/>
            <w:tcMar/>
          </w:tcPr>
          <w:p w:rsidR="75E58D19" w:rsidP="75E58D19" w:rsidRDefault="75E58D19" w14:noSpellErr="1" w14:paraId="042734F8" w14:textId="326074ED">
            <w:pPr>
              <w:jc w:val="center"/>
              <w:rPr>
                <w:ins w:author="Salvatore Salernitano" w:date="2019-01-08T15:43:45.8674014" w:id="1887662146"/>
                <w:rFonts w:ascii="Arial" w:hAnsi="Arial" w:eastAsia="Arial" w:cs="Arial"/>
                <w:noProof w:val="0"/>
                <w:color w:val="000000" w:themeColor="text1" w:themeTint="FF" w:themeShade="FF"/>
                <w:sz w:val="22"/>
                <w:szCs w:val="22"/>
                <w:lang w:val="it-IT"/>
                <w:rPrChange w:author="Salvatore Salernitano" w:date="2019-01-08T15:43:45.8674014" w:id="842480434">
                  <w:rPr/>
                </w:rPrChange>
              </w:rPr>
              <w:pPrChange w:author="Salvatore Salernitano" w:date="2019-01-08T15:43:45.8674014" w:id="994629004">
                <w:pPr/>
              </w:pPrChange>
            </w:pPr>
            <w:ins w:author="Salvatore Salernitano" w:date="2019-01-08T15:43:45.8674014" w:id="27589866">
              <w:r w:rsidRPr="75E58D19" w:rsidR="75E58D19">
                <w:rPr>
                  <w:rFonts w:ascii="Arial" w:hAnsi="Arial" w:eastAsia="Arial" w:cs="Arial"/>
                  <w:noProof w:val="0"/>
                  <w:color w:val="000000" w:themeColor="text1" w:themeTint="FF" w:themeShade="FF"/>
                  <w:sz w:val="22"/>
                  <w:szCs w:val="22"/>
                  <w:lang w:val="it-IT"/>
                  <w:rPrChange w:author="Salvatore Salernitano" w:date="2019-01-08T15:43:45.8674014" w:id="1493431201">
                    <w:rPr/>
                  </w:rPrChange>
                </w:rPr>
                <w:t>Sensori a Rischio</w:t>
              </w:r>
            </w:ins>
          </w:p>
        </w:tc>
        <w:tc>
          <w:tcPr>
            <w:tcW w:w="3324" w:type="dxa"/>
            <w:tcMar/>
          </w:tcPr>
          <w:p w:rsidR="75E58D19" w:rsidP="75E58D19" w:rsidRDefault="75E58D19" w14:noSpellErr="1" w14:paraId="0A250327" w14:textId="29C28F99">
            <w:pPr>
              <w:jc w:val="center"/>
              <w:rPr>
                <w:ins w:author="Salvatore Salernitano" w:date="2019-01-08T15:43:45.8674014" w:id="188091218"/>
                <w:rFonts w:ascii="Arial" w:hAnsi="Arial" w:eastAsia="Arial" w:cs="Arial"/>
                <w:color w:val="000000" w:themeColor="text1" w:themeTint="FF" w:themeShade="FF"/>
                <w:sz w:val="22"/>
                <w:szCs w:val="22"/>
                <w:lang w:val="en-GB"/>
                <w:rPrChange w:author="Salvatore Salernitano" w:date="2019-01-08T15:43:45.8674014" w:id="954533324">
                  <w:rPr/>
                </w:rPrChange>
              </w:rPr>
              <w:pPrChange w:author="Salvatore Salernitano" w:date="2019-01-08T15:43:45.8674014" w:id="301136457">
                <w:pPr/>
              </w:pPrChange>
            </w:pPr>
            <w:ins w:author="Salvatore Salernitano" w:date="2019-01-08T15:43:45.8674014" w:id="816928862">
              <w:r w:rsidRPr="75E58D19" w:rsidR="75E58D19">
                <w:rPr>
                  <w:rFonts w:ascii="Arial" w:hAnsi="Arial" w:eastAsia="Arial" w:cs="Arial"/>
                  <w:color w:val="000000" w:themeColor="text1" w:themeTint="FF" w:themeShade="FF"/>
                  <w:sz w:val="22"/>
                  <w:szCs w:val="22"/>
                  <w:lang w:val="en-GB"/>
                  <w:rPrChange w:author="Salvatore Salernitano" w:date="2019-01-08T15:43:45.8674014" w:id="420202087">
                    <w:rPr/>
                  </w:rPrChange>
                </w:rPr>
                <w:t>Alta</w:t>
              </w:r>
            </w:ins>
          </w:p>
        </w:tc>
      </w:tr>
      <w:tr w:rsidR="75E58D19" w:rsidTr="38D000E8" w14:paraId="47A40521">
        <w:trPr>
          <w:ins w:author="Salvatore Salernitano" w:date="2019-01-08T15:43:45.8674014" w:id="1998616996"/>
        </w:trPr>
        <w:tc>
          <w:tcPr>
            <w:tcW w:w="3324" w:type="dxa"/>
            <w:tcMar/>
          </w:tcPr>
          <w:p w:rsidR="75E58D19" w:rsidP="75E58D19" w:rsidRDefault="75E58D19" w14:noSpellErr="1" w14:paraId="3E7D1C20" w14:textId="1D7D2A78">
            <w:pPr>
              <w:jc w:val="center"/>
              <w:rPr>
                <w:ins w:author="Salvatore Salernitano" w:date="2019-01-08T15:43:45.8674014" w:id="1355619637"/>
                <w:rFonts w:ascii="Arial" w:hAnsi="Arial" w:eastAsia="Arial" w:cs="Arial"/>
                <w:color w:val="000000" w:themeColor="text1" w:themeTint="FF" w:themeShade="FF"/>
                <w:sz w:val="22"/>
                <w:szCs w:val="22"/>
                <w:lang w:val="en-GB"/>
                <w:rPrChange w:author="Salvatore Salernitano" w:date="2019-01-08T15:43:45.8674014" w:id="1969398746">
                  <w:rPr/>
                </w:rPrChange>
              </w:rPr>
              <w:pPrChange w:author="Salvatore Salernitano" w:date="2019-01-08T15:43:45.8674014" w:id="320799712">
                <w:pPr/>
              </w:pPrChange>
            </w:pPr>
            <w:ins w:author="Salvatore Salernitano" w:date="2019-01-08T15:43:45.8674014" w:id="1981052285">
              <w:r w:rsidRPr="75E58D19" w:rsidR="75E58D19">
                <w:rPr>
                  <w:rFonts w:ascii="Arial" w:hAnsi="Arial" w:eastAsia="Arial" w:cs="Arial"/>
                  <w:color w:val="000000" w:themeColor="text1" w:themeTint="FF" w:themeShade="FF"/>
                  <w:sz w:val="22"/>
                  <w:szCs w:val="22"/>
                  <w:lang w:val="en-GB"/>
                  <w:rPrChange w:author="Salvatore Salernitano" w:date="2019-01-08T15:43:45.8674014" w:id="1446501371">
                    <w:rPr/>
                  </w:rPrChange>
                </w:rPr>
                <w:t>F.R. 1.6</w:t>
              </w:r>
            </w:ins>
          </w:p>
        </w:tc>
        <w:tc>
          <w:tcPr>
            <w:tcW w:w="3324" w:type="dxa"/>
            <w:tcMar/>
          </w:tcPr>
          <w:p w:rsidR="75E58D19" w:rsidP="75E58D19" w:rsidRDefault="75E58D19" w14:noSpellErr="1" w14:paraId="1EBD51AE" w14:textId="4F550E85">
            <w:pPr>
              <w:jc w:val="center"/>
              <w:rPr>
                <w:ins w:author="Salvatore Salernitano" w:date="2019-01-08T15:43:45.8674014" w:id="865825156"/>
                <w:rFonts w:ascii="Arial" w:hAnsi="Arial" w:eastAsia="Arial" w:cs="Arial"/>
                <w:noProof w:val="0"/>
                <w:color w:val="000000" w:themeColor="text1" w:themeTint="FF" w:themeShade="FF"/>
                <w:sz w:val="22"/>
                <w:szCs w:val="22"/>
                <w:lang w:val="it-IT"/>
                <w:rPrChange w:author="Salvatore Salernitano" w:date="2019-01-08T15:43:45.8674014" w:id="2092529795">
                  <w:rPr/>
                </w:rPrChange>
              </w:rPr>
              <w:pPrChange w:author="Salvatore Salernitano" w:date="2019-01-08T15:43:45.8674014" w:id="1117720838">
                <w:pPr/>
              </w:pPrChange>
            </w:pPr>
            <w:ins w:author="Salvatore Salernitano" w:date="2019-01-08T15:43:45.8674014" w:id="1046393098">
              <w:r w:rsidRPr="75E58D19" w:rsidR="75E58D19">
                <w:rPr>
                  <w:rFonts w:ascii="Arial" w:hAnsi="Arial" w:eastAsia="Arial" w:cs="Arial"/>
                  <w:noProof w:val="0"/>
                  <w:color w:val="000000" w:themeColor="text1" w:themeTint="FF" w:themeShade="FF"/>
                  <w:sz w:val="22"/>
                  <w:szCs w:val="22"/>
                  <w:lang w:val="it-IT"/>
                  <w:rPrChange w:author="Salvatore Salernitano" w:date="2019-01-08T15:43:45.8674014" w:id="1483279676">
                    <w:rPr/>
                  </w:rPrChange>
                </w:rPr>
                <w:t>Backup Parametri S</w:t>
              </w:r>
              <w:r w:rsidRPr="75E58D19" w:rsidR="75E58D19">
                <w:rPr>
                  <w:rFonts w:ascii="Arial" w:hAnsi="Arial" w:eastAsia="Arial" w:cs="Arial"/>
                  <w:noProof w:val="0"/>
                  <w:color w:val="000000" w:themeColor="text1" w:themeTint="FF" w:themeShade="FF"/>
                  <w:sz w:val="22"/>
                  <w:szCs w:val="22"/>
                  <w:lang w:val="it-IT"/>
                  <w:rPrChange w:author="Salvatore Salernitano" w:date="2019-01-08T15:43:45.8674014" w:id="394678502">
                    <w:rPr/>
                  </w:rPrChange>
                </w:rPr>
                <w:t>ensore</w:t>
              </w:r>
            </w:ins>
          </w:p>
        </w:tc>
        <w:tc>
          <w:tcPr>
            <w:tcW w:w="3324" w:type="dxa"/>
            <w:tcMar/>
          </w:tcPr>
          <w:p w:rsidR="75E58D19" w:rsidP="75E58D19" w:rsidRDefault="75E58D19" w14:noSpellErr="1" w14:paraId="09762AEF" w14:textId="5CB95AFF">
            <w:pPr>
              <w:jc w:val="center"/>
              <w:rPr>
                <w:ins w:author="Salvatore Salernitano" w:date="2019-01-08T15:43:45.8674014" w:id="116700017"/>
                <w:rFonts w:ascii="Arial" w:hAnsi="Arial" w:eastAsia="Arial" w:cs="Arial"/>
                <w:color w:val="000000" w:themeColor="text1" w:themeTint="FF" w:themeShade="FF"/>
                <w:sz w:val="22"/>
                <w:szCs w:val="22"/>
                <w:lang w:val="en-GB"/>
                <w:rPrChange w:author="Salvatore Salernitano" w:date="2019-01-08T15:43:45.8674014" w:id="107671858">
                  <w:rPr/>
                </w:rPrChange>
              </w:rPr>
              <w:pPrChange w:author="Salvatore Salernitano" w:date="2019-01-08T15:43:45.8674014" w:id="212821205">
                <w:pPr/>
              </w:pPrChange>
            </w:pPr>
            <w:ins w:author="Salvatore Salernitano" w:date="2019-01-08T15:43:45.8674014" w:id="382127787">
              <w:r w:rsidRPr="75E58D19" w:rsidR="75E58D19">
                <w:rPr>
                  <w:rFonts w:ascii="Arial" w:hAnsi="Arial" w:eastAsia="Arial" w:cs="Arial"/>
                  <w:color w:val="000000" w:themeColor="text1" w:themeTint="FF" w:themeShade="FF"/>
                  <w:sz w:val="22"/>
                  <w:szCs w:val="22"/>
                  <w:lang w:val="en-GB"/>
                  <w:rPrChange w:author="Salvatore Salernitano" w:date="2019-01-08T15:43:45.8674014" w:id="565745034">
                    <w:rPr/>
                  </w:rPrChange>
                </w:rPr>
                <w:t>Alta</w:t>
              </w:r>
            </w:ins>
          </w:p>
        </w:tc>
      </w:tr>
      <w:tr w:rsidR="789AC3C4" w:rsidTr="38D000E8" w14:paraId="429EC8A8">
        <w:trPr>
          <w:ins w:author="Salvatore Salernitano" w:date="2019-01-08T15:44:45.9968206" w:id="1771842751"/>
        </w:trPr>
        <w:tc>
          <w:tcPr>
            <w:tcW w:w="3324" w:type="dxa"/>
            <w:tcMar/>
          </w:tcPr>
          <w:p w:rsidR="789AC3C4" w:rsidP="789AC3C4" w:rsidRDefault="789AC3C4" w14:noSpellErr="1" w14:paraId="0FF93600" w14:textId="411DA258">
            <w:pPr>
              <w:jc w:val="center"/>
              <w:rPr>
                <w:ins w:author="Salvatore Salernitano" w:date="2019-01-08T15:44:45.9968206" w:id="1204253987"/>
                <w:rFonts w:ascii="Arial" w:hAnsi="Arial" w:eastAsia="Arial" w:cs="Arial"/>
                <w:color w:val="000000" w:themeColor="text1" w:themeTint="FF" w:themeShade="FF"/>
                <w:sz w:val="22"/>
                <w:szCs w:val="22"/>
                <w:lang w:val="en-GB"/>
                <w:rPrChange w:author="Salvatore Salernitano" w:date="2019-01-08T15:44:45.9968206" w:id="1502521376">
                  <w:rPr/>
                </w:rPrChange>
              </w:rPr>
              <w:pPrChange w:author="Salvatore Salernitano" w:date="2019-01-08T15:44:45.9968206" w:id="314287530">
                <w:pPr/>
              </w:pPrChange>
            </w:pPr>
            <w:ins w:author="Salvatore Salernitano" w:date="2019-01-08T15:44:45.9968206" w:id="1013552673">
              <w:r w:rsidRPr="789AC3C4" w:rsidR="789AC3C4">
                <w:rPr>
                  <w:rFonts w:ascii="Arial" w:hAnsi="Arial" w:eastAsia="Arial" w:cs="Arial"/>
                  <w:color w:val="000000" w:themeColor="text1" w:themeTint="FF" w:themeShade="FF"/>
                  <w:sz w:val="22"/>
                  <w:szCs w:val="22"/>
                  <w:lang w:val="en-GB"/>
                  <w:rPrChange w:author="Salvatore Salernitano" w:date="2019-01-08T15:44:45.9968206" w:id="895872411">
                    <w:rPr/>
                  </w:rPrChange>
                </w:rPr>
                <w:t>F.R. 1.9</w:t>
              </w:r>
            </w:ins>
          </w:p>
        </w:tc>
        <w:tc>
          <w:tcPr>
            <w:tcW w:w="3324" w:type="dxa"/>
            <w:tcMar/>
          </w:tcPr>
          <w:p w:rsidR="789AC3C4" w:rsidP="789AC3C4" w:rsidRDefault="789AC3C4" w14:noSpellErr="1" w14:paraId="53629948" w14:textId="6FBD5CDF">
            <w:pPr>
              <w:jc w:val="center"/>
              <w:rPr>
                <w:ins w:author="Salvatore Salernitano" w:date="2019-01-08T15:44:45.9968206" w:id="689108865"/>
                <w:rFonts w:ascii="Arial" w:hAnsi="Arial" w:eastAsia="Arial" w:cs="Arial"/>
                <w:noProof w:val="0"/>
                <w:color w:val="000000" w:themeColor="text1" w:themeTint="FF" w:themeShade="FF"/>
                <w:sz w:val="22"/>
                <w:szCs w:val="22"/>
                <w:lang w:val="it-IT"/>
                <w:rPrChange w:author="Salvatore Salernitano" w:date="2019-01-08T15:44:45.9968206" w:id="332588601">
                  <w:rPr/>
                </w:rPrChange>
              </w:rPr>
              <w:pPrChange w:author="Salvatore Salernitano" w:date="2019-01-08T15:44:45.9968206" w:id="747824844">
                <w:pPr/>
              </w:pPrChange>
            </w:pPr>
            <w:ins w:author="Salvatore Salernitano" w:date="2019-01-08T15:44:45.9968206" w:id="179628865">
              <w:r w:rsidRPr="789AC3C4" w:rsidR="789AC3C4">
                <w:rPr>
                  <w:rFonts w:ascii="Arial" w:hAnsi="Arial" w:eastAsia="Arial" w:cs="Arial"/>
                  <w:noProof w:val="0"/>
                  <w:color w:val="000000" w:themeColor="text1" w:themeTint="FF" w:themeShade="FF"/>
                  <w:sz w:val="22"/>
                  <w:szCs w:val="22"/>
                  <w:lang w:val="it-IT"/>
                  <w:rPrChange w:author="Salvatore Salernitano" w:date="2019-01-08T15:44:45.9968206" w:id="1919774507">
                    <w:rPr/>
                  </w:rPrChange>
                </w:rPr>
                <w:t>Dashboard Amministratore</w:t>
              </w:r>
            </w:ins>
          </w:p>
        </w:tc>
        <w:tc>
          <w:tcPr>
            <w:tcW w:w="3324" w:type="dxa"/>
            <w:tcMar/>
          </w:tcPr>
          <w:p w:rsidR="789AC3C4" w:rsidP="789AC3C4" w:rsidRDefault="789AC3C4" w14:noSpellErr="1" w14:paraId="0FA85B1E" w14:textId="6D35F57F">
            <w:pPr>
              <w:jc w:val="center"/>
              <w:rPr>
                <w:ins w:author="Salvatore Salernitano" w:date="2019-01-08T15:44:45.9968206" w:id="1453818993"/>
                <w:rFonts w:ascii="Arial" w:hAnsi="Arial" w:eastAsia="Arial" w:cs="Arial"/>
                <w:color w:val="000000" w:themeColor="text1" w:themeTint="FF" w:themeShade="FF"/>
                <w:sz w:val="22"/>
                <w:szCs w:val="22"/>
                <w:lang w:val="en-GB"/>
                <w:rPrChange w:author="Salvatore Salernitano" w:date="2019-01-08T15:44:45.9968206" w:id="1456838597">
                  <w:rPr/>
                </w:rPrChange>
              </w:rPr>
              <w:pPrChange w:author="Salvatore Salernitano" w:date="2019-01-08T15:44:45.9968206" w:id="1844994410">
                <w:pPr/>
              </w:pPrChange>
            </w:pPr>
            <w:ins w:author="Salvatore Salernitano" w:date="2019-01-08T15:44:45.9968206" w:id="1061987809">
              <w:r w:rsidRPr="789AC3C4" w:rsidR="789AC3C4">
                <w:rPr>
                  <w:rFonts w:ascii="Arial" w:hAnsi="Arial" w:eastAsia="Arial" w:cs="Arial"/>
                  <w:color w:val="000000" w:themeColor="text1" w:themeTint="FF" w:themeShade="FF"/>
                  <w:sz w:val="22"/>
                  <w:szCs w:val="22"/>
                  <w:lang w:val="en-GB"/>
                  <w:rPrChange w:author="Salvatore Salernitano" w:date="2019-01-08T15:44:45.9968206" w:id="2103697488">
                    <w:rPr/>
                  </w:rPrChange>
                </w:rPr>
                <w:t>Alta</w:t>
              </w:r>
            </w:ins>
          </w:p>
        </w:tc>
      </w:tr>
      <w:tr w:rsidR="283AF45D" w:rsidTr="38D000E8" w14:paraId="691F475E">
        <w:trPr>
          <w:ins w:author="Salvatore Salernitano" w:date="2019-01-08T15:31:55.251915" w:id="24369685"/>
        </w:trPr>
        <w:tc>
          <w:tcPr>
            <w:tcW w:w="3324" w:type="dxa"/>
            <w:tcMar/>
          </w:tcPr>
          <w:p w:rsidR="283AF45D" w:rsidP="149D4AEB" w:rsidRDefault="283AF45D" w14:paraId="71DA2635" w14:textId="112BE4B6" w14:noSpellErr="1">
            <w:pPr>
              <w:jc w:val="center"/>
              <w:rPr>
                <w:rFonts w:ascii="Arial" w:hAnsi="Arial" w:eastAsia="Arial" w:cs="Arial"/>
                <w:color w:val="000000" w:themeColor="text1" w:themeTint="FF" w:themeShade="FF"/>
                <w:sz w:val="22"/>
                <w:szCs w:val="22"/>
                <w:lang w:val="en-GB"/>
                <w:rPrChange w:author="Salvatore Salernitano" w:date="2019-01-08T15:35:55.7698786" w:id="492742920">
                  <w:rPr/>
                </w:rPrChange>
              </w:rPr>
              <w:pPrChange w:author="Salvatore Salernitano" w:date="2019-01-08T15:35:55.7698786" w:id="1023512787">
                <w:pPr/>
              </w:pPrChange>
            </w:pPr>
            <w:ins w:author="Salvatore Salernitano" w:date="2019-01-08T15:34:55.7157149" w:id="1663067206">
              <w:r w:rsidRPr="667E5779" w:rsidR="667E5779">
                <w:rPr>
                  <w:rFonts w:ascii="Arial" w:hAnsi="Arial" w:eastAsia="Arial" w:cs="Arial"/>
                  <w:color w:val="000000" w:themeColor="text1" w:themeTint="FF" w:themeShade="FF"/>
                  <w:sz w:val="22"/>
                  <w:szCs w:val="22"/>
                  <w:lang w:val="en-GB"/>
                  <w:rPrChange w:author="Salvatore Salernitano" w:date="2019-01-08T15:34:55.7157149" w:id="614514936">
                    <w:rPr/>
                  </w:rPrChange>
                </w:rPr>
                <w:t>F.R. 1.3</w:t>
              </w:r>
            </w:ins>
          </w:p>
        </w:tc>
        <w:tc>
          <w:tcPr>
            <w:tcW w:w="3324" w:type="dxa"/>
            <w:tcMar/>
          </w:tcPr>
          <w:p w:rsidR="283AF45D" w:rsidP="667E5779" w:rsidRDefault="283AF45D" w14:paraId="7F35FA55" w14:textId="47507DE5" w14:noSpellErr="1">
            <w:pPr>
              <w:jc w:val="center"/>
              <w:rPr>
                <w:rFonts w:ascii="Arial" w:hAnsi="Arial" w:eastAsia="Arial" w:cs="Arial"/>
                <w:noProof w:val="0"/>
                <w:color w:val="000000" w:themeColor="text1" w:themeTint="FF" w:themeShade="FF"/>
                <w:sz w:val="22"/>
                <w:szCs w:val="22"/>
                <w:lang w:val="it-IT"/>
                <w:rPrChange w:author="Salvatore Salernitano" w:date="2019-01-08T15:34:55.7157149" w:id="420474164">
                  <w:rPr/>
                </w:rPrChange>
              </w:rPr>
              <w:pPrChange w:author="Salvatore Salernitano" w:date="2019-01-08T15:34:55.7157149" w:id="2035288207">
                <w:pPr/>
              </w:pPrChange>
            </w:pPr>
            <w:ins w:author="Salvatore Salernitano" w:date="2019-01-08T15:34:55.7157149" w:id="1807109567">
              <w:r w:rsidRPr="667E5779" w:rsidR="667E5779">
                <w:rPr>
                  <w:rFonts w:ascii="Arial" w:hAnsi="Arial" w:eastAsia="Arial" w:cs="Arial"/>
                  <w:noProof w:val="0"/>
                  <w:color w:val="000000" w:themeColor="text1" w:themeTint="FF" w:themeShade="FF"/>
                  <w:sz w:val="22"/>
                  <w:szCs w:val="22"/>
                  <w:lang w:val="it-IT"/>
                  <w:rPrChange w:author="Salvatore Salernitano" w:date="2019-01-08T15:34:55.7157149" w:id="156567216">
                    <w:rPr/>
                  </w:rPrChange>
                </w:rPr>
                <w:t>Monitorare</w:t>
              </w:r>
            </w:ins>
          </w:p>
        </w:tc>
        <w:tc>
          <w:tcPr>
            <w:tcW w:w="3324" w:type="dxa"/>
            <w:tcMar/>
          </w:tcPr>
          <w:p w:rsidR="283AF45D" w:rsidP="667E5779" w:rsidRDefault="283AF45D" w14:paraId="18C3177D" w14:textId="5573FCC2" w14:noSpellErr="1">
            <w:pPr>
              <w:jc w:val="center"/>
              <w:rPr>
                <w:rFonts w:ascii="Arial" w:hAnsi="Arial" w:eastAsia="Arial" w:cs="Arial"/>
                <w:color w:val="000000" w:themeColor="text1" w:themeTint="FF" w:themeShade="FF"/>
                <w:sz w:val="22"/>
                <w:szCs w:val="22"/>
                <w:lang w:val="en-GB"/>
                <w:rPrChange w:author="Salvatore Salernitano" w:date="2019-01-08T15:34:55.7157149" w:id="1885740697">
                  <w:rPr/>
                </w:rPrChange>
              </w:rPr>
              <w:pPrChange w:author="Salvatore Salernitano" w:date="2019-01-08T15:34:55.7157149" w:id="1156756601">
                <w:pPr/>
              </w:pPrChange>
            </w:pPr>
            <w:ins w:author="Salvatore Salernitano" w:date="2019-01-08T15:34:55.7157149" w:id="472437989">
              <w:r w:rsidRPr="667E5779" w:rsidR="667E5779">
                <w:rPr>
                  <w:rFonts w:ascii="Arial" w:hAnsi="Arial" w:eastAsia="Arial" w:cs="Arial"/>
                  <w:color w:val="000000" w:themeColor="text1" w:themeTint="FF" w:themeShade="FF"/>
                  <w:sz w:val="22"/>
                  <w:szCs w:val="22"/>
                  <w:lang w:val="en-GB"/>
                  <w:rPrChange w:author="Salvatore Salernitano" w:date="2019-01-08T15:34:55.7157149" w:id="2136631248">
                    <w:rPr/>
                  </w:rPrChange>
                </w:rPr>
                <w:t>Media</w:t>
              </w:r>
            </w:ins>
          </w:p>
        </w:tc>
      </w:tr>
      <w:tr w:rsidR="283AF45D" w:rsidDel="75E58D19" w:rsidTr="51566D8D" w14:paraId="2374DEA6">
        <w:trPr>
          <w:ins w:author="Salvatore Salernitano" w:date="2019-01-08T15:31:55.251915" w:id="1662618145"/>
          <w:del w:author="Salvatore Salernitano" w:date="2019-01-08T15:43:45.8674014" w:id="1580377881"/>
        </w:trPr>
        <w:tc>
          <w:tcPr>
            <w:tcW w:w="3324" w:type="dxa"/>
            <w:tcMar/>
          </w:tcPr>
          <w:p w:rsidR="283AF45D" w:rsidP="149D4AEB" w:rsidRDefault="283AF45D" w14:paraId="787B63D3" w14:textId="5289308D" w14:noSpellErr="1">
            <w:pPr>
              <w:jc w:val="center"/>
              <w:rPr>
                <w:rFonts w:ascii="Arial" w:hAnsi="Arial" w:eastAsia="Arial" w:cs="Arial"/>
                <w:color w:val="000000" w:themeColor="text1" w:themeTint="FF" w:themeShade="FF"/>
                <w:sz w:val="22"/>
                <w:szCs w:val="22"/>
                <w:lang w:val="en-GB"/>
                <w:rPrChange w:author="Salvatore Salernitano" w:date="2019-01-08T15:35:55.7698786" w:id="1480311157">
                  <w:rPr/>
                </w:rPrChange>
              </w:rPr>
              <w:pPrChange w:author="Salvatore Salernitano" w:date="2019-01-08T15:35:55.7698786" w:id="863641202">
                <w:pPr/>
              </w:pPrChange>
            </w:pPr>
            <w:ins w:author="Salvatore Salernitano" w:date="2019-01-08T15:34:55.7157149" w:id="1323435162">
              <w:r w:rsidRPr="667E5779" w:rsidR="667E5779">
                <w:rPr>
                  <w:rFonts w:ascii="Arial" w:hAnsi="Arial" w:eastAsia="Arial" w:cs="Arial"/>
                  <w:color w:val="000000" w:themeColor="text1" w:themeTint="FF" w:themeShade="FF"/>
                  <w:sz w:val="22"/>
                  <w:szCs w:val="22"/>
                  <w:lang w:val="en-GB"/>
                  <w:rPrChange w:author="Salvatore Salernitano" w:date="2019-01-08T15:34:55.7157149" w:id="278955895">
                    <w:rPr/>
                  </w:rPrChange>
                </w:rPr>
                <w:t>F.R. 1.4</w:t>
              </w:r>
            </w:ins>
          </w:p>
        </w:tc>
        <w:tc>
          <w:tcPr>
            <w:tcW w:w="3324" w:type="dxa"/>
            <w:tcMar/>
          </w:tcPr>
          <w:p w:rsidR="283AF45D" w:rsidP="667E5779" w:rsidRDefault="283AF45D" w14:paraId="73E56AD9" w14:textId="326074ED" w14:noSpellErr="1">
            <w:pPr>
              <w:jc w:val="center"/>
              <w:rPr>
                <w:rFonts w:ascii="Arial" w:hAnsi="Arial" w:eastAsia="Arial" w:cs="Arial"/>
                <w:noProof w:val="0"/>
                <w:color w:val="000000" w:themeColor="text1" w:themeTint="FF" w:themeShade="FF"/>
                <w:sz w:val="22"/>
                <w:szCs w:val="22"/>
                <w:lang w:val="it-IT"/>
                <w:rPrChange w:author="Salvatore Salernitano" w:date="2019-01-08T15:34:55.7157149" w:id="202372395">
                  <w:rPr/>
                </w:rPrChange>
              </w:rPr>
              <w:pPrChange w:author="Salvatore Salernitano" w:date="2019-01-08T15:34:55.7157149" w:id="1640039707">
                <w:pPr/>
              </w:pPrChange>
            </w:pPr>
            <w:ins w:author="Salvatore Salernitano" w:date="2019-01-08T15:34:55.7157149" w:id="1378233052">
              <w:r w:rsidRPr="667E5779" w:rsidR="667E5779">
                <w:rPr>
                  <w:rFonts w:ascii="Arial" w:hAnsi="Arial" w:eastAsia="Arial" w:cs="Arial"/>
                  <w:noProof w:val="0"/>
                  <w:color w:val="000000" w:themeColor="text1" w:themeTint="FF" w:themeShade="FF"/>
                  <w:sz w:val="22"/>
                  <w:szCs w:val="22"/>
                  <w:lang w:val="it-IT"/>
                  <w:rPrChange w:author="Salvatore Salernitano" w:date="2019-01-08T15:34:55.7157149" w:id="1605489041">
                    <w:rPr/>
                  </w:rPrChange>
                </w:rPr>
                <w:t>Sensori a Rischio</w:t>
              </w:r>
            </w:ins>
          </w:p>
        </w:tc>
        <w:tc>
          <w:tcPr>
            <w:tcW w:w="3324" w:type="dxa"/>
            <w:tcMar/>
          </w:tcPr>
          <w:p w:rsidR="283AF45D" w:rsidP="667E5779" w:rsidRDefault="283AF45D" w14:paraId="606A299C" w14:textId="29C28F99" w14:noSpellErr="1">
            <w:pPr>
              <w:jc w:val="center"/>
              <w:rPr>
                <w:rFonts w:ascii="Arial" w:hAnsi="Arial" w:eastAsia="Arial" w:cs="Arial"/>
                <w:color w:val="000000" w:themeColor="text1" w:themeTint="FF" w:themeShade="FF"/>
                <w:sz w:val="22"/>
                <w:szCs w:val="22"/>
                <w:lang w:val="en-GB"/>
                <w:rPrChange w:author="Salvatore Salernitano" w:date="2019-01-08T15:34:55.7157149" w:id="1511388923">
                  <w:rPr/>
                </w:rPrChange>
              </w:rPr>
              <w:pPrChange w:author="Salvatore Salernitano" w:date="2019-01-08T15:34:55.7157149" w:id="631666676">
                <w:pPr/>
              </w:pPrChange>
            </w:pPr>
            <w:ins w:author="Salvatore Salernitano" w:date="2019-01-08T15:34:55.7157149" w:id="175615975">
              <w:r w:rsidRPr="667E5779" w:rsidR="667E5779">
                <w:rPr>
                  <w:rFonts w:ascii="Arial" w:hAnsi="Arial" w:eastAsia="Arial" w:cs="Arial"/>
                  <w:color w:val="000000" w:themeColor="text1" w:themeTint="FF" w:themeShade="FF"/>
                  <w:sz w:val="22"/>
                  <w:szCs w:val="22"/>
                  <w:lang w:val="en-GB"/>
                  <w:rPrChange w:author="Salvatore Salernitano" w:date="2019-01-08T15:34:55.7157149" w:id="153234567">
                    <w:rPr/>
                  </w:rPrChange>
                </w:rPr>
                <w:t>Alta</w:t>
              </w:r>
            </w:ins>
          </w:p>
        </w:tc>
      </w:tr>
      <w:tr w:rsidR="283AF45D" w:rsidTr="38D000E8" w14:paraId="51332D5A">
        <w:trPr>
          <w:ins w:author="Salvatore Salernitano" w:date="2019-01-08T15:31:55.251915" w:id="729491199"/>
        </w:trPr>
        <w:tc>
          <w:tcPr>
            <w:tcW w:w="3324" w:type="dxa"/>
            <w:tcMar/>
          </w:tcPr>
          <w:p w:rsidR="283AF45D" w:rsidP="149D4AEB" w:rsidRDefault="283AF45D" w14:paraId="68D8C4C6" w14:textId="1A25FD28" w14:noSpellErr="1">
            <w:pPr>
              <w:jc w:val="center"/>
              <w:rPr>
                <w:rFonts w:ascii="Arial" w:hAnsi="Arial" w:eastAsia="Arial" w:cs="Arial"/>
                <w:color w:val="000000" w:themeColor="text1" w:themeTint="FF" w:themeShade="FF"/>
                <w:sz w:val="22"/>
                <w:szCs w:val="22"/>
                <w:lang w:val="en-GB"/>
                <w:rPrChange w:author="Salvatore Salernitano" w:date="2019-01-08T15:35:55.7698786" w:id="690751846">
                  <w:rPr/>
                </w:rPrChange>
              </w:rPr>
              <w:pPrChange w:author="Salvatore Salernitano" w:date="2019-01-08T15:35:55.7698786" w:id="183414520">
                <w:pPr/>
              </w:pPrChange>
            </w:pPr>
            <w:ins w:author="Salvatore Salernitano" w:date="2019-01-08T15:34:55.7157149" w:id="1388439005">
              <w:r w:rsidRPr="667E5779" w:rsidR="667E5779">
                <w:rPr>
                  <w:rFonts w:ascii="Arial" w:hAnsi="Arial" w:eastAsia="Arial" w:cs="Arial"/>
                  <w:color w:val="000000" w:themeColor="text1" w:themeTint="FF" w:themeShade="FF"/>
                  <w:sz w:val="22"/>
                  <w:szCs w:val="22"/>
                  <w:lang w:val="en-GB"/>
                  <w:rPrChange w:author="Salvatore Salernitano" w:date="2019-01-08T15:34:55.7157149" w:id="2142435136">
                    <w:rPr/>
                  </w:rPrChange>
                </w:rPr>
                <w:t>F.R. 1.5</w:t>
              </w:r>
            </w:ins>
          </w:p>
        </w:tc>
        <w:tc>
          <w:tcPr>
            <w:tcW w:w="3324" w:type="dxa"/>
            <w:tcMar/>
          </w:tcPr>
          <w:p w:rsidR="283AF45D" w:rsidP="149D4AEB" w:rsidRDefault="283AF45D" w14:paraId="14146535" w14:noSpellErr="1" w14:textId="022B6DEE">
            <w:pPr>
              <w:jc w:val="center"/>
              <w:rPr>
                <w:rFonts w:ascii="Arial" w:hAnsi="Arial" w:eastAsia="Arial" w:cs="Arial"/>
                <w:noProof w:val="0"/>
                <w:color w:val="000000" w:themeColor="text1" w:themeTint="FF" w:themeShade="FF"/>
                <w:sz w:val="22"/>
                <w:szCs w:val="22"/>
                <w:lang w:val="it-IT"/>
                <w:rPrChange w:author="Salvatore Salernitano" w:date="2019-01-08T15:35:55.7698786" w:id="638861554">
                  <w:rPr/>
                </w:rPrChange>
              </w:rPr>
              <w:pPrChange w:author="Salvatore Salernitano" w:date="2019-01-08T15:35:55.7698786" w:id="873043897">
                <w:pPr/>
              </w:pPrChange>
            </w:pPr>
            <w:ins w:author="Salvatore Salernitano" w:date="2019-01-08T15:34:55.7157149" w:id="438280992">
              <w:r w:rsidRPr="667E5779" w:rsidR="667E5779">
                <w:rPr>
                  <w:rFonts w:ascii="Arial" w:hAnsi="Arial" w:eastAsia="Arial" w:cs="Arial"/>
                  <w:noProof w:val="0"/>
                  <w:color w:val="000000" w:themeColor="text1" w:themeTint="FF" w:themeShade="FF"/>
                  <w:sz w:val="22"/>
                  <w:szCs w:val="22"/>
                  <w:lang w:val="it-IT"/>
                  <w:rPrChange w:author="Salvatore Salernitano" w:date="2019-01-08T15:34:55.7157149" w:id="1628291040">
                    <w:rPr/>
                  </w:rPrChange>
                </w:rPr>
                <w:t>Ripristi</w:t>
              </w:r>
            </w:ins>
            <w:ins w:author="Salvatore Salernitano" w:date="2019-01-08T15:35:55.7698786" w:id="898386300">
              <w:r w:rsidRPr="667E5779" w:rsidR="149D4AEB">
                <w:rPr>
                  <w:rFonts w:ascii="Arial" w:hAnsi="Arial" w:eastAsia="Arial" w:cs="Arial"/>
                  <w:noProof w:val="0"/>
                  <w:color w:val="000000" w:themeColor="text1" w:themeTint="FF" w:themeShade="FF"/>
                  <w:sz w:val="22"/>
                  <w:szCs w:val="22"/>
                  <w:lang w:val="it-IT"/>
                  <w:rPrChange w:author="Salvatore Salernitano" w:date="2019-01-08T15:34:55.7157149" w:id="1500791471">
                    <w:rPr/>
                  </w:rPrChange>
                </w:rPr>
                <w:t>no Parametri Sensori</w:t>
              </w:r>
            </w:ins>
          </w:p>
        </w:tc>
        <w:tc>
          <w:tcPr>
            <w:tcW w:w="3324" w:type="dxa"/>
            <w:tcMar/>
          </w:tcPr>
          <w:p w:rsidR="283AF45D" w:rsidP="149D4AEB" w:rsidRDefault="283AF45D" w14:paraId="5A499819" w14:textId="791A04FD" w14:noSpellErr="1">
            <w:pPr>
              <w:jc w:val="center"/>
              <w:rPr>
                <w:rFonts w:ascii="Arial" w:hAnsi="Arial" w:eastAsia="Arial" w:cs="Arial"/>
                <w:color w:val="000000" w:themeColor="text1" w:themeTint="FF" w:themeShade="FF"/>
                <w:sz w:val="22"/>
                <w:szCs w:val="22"/>
                <w:lang w:val="en-GB"/>
                <w:rPrChange w:author="Salvatore Salernitano" w:date="2019-01-08T15:35:55.7698786" w:id="740055743">
                  <w:rPr/>
                </w:rPrChange>
              </w:rPr>
              <w:pPrChange w:author="Salvatore Salernitano" w:date="2019-01-08T15:35:55.7698786" w:id="216603367">
                <w:pPr/>
              </w:pPrChange>
            </w:pPr>
            <w:ins w:author="Salvatore Salernitano" w:date="2019-01-08T15:35:55.7698786" w:id="732407495">
              <w:r w:rsidRPr="149D4AEB" w:rsidR="149D4AEB">
                <w:rPr>
                  <w:rFonts w:ascii="Arial" w:hAnsi="Arial" w:eastAsia="Arial" w:cs="Arial"/>
                  <w:color w:val="000000" w:themeColor="text1" w:themeTint="FF" w:themeShade="FF"/>
                  <w:sz w:val="22"/>
                  <w:szCs w:val="22"/>
                  <w:lang w:val="en-GB"/>
                  <w:rPrChange w:author="Salvatore Salernitano" w:date="2019-01-08T15:35:55.7698786" w:id="1496363210">
                    <w:rPr/>
                  </w:rPrChange>
                </w:rPr>
                <w:t>Media</w:t>
              </w:r>
            </w:ins>
          </w:p>
        </w:tc>
      </w:tr>
      <w:tr w:rsidR="789AC3C4" w:rsidTr="38D000E8" w14:paraId="332B0313">
        <w:trPr>
          <w:ins w:author="Salvatore Salernitano" w:date="2019-01-08T15:44:45.9968206" w:id="2087300478"/>
        </w:trPr>
        <w:tc>
          <w:tcPr>
            <w:tcW w:w="3324" w:type="dxa"/>
            <w:tcMar/>
          </w:tcPr>
          <w:p w:rsidR="789AC3C4" w:rsidP="789AC3C4" w:rsidRDefault="789AC3C4" w14:noSpellErr="1" w14:paraId="5D5FF424" w14:textId="7862A2D9">
            <w:pPr>
              <w:pStyle w:val="Normale"/>
              <w:jc w:val="center"/>
              <w:rPr>
                <w:ins w:author="Salvatore Salernitano" w:date="2019-01-08T15:44:45.9968206" w:id="652190837"/>
                <w:rFonts w:ascii="Arial" w:hAnsi="Arial" w:eastAsia="Arial" w:cs="Arial"/>
                <w:color w:val="000000" w:themeColor="text1" w:themeTint="FF" w:themeShade="FF"/>
                <w:sz w:val="22"/>
                <w:szCs w:val="22"/>
                <w:lang w:val="en-GB"/>
                <w:rPrChange w:author="Salvatore Salernitano" w:date="2019-01-08T15:44:45.9968206" w:id="393604184">
                  <w:rPr/>
                </w:rPrChange>
              </w:rPr>
              <w:pPrChange w:author="Salvatore Salernitano" w:date="2019-01-08T15:44:45.9968206" w:id="1645538980">
                <w:pPr/>
              </w:pPrChange>
            </w:pPr>
            <w:ins w:author="Salvatore Salernitano" w:date="2019-01-08T15:44:45.9968206" w:id="1102281442">
              <w:r w:rsidRPr="789AC3C4" w:rsidR="789AC3C4">
                <w:rPr>
                  <w:rFonts w:ascii="Arial" w:hAnsi="Arial" w:eastAsia="Arial" w:cs="Arial"/>
                  <w:color w:val="000000" w:themeColor="text1" w:themeTint="FF" w:themeShade="FF"/>
                  <w:sz w:val="22"/>
                  <w:szCs w:val="22"/>
                  <w:lang w:val="en-GB"/>
                  <w:rPrChange w:author="Salvatore Salernitano" w:date="2019-01-08T15:44:45.9968206" w:id="1547902507">
                    <w:rPr/>
                  </w:rPrChange>
                </w:rPr>
                <w:t>F.R.</w:t>
              </w:r>
              <w:r w:rsidRPr="789AC3C4" w:rsidR="789AC3C4">
                <w:rPr>
                  <w:rFonts w:ascii="Arial" w:hAnsi="Arial" w:eastAsia="Arial" w:cs="Arial"/>
                  <w:color w:val="000000" w:themeColor="text1" w:themeTint="FF" w:themeShade="FF"/>
                  <w:sz w:val="22"/>
                  <w:szCs w:val="22"/>
                  <w:lang w:val="en-GB"/>
                  <w:rPrChange w:author="Salvatore Salernitano" w:date="2019-01-08T15:44:45.9968206" w:id="62757963">
                    <w:rPr/>
                  </w:rPrChange>
                </w:rPr>
                <w:t xml:space="preserve"> 1.12</w:t>
              </w:r>
            </w:ins>
          </w:p>
        </w:tc>
        <w:tc>
          <w:tcPr>
            <w:tcW w:w="3324" w:type="dxa"/>
            <w:tcMar/>
          </w:tcPr>
          <w:p w:rsidR="789AC3C4" w:rsidP="789AC3C4" w:rsidRDefault="789AC3C4" w14:noSpellErr="1" w14:paraId="2EE77E0D" w14:textId="3171B756">
            <w:pPr>
              <w:pStyle w:val="Normale"/>
              <w:jc w:val="center"/>
              <w:rPr>
                <w:ins w:author="Salvatore Salernitano" w:date="2019-01-08T15:44:45.9968206" w:id="373227892"/>
                <w:rFonts w:ascii="Arial" w:hAnsi="Arial" w:eastAsia="Arial" w:cs="Arial"/>
                <w:noProof w:val="0"/>
                <w:color w:val="000000" w:themeColor="text1" w:themeTint="FF" w:themeShade="FF"/>
                <w:sz w:val="22"/>
                <w:szCs w:val="22"/>
                <w:lang w:val="it-IT"/>
                <w:rPrChange w:author="Salvatore Salernitano" w:date="2019-01-08T15:44:45.9968206" w:id="1672265675">
                  <w:rPr/>
                </w:rPrChange>
              </w:rPr>
              <w:pPrChange w:author="Salvatore Salernitano" w:date="2019-01-08T15:44:45.9968206" w:id="1576373515">
                <w:pPr/>
              </w:pPrChange>
            </w:pPr>
            <w:ins w:author="Salvatore Salernitano" w:date="2019-01-08T15:44:45.9968206" w:id="945003444">
              <w:r w:rsidRPr="789AC3C4" w:rsidR="789AC3C4">
                <w:rPr>
                  <w:rFonts w:ascii="Arial" w:hAnsi="Arial" w:eastAsia="Arial" w:cs="Arial"/>
                  <w:noProof w:val="0"/>
                  <w:color w:val="000000" w:themeColor="text1" w:themeTint="FF" w:themeShade="FF"/>
                  <w:sz w:val="22"/>
                  <w:szCs w:val="22"/>
                  <w:lang w:val="it-IT"/>
                  <w:rPrChange w:author="Salvatore Salernitano" w:date="2019-01-08T15:44:45.9968206" w:id="1432922335">
                    <w:rPr/>
                  </w:rPrChange>
                </w:rPr>
                <w:t>Recupero Password Admin</w:t>
              </w:r>
            </w:ins>
          </w:p>
        </w:tc>
        <w:tc>
          <w:tcPr>
            <w:tcW w:w="3324" w:type="dxa"/>
            <w:tcMar/>
          </w:tcPr>
          <w:p w:rsidR="789AC3C4" w:rsidP="789AC3C4" w:rsidRDefault="789AC3C4" w14:noSpellErr="1" w14:paraId="531BCAA2" w14:textId="5CF09441">
            <w:pPr>
              <w:pStyle w:val="Normale"/>
              <w:jc w:val="center"/>
              <w:rPr>
                <w:ins w:author="Salvatore Salernitano" w:date="2019-01-08T15:44:45.9968206" w:id="711019562"/>
                <w:rFonts w:ascii="Arial" w:hAnsi="Arial" w:eastAsia="Arial" w:cs="Arial"/>
                <w:color w:val="000000" w:themeColor="text1" w:themeTint="FF" w:themeShade="FF"/>
                <w:sz w:val="22"/>
                <w:szCs w:val="22"/>
                <w:lang w:val="en-GB"/>
                <w:rPrChange w:author="Salvatore Salernitano" w:date="2019-01-08T15:44:45.9968206" w:id="1386609097">
                  <w:rPr/>
                </w:rPrChange>
              </w:rPr>
              <w:pPrChange w:author="Salvatore Salernitano" w:date="2019-01-08T15:44:45.9968206" w:id="1886607249">
                <w:pPr/>
              </w:pPrChange>
            </w:pPr>
            <w:ins w:author="Salvatore Salernitano" w:date="2019-01-08T15:44:45.9968206" w:id="1022741586">
              <w:r w:rsidRPr="789AC3C4" w:rsidR="789AC3C4">
                <w:rPr>
                  <w:rFonts w:ascii="Arial" w:hAnsi="Arial" w:eastAsia="Arial" w:cs="Arial"/>
                  <w:color w:val="000000" w:themeColor="text1" w:themeTint="FF" w:themeShade="FF"/>
                  <w:sz w:val="22"/>
                  <w:szCs w:val="22"/>
                  <w:lang w:val="en-GB"/>
                  <w:rPrChange w:author="Salvatore Salernitano" w:date="2019-01-08T15:44:45.9968206" w:id="562292308">
                    <w:rPr/>
                  </w:rPrChange>
                </w:rPr>
                <w:t>Media</w:t>
              </w:r>
            </w:ins>
          </w:p>
        </w:tc>
      </w:tr>
      <w:tr w:rsidR="789AC3C4" w:rsidTr="38D000E8" w14:paraId="65D9AC2C">
        <w:trPr>
          <w:ins w:author="Salvatore Salernitano" w:date="2019-01-08T15:44:45.9968206" w:id="715042862"/>
        </w:trPr>
        <w:tc>
          <w:tcPr>
            <w:tcW w:w="3324" w:type="dxa"/>
            <w:tcMar/>
          </w:tcPr>
          <w:p w:rsidR="789AC3C4" w:rsidP="789AC3C4" w:rsidRDefault="789AC3C4" w14:noSpellErr="1" w14:paraId="59571A2E" w14:textId="319F9408">
            <w:pPr>
              <w:pStyle w:val="Normale"/>
              <w:jc w:val="center"/>
              <w:rPr>
                <w:ins w:author="Salvatore Salernitano" w:date="2019-01-08T15:44:45.9968206" w:id="374470699"/>
                <w:rFonts w:ascii="Arial" w:hAnsi="Arial" w:eastAsia="Arial" w:cs="Arial"/>
                <w:color w:val="000000" w:themeColor="text1" w:themeTint="FF" w:themeShade="FF"/>
                <w:sz w:val="22"/>
                <w:szCs w:val="22"/>
                <w:lang w:val="en-GB"/>
                <w:rPrChange w:author="Salvatore Salernitano" w:date="2019-01-08T15:44:45.9968206" w:id="174480863">
                  <w:rPr/>
                </w:rPrChange>
              </w:rPr>
              <w:pPrChange w:author="Salvatore Salernitano" w:date="2019-01-08T15:44:45.9968206" w:id="1516972139">
                <w:pPr/>
              </w:pPrChange>
            </w:pPr>
            <w:ins w:author="Salvatore Salernitano" w:date="2019-01-08T15:44:45.9968206" w:id="318023758">
              <w:r w:rsidRPr="789AC3C4" w:rsidR="789AC3C4">
                <w:rPr>
                  <w:rFonts w:ascii="Arial" w:hAnsi="Arial" w:eastAsia="Arial" w:cs="Arial"/>
                  <w:color w:val="000000" w:themeColor="text1" w:themeTint="FF" w:themeShade="FF"/>
                  <w:sz w:val="22"/>
                  <w:szCs w:val="22"/>
                  <w:lang w:val="en-GB"/>
                  <w:rPrChange w:author="Salvatore Salernitano" w:date="2019-01-08T15:44:45.9968206" w:id="350319302">
                    <w:rPr/>
                  </w:rPrChange>
                </w:rPr>
                <w:t>F.R. 1.13</w:t>
              </w:r>
            </w:ins>
          </w:p>
        </w:tc>
        <w:tc>
          <w:tcPr>
            <w:tcW w:w="3324" w:type="dxa"/>
            <w:tcMar/>
          </w:tcPr>
          <w:p w:rsidR="789AC3C4" w:rsidP="789AC3C4" w:rsidRDefault="789AC3C4" w14:noSpellErr="1" w14:paraId="5CCC97C9" w14:textId="05B97454">
            <w:pPr>
              <w:pStyle w:val="Normale"/>
              <w:jc w:val="center"/>
              <w:rPr>
                <w:ins w:author="Salvatore Salernitano" w:date="2019-01-08T15:44:45.9968206" w:id="267737947"/>
                <w:rFonts w:ascii="Arial" w:hAnsi="Arial" w:eastAsia="Arial" w:cs="Arial"/>
                <w:noProof w:val="0"/>
                <w:color w:val="000000" w:themeColor="text1" w:themeTint="FF" w:themeShade="FF"/>
                <w:sz w:val="22"/>
                <w:szCs w:val="22"/>
                <w:lang w:val="it-IT"/>
                <w:rPrChange w:author="Salvatore Salernitano" w:date="2019-01-08T15:44:45.9968206" w:id="116870902">
                  <w:rPr/>
                </w:rPrChange>
              </w:rPr>
              <w:pPrChange w:author="Salvatore Salernitano" w:date="2019-01-08T15:44:45.9968206" w:id="1526170323">
                <w:pPr/>
              </w:pPrChange>
            </w:pPr>
            <w:ins w:author="Salvatore Salernitano" w:date="2019-01-08T15:44:45.9968206" w:id="101972545">
              <w:r w:rsidRPr="789AC3C4" w:rsidR="789AC3C4">
                <w:rPr>
                  <w:rFonts w:ascii="Arial" w:hAnsi="Arial" w:eastAsia="Arial" w:cs="Arial"/>
                  <w:noProof w:val="0"/>
                  <w:color w:val="000000" w:themeColor="text1" w:themeTint="FF" w:themeShade="FF"/>
                  <w:sz w:val="22"/>
                  <w:szCs w:val="22"/>
                  <w:lang w:val="it-IT"/>
                  <w:rPrChange w:author="Salvatore Salernitano" w:date="2019-01-08T15:44:45.9968206" w:id="1189654194">
                    <w:rPr/>
                  </w:rPrChange>
                </w:rPr>
                <w:t>Risposta Ticket</w:t>
              </w:r>
            </w:ins>
          </w:p>
        </w:tc>
        <w:tc>
          <w:tcPr>
            <w:tcW w:w="3324" w:type="dxa"/>
            <w:tcMar/>
          </w:tcPr>
          <w:p w:rsidR="789AC3C4" w:rsidP="789AC3C4" w:rsidRDefault="789AC3C4" w14:noSpellErr="1" w14:paraId="57BDCD0C" w14:textId="243733D6">
            <w:pPr>
              <w:pStyle w:val="Normale"/>
              <w:jc w:val="center"/>
              <w:rPr>
                <w:ins w:author="Salvatore Salernitano" w:date="2019-01-08T15:44:45.9968206" w:id="1528922129"/>
                <w:rFonts w:ascii="Arial" w:hAnsi="Arial" w:eastAsia="Arial" w:cs="Arial"/>
                <w:color w:val="000000" w:themeColor="text1" w:themeTint="FF" w:themeShade="FF"/>
                <w:sz w:val="22"/>
                <w:szCs w:val="22"/>
                <w:lang w:val="en-GB"/>
                <w:rPrChange w:author="Salvatore Salernitano" w:date="2019-01-08T15:44:45.9968206" w:id="1776549121">
                  <w:rPr/>
                </w:rPrChange>
              </w:rPr>
              <w:pPrChange w:author="Salvatore Salernitano" w:date="2019-01-08T15:44:45.9968206" w:id="431431813">
                <w:pPr/>
              </w:pPrChange>
            </w:pPr>
            <w:ins w:author="Salvatore Salernitano" w:date="2019-01-08T15:44:45.9968206" w:id="1385526671">
              <w:r w:rsidRPr="789AC3C4" w:rsidR="789AC3C4">
                <w:rPr>
                  <w:rFonts w:ascii="Arial" w:hAnsi="Arial" w:eastAsia="Arial" w:cs="Arial"/>
                  <w:color w:val="000000" w:themeColor="text1" w:themeTint="FF" w:themeShade="FF"/>
                  <w:sz w:val="22"/>
                  <w:szCs w:val="22"/>
                  <w:lang w:val="en-GB"/>
                  <w:rPrChange w:author="Salvatore Salernitano" w:date="2019-01-08T15:44:45.9968206" w:id="950592160">
                    <w:rPr/>
                  </w:rPrChange>
                </w:rPr>
                <w:t>Media</w:t>
              </w:r>
            </w:ins>
          </w:p>
        </w:tc>
      </w:tr>
      <w:tr w:rsidR="283AF45D" w:rsidDel="75E58D19" w:rsidTr="51566D8D" w14:paraId="154DE338">
        <w:trPr>
          <w:ins w:author="Salvatore Salernitano" w:date="2019-01-08T15:31:55.251915" w:id="101039421"/>
          <w:del w:author="Salvatore Salernitano" w:date="2019-01-08T15:43:45.8674014" w:id="459894173"/>
        </w:trPr>
        <w:tc>
          <w:tcPr>
            <w:tcW w:w="3324" w:type="dxa"/>
            <w:tcMar/>
          </w:tcPr>
          <w:p w:rsidR="283AF45D" w:rsidP="7D2412F9" w:rsidRDefault="283AF45D" w14:paraId="5AA8989C" w14:textId="1D7D2A78" w14:noSpellErr="1">
            <w:pPr>
              <w:jc w:val="center"/>
              <w:rPr>
                <w:rFonts w:ascii="Arial" w:hAnsi="Arial" w:eastAsia="Arial" w:cs="Arial"/>
                <w:color w:val="000000" w:themeColor="text1" w:themeTint="FF" w:themeShade="FF"/>
                <w:sz w:val="22"/>
                <w:szCs w:val="22"/>
                <w:lang w:val="en-GB"/>
                <w:rPrChange w:author="Salvatore Salernitano" w:date="2019-01-08T15:36:55.7706134" w:id="719665125">
                  <w:rPr/>
                </w:rPrChange>
              </w:rPr>
              <w:pPrChange w:author="Salvatore Salernitano" w:date="2019-01-08T15:36:55.7706134" w:id="1119769767">
                <w:pPr/>
              </w:pPrChange>
            </w:pPr>
            <w:ins w:author="Salvatore Salernitano" w:date="2019-01-08T15:35:55.7698786" w:id="2081108302">
              <w:r w:rsidRPr="149D4AEB" w:rsidR="149D4AEB">
                <w:rPr>
                  <w:rFonts w:ascii="Arial" w:hAnsi="Arial" w:eastAsia="Arial" w:cs="Arial"/>
                  <w:color w:val="000000" w:themeColor="text1" w:themeTint="FF" w:themeShade="FF"/>
                  <w:sz w:val="22"/>
                  <w:szCs w:val="22"/>
                  <w:lang w:val="en-GB"/>
                  <w:rPrChange w:author="Salvatore Salernitano" w:date="2019-01-08T15:35:55.7698786" w:id="1005366233">
                    <w:rPr/>
                  </w:rPrChange>
                </w:rPr>
                <w:t>F.R. 1.6</w:t>
              </w:r>
            </w:ins>
          </w:p>
        </w:tc>
        <w:tc>
          <w:tcPr>
            <w:tcW w:w="3324" w:type="dxa"/>
            <w:tcMar/>
          </w:tcPr>
          <w:p w:rsidR="283AF45D" w:rsidP="7D2412F9" w:rsidRDefault="283AF45D" w14:paraId="7DF4BB5B" w14:noSpellErr="1" w14:textId="4F550E85">
            <w:pPr>
              <w:jc w:val="center"/>
              <w:rPr>
                <w:rFonts w:ascii="Arial" w:hAnsi="Arial" w:eastAsia="Arial" w:cs="Arial"/>
                <w:noProof w:val="0"/>
                <w:color w:val="000000" w:themeColor="text1" w:themeTint="FF" w:themeShade="FF"/>
                <w:sz w:val="22"/>
                <w:szCs w:val="22"/>
                <w:lang w:val="it-IT"/>
                <w:rPrChange w:author="Salvatore Salernitano" w:date="2019-01-08T15:36:55.7706134" w:id="1052932338">
                  <w:rPr/>
                </w:rPrChange>
              </w:rPr>
              <w:pPrChange w:author="Salvatore Salernitano" w:date="2019-01-08T15:36:55.7706134" w:id="1530956727">
                <w:pPr/>
              </w:pPrChange>
            </w:pPr>
            <w:ins w:author="Salvatore Salernitano" w:date="2019-01-08T15:35:55.7698786" w:id="1304305625">
              <w:r w:rsidRPr="149D4AEB" w:rsidR="149D4AEB">
                <w:rPr>
                  <w:rFonts w:ascii="Arial" w:hAnsi="Arial" w:eastAsia="Arial" w:cs="Arial"/>
                  <w:noProof w:val="0"/>
                  <w:color w:val="000000" w:themeColor="text1" w:themeTint="FF" w:themeShade="FF"/>
                  <w:sz w:val="22"/>
                  <w:szCs w:val="22"/>
                  <w:lang w:val="it-IT"/>
                  <w:rPrChange w:author="Salvatore Salernitano" w:date="2019-01-08T15:35:55.7698786" w:id="250562492">
                    <w:rPr/>
                  </w:rPrChange>
                </w:rPr>
                <w:t>Backup Parametri S</w:t>
              </w:r>
            </w:ins>
            <w:ins w:author="Salvatore Salernitano" w:date="2019-01-08T15:36:55.7706134" w:id="1939206479">
              <w:r w:rsidRPr="149D4AEB" w:rsidR="7D2412F9">
                <w:rPr>
                  <w:rFonts w:ascii="Arial" w:hAnsi="Arial" w:eastAsia="Arial" w:cs="Arial"/>
                  <w:noProof w:val="0"/>
                  <w:color w:val="000000" w:themeColor="text1" w:themeTint="FF" w:themeShade="FF"/>
                  <w:sz w:val="22"/>
                  <w:szCs w:val="22"/>
                  <w:lang w:val="it-IT"/>
                  <w:rPrChange w:author="Salvatore Salernitano" w:date="2019-01-08T15:35:55.7698786" w:id="94536291">
                    <w:rPr/>
                  </w:rPrChange>
                </w:rPr>
                <w:t>ensore</w:t>
              </w:r>
            </w:ins>
          </w:p>
        </w:tc>
        <w:tc>
          <w:tcPr>
            <w:tcW w:w="3324" w:type="dxa"/>
            <w:tcMar/>
          </w:tcPr>
          <w:p w:rsidR="283AF45D" w:rsidP="7D2412F9" w:rsidRDefault="283AF45D" w14:paraId="1ECBD0B9" w14:textId="5CB95AFF" w14:noSpellErr="1">
            <w:pPr>
              <w:jc w:val="center"/>
              <w:rPr>
                <w:rFonts w:ascii="Arial" w:hAnsi="Arial" w:eastAsia="Arial" w:cs="Arial"/>
                <w:color w:val="000000" w:themeColor="text1" w:themeTint="FF" w:themeShade="FF"/>
                <w:sz w:val="22"/>
                <w:szCs w:val="22"/>
                <w:lang w:val="en-GB"/>
                <w:rPrChange w:author="Salvatore Salernitano" w:date="2019-01-08T15:36:55.7706134" w:id="2007898837">
                  <w:rPr/>
                </w:rPrChange>
              </w:rPr>
              <w:pPrChange w:author="Salvatore Salernitano" w:date="2019-01-08T15:36:55.7706134" w:id="1403621531">
                <w:pPr/>
              </w:pPrChange>
            </w:pPr>
            <w:ins w:author="Salvatore Salernitano" w:date="2019-01-08T15:36:55.7706134" w:id="1856399237">
              <w:r w:rsidRPr="7D2412F9" w:rsidR="7D2412F9">
                <w:rPr>
                  <w:rFonts w:ascii="Arial" w:hAnsi="Arial" w:eastAsia="Arial" w:cs="Arial"/>
                  <w:color w:val="000000" w:themeColor="text1" w:themeTint="FF" w:themeShade="FF"/>
                  <w:sz w:val="22"/>
                  <w:szCs w:val="22"/>
                  <w:lang w:val="en-GB"/>
                  <w:rPrChange w:author="Salvatore Salernitano" w:date="2019-01-08T15:36:55.7706134" w:id="897282247">
                    <w:rPr/>
                  </w:rPrChange>
                </w:rPr>
                <w:t>Alta</w:t>
              </w:r>
            </w:ins>
          </w:p>
        </w:tc>
      </w:tr>
      <w:tr w:rsidR="283AF45D" w:rsidTr="38D000E8" w14:paraId="478FEA22">
        <w:trPr>
          <w:ins w:author="Salvatore Salernitano" w:date="2019-01-08T15:31:55.251915" w:id="2012854182"/>
        </w:trPr>
        <w:tc>
          <w:tcPr>
            <w:tcW w:w="3324" w:type="dxa"/>
            <w:tcMar/>
          </w:tcPr>
          <w:p w:rsidR="283AF45D" w:rsidP="0BDDFC60" w:rsidRDefault="283AF45D" w14:paraId="21D20CC9" w14:textId="4DFEA3A2" w14:noSpellErr="1">
            <w:pPr>
              <w:jc w:val="center"/>
              <w:rPr>
                <w:rFonts w:ascii="Arial" w:hAnsi="Arial" w:eastAsia="Arial" w:cs="Arial"/>
                <w:color w:val="000000" w:themeColor="text1" w:themeTint="FF" w:themeShade="FF"/>
                <w:sz w:val="22"/>
                <w:szCs w:val="22"/>
                <w:lang w:val="en-GB"/>
                <w:rPrChange w:author="Salvatore Salernitano" w:date="2019-01-08T15:37:56.218106" w:id="857945118">
                  <w:rPr/>
                </w:rPrChange>
              </w:rPr>
              <w:pPrChange w:author="Salvatore Salernitano" w:date="2019-01-08T15:37:56.218106" w:id="661566177">
                <w:pPr/>
              </w:pPrChange>
            </w:pPr>
            <w:ins w:author="Salvatore Salernitano" w:date="2019-01-08T15:36:55.7706134" w:id="487229939">
              <w:r w:rsidRPr="7D2412F9" w:rsidR="7D2412F9">
                <w:rPr>
                  <w:rFonts w:ascii="Arial" w:hAnsi="Arial" w:eastAsia="Arial" w:cs="Arial"/>
                  <w:color w:val="000000" w:themeColor="text1" w:themeTint="FF" w:themeShade="FF"/>
                  <w:sz w:val="22"/>
                  <w:szCs w:val="22"/>
                  <w:lang w:val="en-GB"/>
                  <w:rPrChange w:author="Salvatore Salernitano" w:date="2019-01-08T15:36:55.7706134" w:id="608302374">
                    <w:rPr/>
                  </w:rPrChange>
                </w:rPr>
                <w:t>F.R. 1.7</w:t>
              </w:r>
            </w:ins>
          </w:p>
        </w:tc>
        <w:tc>
          <w:tcPr>
            <w:tcW w:w="3324" w:type="dxa"/>
            <w:tcMar/>
          </w:tcPr>
          <w:p w:rsidR="283AF45D" w:rsidP="7D2412F9" w:rsidRDefault="283AF45D" w14:paraId="6466FE9E" w14:textId="7AA13BEF" w14:noSpellErr="1">
            <w:pPr>
              <w:jc w:val="center"/>
              <w:rPr>
                <w:rFonts w:ascii="Arial" w:hAnsi="Arial" w:eastAsia="Arial" w:cs="Arial"/>
                <w:noProof w:val="0"/>
                <w:color w:val="000000" w:themeColor="text1" w:themeTint="FF" w:themeShade="FF"/>
                <w:sz w:val="22"/>
                <w:szCs w:val="22"/>
                <w:lang w:val="it-IT"/>
                <w:rPrChange w:author="Salvatore Salernitano" w:date="2019-01-08T15:36:55.7706134" w:id="1853550285">
                  <w:rPr/>
                </w:rPrChange>
              </w:rPr>
              <w:pPrChange w:author="Salvatore Salernitano" w:date="2019-01-08T15:36:55.7706134" w:id="2138080952">
                <w:pPr/>
              </w:pPrChange>
            </w:pPr>
            <w:ins w:author="Salvatore Salernitano" w:date="2019-01-08T15:36:55.7706134" w:id="1650137780">
              <w:r w:rsidRPr="7D2412F9" w:rsidR="7D2412F9">
                <w:rPr>
                  <w:rFonts w:ascii="Arial" w:hAnsi="Arial" w:eastAsia="Arial" w:cs="Arial"/>
                  <w:noProof w:val="0"/>
                  <w:color w:val="000000" w:themeColor="text1" w:themeTint="FF" w:themeShade="FF"/>
                  <w:sz w:val="22"/>
                  <w:szCs w:val="22"/>
                  <w:lang w:val="it-IT"/>
                  <w:rPrChange w:author="Salvatore Salernitano" w:date="2019-01-08T15:36:55.7706134" w:id="1744217869">
                    <w:rPr/>
                  </w:rPrChange>
                </w:rPr>
                <w:t>Aggiungi Sensore</w:t>
              </w:r>
            </w:ins>
          </w:p>
        </w:tc>
        <w:tc>
          <w:tcPr>
            <w:tcW w:w="3324" w:type="dxa"/>
            <w:tcMar/>
          </w:tcPr>
          <w:p w:rsidR="283AF45D" w:rsidP="0BDDFC60" w:rsidRDefault="283AF45D" w14:paraId="199BD2C0" w14:noSpellErr="1" w14:textId="70B87659">
            <w:pPr>
              <w:jc w:val="center"/>
              <w:rPr>
                <w:rFonts w:ascii="Arial" w:hAnsi="Arial" w:eastAsia="Arial" w:cs="Arial"/>
                <w:color w:val="000000" w:themeColor="text1" w:themeTint="FF" w:themeShade="FF"/>
                <w:sz w:val="22"/>
                <w:szCs w:val="22"/>
                <w:lang w:val="en-GB"/>
                <w:rPrChange w:author="Salvatore Salernitano" w:date="2019-01-08T15:37:56.218106" w:id="1096977107">
                  <w:rPr/>
                </w:rPrChange>
              </w:rPr>
              <w:pPrChange w:author="Salvatore Salernitano" w:date="2019-01-08T15:37:56.218106" w:id="1423436340">
                <w:pPr/>
              </w:pPrChange>
            </w:pPr>
            <w:ins w:author="Salvatore Salernitano" w:date="2019-01-08T15:37:56.218106" w:id="1414432272">
              <w:r w:rsidRPr="7D2412F9" w:rsidR="0BDDFC60">
                <w:rPr>
                  <w:rFonts w:ascii="Arial" w:hAnsi="Arial" w:eastAsia="Arial" w:cs="Arial"/>
                  <w:color w:val="000000" w:themeColor="text1" w:themeTint="FF" w:themeShade="FF"/>
                  <w:sz w:val="22"/>
                  <w:szCs w:val="22"/>
                  <w:lang w:val="en-GB"/>
                  <w:rPrChange w:author="Salvatore Salernitano" w:date="2019-01-08T15:36:55.7706134" w:id="1773301122">
                    <w:rPr/>
                  </w:rPrChange>
                </w:rPr>
                <w:t>Bassa</w:t>
              </w:r>
            </w:ins>
          </w:p>
        </w:tc>
      </w:tr>
      <w:tr w:rsidR="283AF45D" w:rsidTr="38D000E8" w14:paraId="4B1C4664">
        <w:trPr>
          <w:ins w:author="Salvatore Salernitano" w:date="2019-01-08T15:31:55.251915" w:id="1261269021"/>
        </w:trPr>
        <w:tc>
          <w:tcPr>
            <w:tcW w:w="3324" w:type="dxa"/>
            <w:tcMar/>
          </w:tcPr>
          <w:p w:rsidR="283AF45D" w:rsidP="71E61B17" w:rsidRDefault="283AF45D" w14:paraId="55426B48" w14:noSpellErr="1" w14:textId="23B67C7A">
            <w:pPr>
              <w:jc w:val="center"/>
              <w:rPr>
                <w:rFonts w:ascii="Arial" w:hAnsi="Arial" w:eastAsia="Arial" w:cs="Arial"/>
                <w:color w:val="000000" w:themeColor="text1" w:themeTint="FF" w:themeShade="FF"/>
                <w:sz w:val="22"/>
                <w:szCs w:val="22"/>
                <w:lang w:val="en-GB"/>
                <w:rPrChange w:author="Salvatore Salernitano" w:date="2019-01-08T15:41:23.7512032" w:id="1328841009">
                  <w:rPr/>
                </w:rPrChange>
              </w:rPr>
              <w:pPrChange w:author="Salvatore Salernitano" w:date="2019-01-08T15:41:23.7512032" w:id="715313676">
                <w:pPr/>
              </w:pPrChange>
            </w:pPr>
            <w:ins w:author="Salvatore Salernitano" w:date="2019-01-08T15:37:56.218106" w:id="2003348841">
              <w:r w:rsidRPr="0BDDFC60" w:rsidR="0BDDFC60">
                <w:rPr>
                  <w:rFonts w:ascii="Arial" w:hAnsi="Arial" w:eastAsia="Arial" w:cs="Arial"/>
                  <w:color w:val="000000" w:themeColor="text1" w:themeTint="FF" w:themeShade="FF"/>
                  <w:sz w:val="22"/>
                  <w:szCs w:val="22"/>
                  <w:lang w:val="en-GB"/>
                  <w:rPrChange w:author="Salvatore Salernitano" w:date="2019-01-08T15:37:56.218106" w:id="788573411">
                    <w:rPr/>
                  </w:rPrChange>
                </w:rPr>
                <w:t xml:space="preserve">F.R. </w:t>
              </w:r>
            </w:ins>
            <w:ins w:author="Salvatore Salernitano" w:date="2019-01-08T15:40:23.7601931" w:id="1044263372">
              <w:r w:rsidRPr="0BDDFC60" w:rsidR="66AEE1CB">
                <w:rPr>
                  <w:rFonts w:ascii="Arial" w:hAnsi="Arial" w:eastAsia="Arial" w:cs="Arial"/>
                  <w:color w:val="000000" w:themeColor="text1" w:themeTint="FF" w:themeShade="FF"/>
                  <w:sz w:val="22"/>
                  <w:szCs w:val="22"/>
                  <w:lang w:val="en-GB"/>
                  <w:rPrChange w:author="Salvatore Salernitano" w:date="2019-01-08T15:37:56.218106" w:id="1587354864">
                    <w:rPr/>
                  </w:rPrChange>
                </w:rPr>
                <w:t xml:space="preserve">1</w:t>
              </w:r>
            </w:ins>
            <w:ins w:author="Salvatore Salernitano" w:date="2019-01-08T15:41:23.7512032" w:id="718344273">
              <w:r w:rsidRPr="0BDDFC60" w:rsidR="71E61B17">
                <w:rPr>
                  <w:rFonts w:ascii="Arial" w:hAnsi="Arial" w:eastAsia="Arial" w:cs="Arial"/>
                  <w:color w:val="000000" w:themeColor="text1" w:themeTint="FF" w:themeShade="FF"/>
                  <w:sz w:val="22"/>
                  <w:szCs w:val="22"/>
                  <w:lang w:val="en-GB"/>
                  <w:rPrChange w:author="Salvatore Salernitano" w:date="2019-01-08T15:37:56.218106" w:id="1675683051">
                    <w:rPr/>
                  </w:rPrChange>
                </w:rPr>
                <w:t xml:space="preserve">.8</w:t>
              </w:r>
            </w:ins>
          </w:p>
        </w:tc>
        <w:tc>
          <w:tcPr>
            <w:tcW w:w="3324" w:type="dxa"/>
            <w:tcMar/>
          </w:tcPr>
          <w:p w:rsidR="283AF45D" w:rsidP="71E61B17" w:rsidRDefault="283AF45D" w14:paraId="6AE4096A" w14:textId="76BE5BF3" w14:noSpellErr="1">
            <w:pPr>
              <w:jc w:val="center"/>
              <w:rPr>
                <w:rFonts w:ascii="Arial" w:hAnsi="Arial" w:eastAsia="Arial" w:cs="Arial"/>
                <w:noProof w:val="0"/>
                <w:color w:val="000000" w:themeColor="text1" w:themeTint="FF" w:themeShade="FF"/>
                <w:sz w:val="22"/>
                <w:szCs w:val="22"/>
                <w:lang w:val="it-IT"/>
                <w:rPrChange w:author="Salvatore Salernitano" w:date="2019-01-08T15:41:23.7512032" w:id="1890209995">
                  <w:rPr/>
                </w:rPrChange>
              </w:rPr>
              <w:pPrChange w:author="Salvatore Salernitano" w:date="2019-01-08T15:41:23.7512032" w:id="799941440">
                <w:pPr/>
              </w:pPrChange>
            </w:pPr>
            <w:ins w:author="Salvatore Salernitano" w:date="2019-01-08T15:41:23.7512032" w:id="1641954990">
              <w:r w:rsidRPr="71E61B17" w:rsidR="71E61B17">
                <w:rPr>
                  <w:rFonts w:ascii="Arial" w:hAnsi="Arial" w:eastAsia="Arial" w:cs="Arial"/>
                  <w:noProof w:val="0"/>
                  <w:color w:val="000000" w:themeColor="text1" w:themeTint="FF" w:themeShade="FF"/>
                  <w:sz w:val="22"/>
                  <w:szCs w:val="22"/>
                  <w:lang w:val="it-IT"/>
                  <w:rPrChange w:author="Salvatore Salernitano" w:date="2019-01-08T15:41:23.7512032" w:id="1599959760">
                    <w:rPr/>
                  </w:rPrChange>
                </w:rPr>
                <w:t>Invio Ticket</w:t>
              </w:r>
            </w:ins>
          </w:p>
        </w:tc>
        <w:tc>
          <w:tcPr>
            <w:tcW w:w="3324" w:type="dxa"/>
            <w:tcMar/>
          </w:tcPr>
          <w:p w:rsidR="283AF45D" w:rsidP="71E61B17" w:rsidRDefault="283AF45D" w14:paraId="7548947B" w14:textId="60BD42AC" w14:noSpellErr="1">
            <w:pPr>
              <w:jc w:val="center"/>
              <w:rPr>
                <w:rFonts w:ascii="Arial" w:hAnsi="Arial" w:eastAsia="Arial" w:cs="Arial"/>
                <w:color w:val="000000" w:themeColor="text1" w:themeTint="FF" w:themeShade="FF"/>
                <w:sz w:val="22"/>
                <w:szCs w:val="22"/>
                <w:lang w:val="en-GB"/>
                <w:rPrChange w:author="Salvatore Salernitano" w:date="2019-01-08T15:41:23.7512032" w:id="1751142635">
                  <w:rPr/>
                </w:rPrChange>
              </w:rPr>
              <w:pPrChange w:author="Salvatore Salernitano" w:date="2019-01-08T15:41:23.7512032" w:id="1616906013">
                <w:pPr/>
              </w:pPrChange>
            </w:pPr>
            <w:ins w:author="Salvatore Salernitano" w:date="2019-01-08T15:41:23.7512032" w:id="1895430176">
              <w:r w:rsidRPr="71E61B17" w:rsidR="71E61B17">
                <w:rPr>
                  <w:rFonts w:ascii="Arial" w:hAnsi="Arial" w:eastAsia="Arial" w:cs="Arial"/>
                  <w:color w:val="000000" w:themeColor="text1" w:themeTint="FF" w:themeShade="FF"/>
                  <w:sz w:val="22"/>
                  <w:szCs w:val="22"/>
                  <w:lang w:val="en-GB"/>
                  <w:rPrChange w:author="Salvatore Salernitano" w:date="2019-01-08T15:41:23.7512032" w:id="390241239">
                    <w:rPr/>
                  </w:rPrChange>
                </w:rPr>
                <w:t>Bassa</w:t>
              </w:r>
            </w:ins>
          </w:p>
        </w:tc>
      </w:tr>
      <w:tr w:rsidR="283AF45D" w:rsidDel="789AC3C4" w:rsidTr="75E58D19" w14:paraId="12B9ADF7">
        <w:trPr>
          <w:ins w:author="Salvatore Salernitano" w:date="2019-01-08T15:31:55.251915" w:id="492055441"/>
          <w:del w:author="Salvatore Salernitano" w:date="2019-01-08T15:44:45.9968206" w:id="1903567255"/>
        </w:trPr>
        <w:tc>
          <w:tcPr>
            <w:tcW w:w="3324" w:type="dxa"/>
            <w:tcMar/>
          </w:tcPr>
          <w:p w:rsidR="283AF45D" w:rsidP="4913A6DA" w:rsidRDefault="283AF45D" w14:paraId="7FE5A5B1" w14:textId="411DA258" w14:noSpellErr="1">
            <w:pPr>
              <w:jc w:val="center"/>
              <w:rPr>
                <w:rFonts w:ascii="Arial" w:hAnsi="Arial" w:eastAsia="Arial" w:cs="Arial"/>
                <w:color w:val="000000" w:themeColor="text1" w:themeTint="FF" w:themeShade="FF"/>
                <w:sz w:val="22"/>
                <w:szCs w:val="22"/>
                <w:lang w:val="en-GB"/>
                <w:rPrChange w:author="Salvatore Salernitano" w:date="2019-01-08T15:42:24.0095866" w:id="453261142">
                  <w:rPr/>
                </w:rPrChange>
              </w:rPr>
              <w:pPrChange w:author="Salvatore Salernitano" w:date="2019-01-08T15:42:24.0095866" w:id="1854662620">
                <w:pPr/>
              </w:pPrChange>
            </w:pPr>
            <w:ins w:author="Salvatore Salernitano" w:date="2019-01-08T15:41:23.7512032" w:id="1532342739">
              <w:r w:rsidRPr="71E61B17" w:rsidR="71E61B17">
                <w:rPr>
                  <w:rFonts w:ascii="Arial" w:hAnsi="Arial" w:eastAsia="Arial" w:cs="Arial"/>
                  <w:color w:val="000000" w:themeColor="text1" w:themeTint="FF" w:themeShade="FF"/>
                  <w:sz w:val="22"/>
                  <w:szCs w:val="22"/>
                  <w:lang w:val="en-GB"/>
                  <w:rPrChange w:author="Salvatore Salernitano" w:date="2019-01-08T15:41:23.7512032" w:id="2061730519">
                    <w:rPr/>
                  </w:rPrChange>
                </w:rPr>
                <w:t>F.R. 1.9</w:t>
              </w:r>
            </w:ins>
          </w:p>
        </w:tc>
        <w:tc>
          <w:tcPr>
            <w:tcW w:w="3324" w:type="dxa"/>
            <w:tcMar/>
          </w:tcPr>
          <w:p w:rsidR="283AF45D" w:rsidP="71E61B17" w:rsidRDefault="283AF45D" w14:paraId="764199FD" w14:textId="6FBD5CDF" w14:noSpellErr="1">
            <w:pPr>
              <w:jc w:val="center"/>
              <w:rPr>
                <w:rFonts w:ascii="Arial" w:hAnsi="Arial" w:eastAsia="Arial" w:cs="Arial"/>
                <w:noProof w:val="0"/>
                <w:color w:val="000000" w:themeColor="text1" w:themeTint="FF" w:themeShade="FF"/>
                <w:sz w:val="22"/>
                <w:szCs w:val="22"/>
                <w:lang w:val="it-IT"/>
                <w:rPrChange w:author="Salvatore Salernitano" w:date="2019-01-08T15:41:23.7512032" w:id="354409825">
                  <w:rPr/>
                </w:rPrChange>
              </w:rPr>
              <w:pPrChange w:author="Salvatore Salernitano" w:date="2019-01-08T15:41:23.7512032" w:id="1129172462">
                <w:pPr/>
              </w:pPrChange>
            </w:pPr>
            <w:ins w:author="Salvatore Salernitano" w:date="2019-01-08T15:41:23.7512032" w:id="1825673288">
              <w:r w:rsidRPr="71E61B17" w:rsidR="71E61B17">
                <w:rPr>
                  <w:rFonts w:ascii="Arial" w:hAnsi="Arial" w:eastAsia="Arial" w:cs="Arial"/>
                  <w:noProof w:val="0"/>
                  <w:color w:val="000000" w:themeColor="text1" w:themeTint="FF" w:themeShade="FF"/>
                  <w:sz w:val="22"/>
                  <w:szCs w:val="22"/>
                  <w:lang w:val="it-IT"/>
                  <w:rPrChange w:author="Salvatore Salernitano" w:date="2019-01-08T15:41:23.7512032" w:id="9298061">
                    <w:rPr/>
                  </w:rPrChange>
                </w:rPr>
                <w:t>Dashboard Amministratore</w:t>
              </w:r>
            </w:ins>
          </w:p>
        </w:tc>
        <w:tc>
          <w:tcPr>
            <w:tcW w:w="3324" w:type="dxa"/>
            <w:tcMar/>
          </w:tcPr>
          <w:p w:rsidR="283AF45D" w:rsidP="71E61B17" w:rsidRDefault="283AF45D" w14:paraId="6458E89B" w14:textId="6D35F57F" w14:noSpellErr="1">
            <w:pPr>
              <w:jc w:val="center"/>
              <w:rPr>
                <w:rFonts w:ascii="Arial" w:hAnsi="Arial" w:eastAsia="Arial" w:cs="Arial"/>
                <w:color w:val="000000" w:themeColor="text1" w:themeTint="FF" w:themeShade="FF"/>
                <w:sz w:val="22"/>
                <w:szCs w:val="22"/>
                <w:lang w:val="en-GB"/>
                <w:rPrChange w:author="Salvatore Salernitano" w:date="2019-01-08T15:41:23.7512032" w:id="829073051">
                  <w:rPr/>
                </w:rPrChange>
              </w:rPr>
              <w:pPrChange w:author="Salvatore Salernitano" w:date="2019-01-08T15:41:23.7512032" w:id="107520387">
                <w:pPr/>
              </w:pPrChange>
            </w:pPr>
            <w:ins w:author="Salvatore Salernitano" w:date="2019-01-08T15:41:23.7512032" w:id="360633940">
              <w:r w:rsidRPr="71E61B17" w:rsidR="71E61B17">
                <w:rPr>
                  <w:rFonts w:ascii="Arial" w:hAnsi="Arial" w:eastAsia="Arial" w:cs="Arial"/>
                  <w:color w:val="000000" w:themeColor="text1" w:themeTint="FF" w:themeShade="FF"/>
                  <w:sz w:val="22"/>
                  <w:szCs w:val="22"/>
                  <w:lang w:val="en-GB"/>
                  <w:rPrChange w:author="Salvatore Salernitano" w:date="2019-01-08T15:41:23.7512032" w:id="2063329699">
                    <w:rPr/>
                  </w:rPrChange>
                </w:rPr>
                <w:t>Alta</w:t>
              </w:r>
            </w:ins>
          </w:p>
        </w:tc>
      </w:tr>
      <w:tr w:rsidR="283AF45D" w:rsidTr="38D000E8" w14:paraId="53AF8A54">
        <w:trPr>
          <w:ins w:author="Salvatore Salernitano" w:date="2019-01-08T15:31:55.251915" w:id="2086828548"/>
        </w:trPr>
        <w:tc>
          <w:tcPr>
            <w:tcW w:w="3324" w:type="dxa"/>
            <w:tcMar/>
          </w:tcPr>
          <w:p w:rsidR="283AF45D" w:rsidP="4913A6DA" w:rsidRDefault="283AF45D" w14:paraId="418B6EFD" w14:textId="25A0F932" w14:noSpellErr="1">
            <w:pPr>
              <w:jc w:val="center"/>
              <w:rPr>
                <w:rFonts w:ascii="Arial" w:hAnsi="Arial" w:eastAsia="Arial" w:cs="Arial"/>
                <w:color w:val="000000" w:themeColor="text1" w:themeTint="FF" w:themeShade="FF"/>
                <w:sz w:val="22"/>
                <w:szCs w:val="22"/>
                <w:lang w:val="en-GB"/>
                <w:rPrChange w:author="Salvatore Salernitano" w:date="2019-01-08T15:42:24.0095866" w:id="699276288">
                  <w:rPr/>
                </w:rPrChange>
              </w:rPr>
              <w:pPrChange w:author="Salvatore Salernitano" w:date="2019-01-08T15:42:24.0095866" w:id="244831811">
                <w:pPr/>
              </w:pPrChange>
            </w:pPr>
            <w:ins w:author="Salvatore Salernitano" w:date="2019-01-08T15:41:23.7512032" w:id="1604760349">
              <w:r w:rsidRPr="71E61B17" w:rsidR="71E61B17">
                <w:rPr>
                  <w:rFonts w:ascii="Arial" w:hAnsi="Arial" w:eastAsia="Arial" w:cs="Arial"/>
                  <w:color w:val="000000" w:themeColor="text1" w:themeTint="FF" w:themeShade="FF"/>
                  <w:sz w:val="22"/>
                  <w:szCs w:val="22"/>
                  <w:lang w:val="en-GB"/>
                  <w:rPrChange w:author="Salvatore Salernitano" w:date="2019-01-08T15:41:23.7512032" w:id="1750403032">
                    <w:rPr/>
                  </w:rPrChange>
                </w:rPr>
                <w:t>F.R. 1.10</w:t>
              </w:r>
            </w:ins>
          </w:p>
        </w:tc>
        <w:tc>
          <w:tcPr>
            <w:tcW w:w="3324" w:type="dxa"/>
            <w:tcMar/>
          </w:tcPr>
          <w:p w:rsidR="283AF45D" w:rsidP="4913A6DA" w:rsidRDefault="283AF45D" w14:paraId="36EE035E" w14:textId="1A54A5BF" w14:noSpellErr="1">
            <w:pPr>
              <w:jc w:val="center"/>
              <w:rPr>
                <w:rFonts w:ascii="Arial" w:hAnsi="Arial" w:eastAsia="Arial" w:cs="Arial"/>
                <w:noProof w:val="0"/>
                <w:color w:val="000000" w:themeColor="text1" w:themeTint="FF" w:themeShade="FF"/>
                <w:sz w:val="22"/>
                <w:szCs w:val="22"/>
                <w:lang w:val="it-IT"/>
                <w:rPrChange w:author="Salvatore Salernitano" w:date="2019-01-08T15:42:24.0095866" w:id="67163844">
                  <w:rPr/>
                </w:rPrChange>
              </w:rPr>
              <w:pPrChange w:author="Salvatore Salernitano" w:date="2019-01-08T15:42:24.0095866" w:id="2009108384">
                <w:pPr/>
              </w:pPrChange>
            </w:pPr>
            <w:ins w:author="Salvatore Salernitano" w:date="2019-01-08T15:41:23.7512032" w:id="418577858">
              <w:r w:rsidRPr="71E61B17" w:rsidR="71E61B17">
                <w:rPr>
                  <w:rFonts w:ascii="Arial" w:hAnsi="Arial" w:eastAsia="Arial" w:cs="Arial"/>
                  <w:noProof w:val="0"/>
                  <w:color w:val="000000" w:themeColor="text1" w:themeTint="FF" w:themeShade="FF"/>
                  <w:sz w:val="22"/>
                  <w:szCs w:val="22"/>
                  <w:lang w:val="it-IT"/>
                  <w:rPrChange w:author="Salvatore Salernitano" w:date="2019-01-08T15:41:23.7512032" w:id="1147102405">
                    <w:rPr/>
                  </w:rPrChange>
                </w:rPr>
                <w:t>Registrazione Nuovo Admin</w:t>
              </w:r>
            </w:ins>
          </w:p>
        </w:tc>
        <w:tc>
          <w:tcPr>
            <w:tcW w:w="3324" w:type="dxa"/>
            <w:tcMar/>
          </w:tcPr>
          <w:p w:rsidR="283AF45D" w:rsidP="4913A6DA" w:rsidRDefault="283AF45D" w14:paraId="6F1E6A22" w14:textId="6EAEE2FB" w14:noSpellErr="1">
            <w:pPr>
              <w:jc w:val="center"/>
              <w:rPr>
                <w:rFonts w:ascii="Arial" w:hAnsi="Arial" w:eastAsia="Arial" w:cs="Arial"/>
                <w:color w:val="000000" w:themeColor="text1" w:themeTint="FF" w:themeShade="FF"/>
                <w:sz w:val="22"/>
                <w:szCs w:val="22"/>
                <w:lang w:val="en-GB"/>
                <w:rPrChange w:author="Salvatore Salernitano" w:date="2019-01-08T15:42:24.0095866" w:id="838081882">
                  <w:rPr/>
                </w:rPrChange>
              </w:rPr>
              <w:pPrChange w:author="Salvatore Salernitano" w:date="2019-01-08T15:42:24.0095866" w:id="521174939">
                <w:pPr/>
              </w:pPrChange>
            </w:pPr>
            <w:ins w:author="Salvatore Salernitano" w:date="2019-01-08T15:42:24.0095866" w:id="107032881">
              <w:r w:rsidRPr="4913A6DA" w:rsidR="4913A6DA">
                <w:rPr>
                  <w:rFonts w:ascii="Arial" w:hAnsi="Arial" w:eastAsia="Arial" w:cs="Arial"/>
                  <w:color w:val="000000" w:themeColor="text1" w:themeTint="FF" w:themeShade="FF"/>
                  <w:sz w:val="22"/>
                  <w:szCs w:val="22"/>
                  <w:lang w:val="en-GB"/>
                  <w:rPrChange w:author="Salvatore Salernitano" w:date="2019-01-08T15:42:24.0095866" w:id="341692109">
                    <w:rPr/>
                  </w:rPrChange>
                </w:rPr>
                <w:t>Bassa</w:t>
              </w:r>
            </w:ins>
          </w:p>
        </w:tc>
      </w:tr>
      <w:tr w:rsidR="283AF45D" w:rsidTr="38D000E8" w14:paraId="06E224C9">
        <w:trPr>
          <w:ins w:author="Salvatore Salernitano" w:date="2019-01-08T15:31:55.251915" w:id="768088787"/>
        </w:trPr>
        <w:tc>
          <w:tcPr>
            <w:tcW w:w="3324" w:type="dxa"/>
            <w:tcMar/>
          </w:tcPr>
          <w:p w:rsidR="283AF45D" w:rsidP="51566D8D" w:rsidRDefault="283AF45D" w14:paraId="31172792" w14:textId="4542ADE2" w14:noSpellErr="1">
            <w:pPr>
              <w:jc w:val="center"/>
              <w:rPr>
                <w:rFonts w:ascii="Arial" w:hAnsi="Arial" w:eastAsia="Arial" w:cs="Arial"/>
                <w:color w:val="000000" w:themeColor="text1" w:themeTint="FF" w:themeShade="FF"/>
                <w:sz w:val="22"/>
                <w:szCs w:val="22"/>
                <w:lang w:val="en-GB"/>
                <w:rPrChange w:author="Salvatore Salernitano" w:date="2019-01-08T15:43:24.5531743" w:id="1412796200">
                  <w:rPr/>
                </w:rPrChange>
              </w:rPr>
              <w:pPrChange w:author="Salvatore Salernitano" w:date="2019-01-08T15:43:24.5531743" w:id="433523895">
                <w:pPr/>
              </w:pPrChange>
            </w:pPr>
            <w:ins w:author="Salvatore Salernitano" w:date="2019-01-08T15:42:24.0095866" w:id="514537372">
              <w:r w:rsidRPr="4913A6DA" w:rsidR="4913A6DA">
                <w:rPr>
                  <w:rFonts w:ascii="Arial" w:hAnsi="Arial" w:eastAsia="Arial" w:cs="Arial"/>
                  <w:color w:val="000000" w:themeColor="text1" w:themeTint="FF" w:themeShade="FF"/>
                  <w:sz w:val="22"/>
                  <w:szCs w:val="22"/>
                  <w:lang w:val="en-GB"/>
                  <w:rPrChange w:author="Salvatore Salernitano" w:date="2019-01-08T15:42:24.0095866" w:id="657305066">
                    <w:rPr/>
                  </w:rPrChange>
                </w:rPr>
                <w:t>F.R. 1.11</w:t>
              </w:r>
            </w:ins>
          </w:p>
        </w:tc>
        <w:tc>
          <w:tcPr>
            <w:tcW w:w="3324" w:type="dxa"/>
            <w:tcMar/>
          </w:tcPr>
          <w:p w:rsidR="283AF45D" w:rsidP="4913A6DA" w:rsidRDefault="283AF45D" w14:paraId="5F00D14A" w14:textId="32F284BB" w14:noSpellErr="1">
            <w:pPr>
              <w:jc w:val="center"/>
              <w:rPr>
                <w:rFonts w:ascii="Arial" w:hAnsi="Arial" w:eastAsia="Arial" w:cs="Arial"/>
                <w:noProof w:val="0"/>
                <w:color w:val="000000" w:themeColor="text1" w:themeTint="FF" w:themeShade="FF"/>
                <w:sz w:val="22"/>
                <w:szCs w:val="22"/>
                <w:lang w:val="it-IT"/>
                <w:rPrChange w:author="Salvatore Salernitano" w:date="2019-01-08T15:42:24.0095866" w:id="1372783600">
                  <w:rPr/>
                </w:rPrChange>
              </w:rPr>
              <w:pPrChange w:author="Salvatore Salernitano" w:date="2019-01-08T15:42:24.0095866" w:id="1733624861">
                <w:pPr/>
              </w:pPrChange>
            </w:pPr>
            <w:ins w:author="Salvatore Salernitano" w:date="2019-01-08T15:42:24.0095866" w:id="822663832">
              <w:r w:rsidRPr="4913A6DA" w:rsidR="4913A6DA">
                <w:rPr>
                  <w:rFonts w:ascii="Arial" w:hAnsi="Arial" w:eastAsia="Arial" w:cs="Arial"/>
                  <w:noProof w:val="0"/>
                  <w:color w:val="000000" w:themeColor="text1" w:themeTint="FF" w:themeShade="FF"/>
                  <w:sz w:val="22"/>
                  <w:szCs w:val="22"/>
                  <w:lang w:val="it-IT"/>
                  <w:rPrChange w:author="Salvatore Salernitano" w:date="2019-01-08T15:42:24.0095866" w:id="2128709192">
                    <w:rPr/>
                  </w:rPrChange>
                </w:rPr>
                <w:t>Registrazione Gestore Sensori</w:t>
              </w:r>
            </w:ins>
          </w:p>
        </w:tc>
        <w:tc>
          <w:tcPr>
            <w:tcW w:w="3324" w:type="dxa"/>
            <w:tcMar/>
          </w:tcPr>
          <w:p w:rsidR="283AF45D" w:rsidP="4913A6DA" w:rsidRDefault="283AF45D" w14:paraId="068B20CF" w14:textId="451C9D54" w14:noSpellErr="1">
            <w:pPr>
              <w:jc w:val="center"/>
              <w:rPr>
                <w:rFonts w:ascii="Arial" w:hAnsi="Arial" w:eastAsia="Arial" w:cs="Arial"/>
                <w:color w:val="000000" w:themeColor="text1" w:themeTint="FF" w:themeShade="FF"/>
                <w:sz w:val="22"/>
                <w:szCs w:val="22"/>
                <w:lang w:val="en-GB"/>
                <w:rPrChange w:author="Salvatore Salernitano" w:date="2019-01-08T15:42:24.0095866" w:id="2129883193">
                  <w:rPr/>
                </w:rPrChange>
              </w:rPr>
              <w:pPrChange w:author="Salvatore Salernitano" w:date="2019-01-08T15:42:24.0095866" w:id="692421053">
                <w:pPr/>
              </w:pPrChange>
            </w:pPr>
            <w:ins w:author="Salvatore Salernitano" w:date="2019-01-08T15:42:24.0095866" w:id="264645239">
              <w:r w:rsidRPr="4913A6DA" w:rsidR="4913A6DA">
                <w:rPr>
                  <w:rFonts w:ascii="Arial" w:hAnsi="Arial" w:eastAsia="Arial" w:cs="Arial"/>
                  <w:color w:val="000000" w:themeColor="text1" w:themeTint="FF" w:themeShade="FF"/>
                  <w:sz w:val="22"/>
                  <w:szCs w:val="22"/>
                  <w:lang w:val="en-GB"/>
                  <w:rPrChange w:author="Salvatore Salernitano" w:date="2019-01-08T15:42:24.0095866" w:id="2107454582">
                    <w:rPr/>
                  </w:rPrChange>
                </w:rPr>
                <w:t>Bassa</w:t>
              </w:r>
            </w:ins>
          </w:p>
        </w:tc>
      </w:tr>
      <w:tr w:rsidR="4913A6DA" w:rsidDel="789AC3C4" w:rsidTr="75E58D19" w14:paraId="1D981C4B">
        <w:trPr>
          <w:ins w:author="Salvatore Salernitano" w:date="2019-01-08T15:42:24.0095866" w:id="786055623"/>
          <w:del w:author="Salvatore Salernitano" w:date="2019-01-08T15:44:45.9968206" w:id="2001770544"/>
        </w:trPr>
        <w:tc>
          <w:tcPr>
            <w:tcW w:w="3324" w:type="dxa"/>
            <w:tcMar/>
          </w:tcPr>
          <w:p w:rsidR="4913A6DA" w:rsidP="51566D8D" w:rsidRDefault="4913A6DA" w14:paraId="40365357" w14:noSpellErr="1" w14:textId="7862A2D9">
            <w:pPr>
              <w:pStyle w:val="Normale"/>
              <w:jc w:val="center"/>
              <w:rPr>
                <w:rFonts w:ascii="Arial" w:hAnsi="Arial" w:eastAsia="Arial" w:cs="Arial"/>
                <w:color w:val="000000" w:themeColor="text1" w:themeTint="FF" w:themeShade="FF"/>
                <w:sz w:val="22"/>
                <w:szCs w:val="22"/>
                <w:lang w:val="en-GB"/>
                <w:rPrChange w:author="Salvatore Salernitano" w:date="2019-01-08T15:43:24.5531743" w:id="282322770">
                  <w:rPr/>
                </w:rPrChange>
              </w:rPr>
              <w:pPrChange w:author="Salvatore Salernitano" w:date="2019-01-08T15:43:24.5531743" w:id="1299483542">
                <w:pPr/>
              </w:pPrChange>
            </w:pPr>
            <w:ins w:author="Salvatore Salernitano" w:date="2019-01-08T15:42:24.0095866" w:id="962989331">
              <w:r w:rsidRPr="4913A6DA" w:rsidR="4913A6DA">
                <w:rPr>
                  <w:rFonts w:ascii="Arial" w:hAnsi="Arial" w:eastAsia="Arial" w:cs="Arial"/>
                  <w:color w:val="000000" w:themeColor="text1" w:themeTint="FF" w:themeShade="FF"/>
                  <w:sz w:val="22"/>
                  <w:szCs w:val="22"/>
                  <w:lang w:val="en-GB"/>
                  <w:rPrChange w:author="Salvatore Salernitano" w:date="2019-01-08T15:42:24.0095866" w:id="294463969">
                    <w:rPr/>
                  </w:rPrChange>
                </w:rPr>
                <w:t>F.R.</w:t>
              </w:r>
            </w:ins>
            <w:ins w:author="Salvatore Salernitano" w:date="2019-01-08T15:43:24.5531743" w:id="1759504969">
              <w:r w:rsidRPr="4913A6DA" w:rsidR="51566D8D">
                <w:rPr>
                  <w:rFonts w:ascii="Arial" w:hAnsi="Arial" w:eastAsia="Arial" w:cs="Arial"/>
                  <w:color w:val="000000" w:themeColor="text1" w:themeTint="FF" w:themeShade="FF"/>
                  <w:sz w:val="22"/>
                  <w:szCs w:val="22"/>
                  <w:lang w:val="en-GB"/>
                  <w:rPrChange w:author="Salvatore Salernitano" w:date="2019-01-08T15:42:24.0095866" w:id="527620951">
                    <w:rPr/>
                  </w:rPrChange>
                </w:rPr>
                <w:t xml:space="preserve"> 1.12</w:t>
              </w:r>
            </w:ins>
          </w:p>
        </w:tc>
        <w:tc>
          <w:tcPr>
            <w:tcW w:w="3324" w:type="dxa"/>
            <w:tcMar/>
          </w:tcPr>
          <w:p w:rsidR="4913A6DA" w:rsidP="51566D8D" w:rsidRDefault="4913A6DA" w14:paraId="731DF84A" w14:noSpellErr="1" w14:textId="3171B756">
            <w:pPr>
              <w:pStyle w:val="Normale"/>
              <w:jc w:val="center"/>
              <w:rPr>
                <w:rFonts w:ascii="Arial" w:hAnsi="Arial" w:eastAsia="Arial" w:cs="Arial"/>
                <w:noProof w:val="0"/>
                <w:color w:val="000000" w:themeColor="text1" w:themeTint="FF" w:themeShade="FF"/>
                <w:sz w:val="22"/>
                <w:szCs w:val="22"/>
                <w:lang w:val="it-IT"/>
                <w:rPrChange w:author="Salvatore Salernitano" w:date="2019-01-08T15:43:24.5531743" w:id="434079816">
                  <w:rPr/>
                </w:rPrChange>
              </w:rPr>
              <w:pPrChange w:author="Salvatore Salernitano" w:date="2019-01-08T15:43:24.5531743" w:id="221183698">
                <w:pPr/>
              </w:pPrChange>
            </w:pPr>
            <w:ins w:author="Salvatore Salernitano" w:date="2019-01-08T15:43:24.5531743" w:id="1282953606">
              <w:r w:rsidRPr="51566D8D" w:rsidR="51566D8D">
                <w:rPr>
                  <w:rFonts w:ascii="Arial" w:hAnsi="Arial" w:eastAsia="Arial" w:cs="Arial"/>
                  <w:noProof w:val="0"/>
                  <w:color w:val="000000" w:themeColor="text1" w:themeTint="FF" w:themeShade="FF"/>
                  <w:sz w:val="22"/>
                  <w:szCs w:val="22"/>
                  <w:lang w:val="it-IT"/>
                  <w:rPrChange w:author="Salvatore Salernitano" w:date="2019-01-08T15:43:24.5531743" w:id="1424514594">
                    <w:rPr/>
                  </w:rPrChange>
                </w:rPr>
                <w:t>Recupero Password Admin</w:t>
              </w:r>
            </w:ins>
          </w:p>
        </w:tc>
        <w:tc>
          <w:tcPr>
            <w:tcW w:w="3324" w:type="dxa"/>
            <w:tcMar/>
          </w:tcPr>
          <w:p w:rsidR="4913A6DA" w:rsidP="51566D8D" w:rsidRDefault="4913A6DA" w14:paraId="392948B2" w14:textId="5CF09441" w14:noSpellErr="1">
            <w:pPr>
              <w:pStyle w:val="Normale"/>
              <w:jc w:val="center"/>
              <w:rPr>
                <w:rFonts w:ascii="Arial" w:hAnsi="Arial" w:eastAsia="Arial" w:cs="Arial"/>
                <w:color w:val="000000" w:themeColor="text1" w:themeTint="FF" w:themeShade="FF"/>
                <w:sz w:val="22"/>
                <w:szCs w:val="22"/>
                <w:lang w:val="en-GB"/>
                <w:rPrChange w:author="Salvatore Salernitano" w:date="2019-01-08T15:43:24.5531743" w:id="281524093">
                  <w:rPr/>
                </w:rPrChange>
              </w:rPr>
              <w:pPrChange w:author="Salvatore Salernitano" w:date="2019-01-08T15:43:24.5531743" w:id="1194955985">
                <w:pPr/>
              </w:pPrChange>
            </w:pPr>
            <w:ins w:author="Salvatore Salernitano" w:date="2019-01-08T15:43:24.5531743" w:id="59085054">
              <w:r w:rsidRPr="51566D8D" w:rsidR="51566D8D">
                <w:rPr>
                  <w:rFonts w:ascii="Arial" w:hAnsi="Arial" w:eastAsia="Arial" w:cs="Arial"/>
                  <w:color w:val="000000" w:themeColor="text1" w:themeTint="FF" w:themeShade="FF"/>
                  <w:sz w:val="22"/>
                  <w:szCs w:val="22"/>
                  <w:lang w:val="en-GB"/>
                  <w:rPrChange w:author="Salvatore Salernitano" w:date="2019-01-08T15:43:24.5531743" w:id="1825923045">
                    <w:rPr/>
                  </w:rPrChange>
                </w:rPr>
                <w:t>Media</w:t>
              </w:r>
            </w:ins>
          </w:p>
        </w:tc>
      </w:tr>
      <w:tr w:rsidR="4913A6DA" w:rsidDel="789AC3C4" w:rsidTr="75E58D19" w14:paraId="3D42C770">
        <w:trPr>
          <w:ins w:author="Salvatore Salernitano" w:date="2019-01-08T15:42:24.0095866" w:id="778010103"/>
          <w:del w:author="Salvatore Salernitano" w:date="2019-01-08T15:44:45.9968206" w:id="2138910375"/>
        </w:trPr>
        <w:tc>
          <w:tcPr>
            <w:tcW w:w="3324" w:type="dxa"/>
            <w:tcMar/>
          </w:tcPr>
          <w:p w:rsidR="4913A6DA" w:rsidP="75E58D19" w:rsidRDefault="4913A6DA" w14:paraId="70891CFB" w14:textId="319F9408" w14:noSpellErr="1">
            <w:pPr>
              <w:pStyle w:val="Normale"/>
              <w:jc w:val="center"/>
              <w:rPr>
                <w:rFonts w:ascii="Arial" w:hAnsi="Arial" w:eastAsia="Arial" w:cs="Arial"/>
                <w:color w:val="000000" w:themeColor="text1" w:themeTint="FF" w:themeShade="FF"/>
                <w:sz w:val="22"/>
                <w:szCs w:val="22"/>
                <w:lang w:val="en-GB"/>
                <w:rPrChange w:author="Salvatore Salernitano" w:date="2019-01-08T15:43:45.8674014" w:id="2020955561">
                  <w:rPr/>
                </w:rPrChange>
              </w:rPr>
              <w:pPrChange w:author="Salvatore Salernitano" w:date="2019-01-08T15:43:45.8674014" w:id="506130799">
                <w:pPr/>
              </w:pPrChange>
            </w:pPr>
            <w:ins w:author="Salvatore Salernitano" w:date="2019-01-08T15:43:24.5531743" w:id="1961745277">
              <w:r w:rsidRPr="51566D8D" w:rsidR="51566D8D">
                <w:rPr>
                  <w:rFonts w:ascii="Arial" w:hAnsi="Arial" w:eastAsia="Arial" w:cs="Arial"/>
                  <w:color w:val="000000" w:themeColor="text1" w:themeTint="FF" w:themeShade="FF"/>
                  <w:sz w:val="22"/>
                  <w:szCs w:val="22"/>
                  <w:lang w:val="en-GB"/>
                  <w:rPrChange w:author="Salvatore Salernitano" w:date="2019-01-08T15:43:24.5531743" w:id="1702662604">
                    <w:rPr/>
                  </w:rPrChange>
                </w:rPr>
                <w:t>F.R. 1.13</w:t>
              </w:r>
            </w:ins>
          </w:p>
        </w:tc>
        <w:tc>
          <w:tcPr>
            <w:tcW w:w="3324" w:type="dxa"/>
            <w:tcMar/>
          </w:tcPr>
          <w:p w:rsidR="4913A6DA" w:rsidP="51566D8D" w:rsidRDefault="4913A6DA" w14:paraId="4FB8023C" w14:textId="05B97454" w14:noSpellErr="1">
            <w:pPr>
              <w:pStyle w:val="Normale"/>
              <w:jc w:val="center"/>
              <w:rPr>
                <w:rFonts w:ascii="Arial" w:hAnsi="Arial" w:eastAsia="Arial" w:cs="Arial"/>
                <w:noProof w:val="0"/>
                <w:color w:val="000000" w:themeColor="text1" w:themeTint="FF" w:themeShade="FF"/>
                <w:sz w:val="22"/>
                <w:szCs w:val="22"/>
                <w:lang w:val="it-IT"/>
                <w:rPrChange w:author="Salvatore Salernitano" w:date="2019-01-08T15:43:24.5531743" w:id="1910027547">
                  <w:rPr/>
                </w:rPrChange>
              </w:rPr>
              <w:pPrChange w:author="Salvatore Salernitano" w:date="2019-01-08T15:43:24.5531743" w:id="2123950870">
                <w:pPr/>
              </w:pPrChange>
            </w:pPr>
            <w:ins w:author="Salvatore Salernitano" w:date="2019-01-08T15:43:24.5531743" w:id="1852492385">
              <w:r w:rsidRPr="51566D8D" w:rsidR="51566D8D">
                <w:rPr>
                  <w:rFonts w:ascii="Arial" w:hAnsi="Arial" w:eastAsia="Arial" w:cs="Arial"/>
                  <w:noProof w:val="0"/>
                  <w:color w:val="000000" w:themeColor="text1" w:themeTint="FF" w:themeShade="FF"/>
                  <w:sz w:val="22"/>
                  <w:szCs w:val="22"/>
                  <w:lang w:val="it-IT"/>
                  <w:rPrChange w:author="Salvatore Salernitano" w:date="2019-01-08T15:43:24.5531743" w:id="1454860166">
                    <w:rPr/>
                  </w:rPrChange>
                </w:rPr>
                <w:t>Risposta Ticket</w:t>
              </w:r>
            </w:ins>
          </w:p>
        </w:tc>
        <w:tc>
          <w:tcPr>
            <w:tcW w:w="3324" w:type="dxa"/>
            <w:tcMar/>
          </w:tcPr>
          <w:p w:rsidR="4913A6DA" w:rsidP="75E58D19" w:rsidRDefault="4913A6DA" w14:paraId="73D753A5" w14:textId="243733D6" w14:noSpellErr="1">
            <w:pPr>
              <w:pStyle w:val="Normale"/>
              <w:jc w:val="center"/>
              <w:rPr>
                <w:rFonts w:ascii="Arial" w:hAnsi="Arial" w:eastAsia="Arial" w:cs="Arial"/>
                <w:color w:val="000000" w:themeColor="text1" w:themeTint="FF" w:themeShade="FF"/>
                <w:sz w:val="22"/>
                <w:szCs w:val="22"/>
                <w:lang w:val="en-GB"/>
                <w:rPrChange w:author="Salvatore Salernitano" w:date="2019-01-08T15:43:45.8674014" w:id="279874001">
                  <w:rPr/>
                </w:rPrChange>
              </w:rPr>
              <w:pPrChange w:author="Salvatore Salernitano" w:date="2019-01-08T15:43:45.8674014" w:id="1804248724">
                <w:pPr/>
              </w:pPrChange>
            </w:pPr>
            <w:ins w:author="Salvatore Salernitano" w:date="2019-01-08T15:43:24.5531743" w:id="237863693">
              <w:r w:rsidRPr="51566D8D" w:rsidR="51566D8D">
                <w:rPr>
                  <w:rFonts w:ascii="Arial" w:hAnsi="Arial" w:eastAsia="Arial" w:cs="Arial"/>
                  <w:color w:val="000000" w:themeColor="text1" w:themeTint="FF" w:themeShade="FF"/>
                  <w:sz w:val="22"/>
                  <w:szCs w:val="22"/>
                  <w:lang w:val="en-GB"/>
                  <w:rPrChange w:author="Salvatore Salernitano" w:date="2019-01-08T15:43:24.5531743" w:id="887152104">
                    <w:rPr/>
                  </w:rPrChange>
                </w:rPr>
                <w:t>Media</w:t>
              </w:r>
            </w:ins>
          </w:p>
        </w:tc>
      </w:tr>
      <w:tr xmlns:wp14="http://schemas.microsoft.com/office/word/2010/wordml" w:rsidR="00BC1783" w:rsidDel="0694CF4D" w:rsidTr="5315887D" w14:paraId="3AE9EA2B" wp14:textId="77777777">
        <w:trPr>
          <w:del w:author="Salvatore Salernitano" w:date="2019-01-08T15:31:49.1610785" w:id="1203492280"/>
        </w:trPr>
        <w:tc>
          <w:tcPr>
            <w:tcW w:w="3324" w:type="dxa"/>
            <w:tcMar/>
          </w:tcPr>
          <w:p w:rsidR="00BC1783" w:rsidP="00D54DDA" w:rsidRDefault="00BC1783" w14:paraId="52D97EAD" wp14:textId="77777777">
            <w:pPr>
              <w:jc w:val="center"/>
            </w:pPr>
            <w:r w:rsidRPr="66473FFC">
              <w:rPr>
                <w:rFonts w:ascii="Arial" w:hAnsi="Arial" w:eastAsia="Arial" w:cs="Arial"/>
                <w:color w:val="000000" w:themeColor="text1"/>
                <w:sz w:val="22"/>
                <w:szCs w:val="22"/>
                <w:lang w:val="en-GB"/>
              </w:rPr>
              <w:t>FR 1.2</w:t>
            </w:r>
          </w:p>
        </w:tc>
        <w:tc>
          <w:tcPr>
            <w:tcW w:w="3324" w:type="dxa"/>
            <w:tcMar/>
          </w:tcPr>
          <w:p w:rsidR="00BC1783" w:rsidP="5315887D" w:rsidRDefault="00BC1783" w14:paraId="6C8CF4A1" wp14:textId="77777777" wp14:noSpellErr="1">
            <w:pPr>
              <w:jc w:val="center"/>
              <w:rPr>
                <w:rFonts w:ascii="Arial" w:hAnsi="Arial" w:eastAsia="Arial" w:cs="Arial"/>
                <w:noProof w:val="0"/>
                <w:color w:val="000000" w:themeColor="text1" w:themeTint="FF" w:themeShade="FF"/>
                <w:sz w:val="22"/>
                <w:szCs w:val="22"/>
                <w:lang w:val="it-IT"/>
                <w:rPrChange w:author="Marco Poscente" w:date="2019-01-08T15:30:48.5278182" w:id="1184467036">
                  <w:rPr/>
                </w:rPrChange>
              </w:rPr>
              <w:pPrChange w:author="Marco Poscente" w:date="2019-01-08T15:30:48.5278182" w:id="940393745">
                <w:pPr>
                  <w:jc w:val="center"/>
                </w:pPr>
              </w:pPrChange>
            </w:pPr>
            <w:r w:rsidRPr="5315887D">
              <w:rPr>
                <w:rFonts w:ascii="Arial" w:hAnsi="Arial" w:eastAsia="Arial" w:cs="Arial"/>
                <w:noProof w:val="0"/>
                <w:color w:val="000000" w:themeColor="text1"/>
                <w:sz w:val="22"/>
                <w:szCs w:val="22"/>
                <w:lang w:val="it-IT"/>
                <w:rPrChange w:author="Marco Poscente" w:date="2019-01-08T15:30:48.5278182" w:id="1359670703">
                  <w:rPr>
                    <w:rFonts w:ascii="Arial" w:hAnsi="Arial" w:eastAsia="Arial" w:cs="Arial"/>
                    <w:color w:val="000000" w:themeColor="text1"/>
                    <w:sz w:val="22"/>
                    <w:szCs w:val="22"/>
                  </w:rPr>
                </w:rPrChange>
              </w:rPr>
              <w:t>Dashboard</w:t>
            </w:r>
          </w:p>
        </w:tc>
        <w:tc>
          <w:tcPr>
            <w:tcW w:w="3324" w:type="dxa"/>
            <w:tcMar/>
          </w:tcPr>
          <w:p w:rsidR="00BC1783" w:rsidP="00D54DDA" w:rsidRDefault="00BC1783" w14:paraId="5DC2BAD2" wp14:textId="77777777">
            <w:pPr>
              <w:jc w:val="center"/>
            </w:pPr>
            <w:r w:rsidRPr="66473FFC">
              <w:rPr>
                <w:rFonts w:ascii="Arial" w:hAnsi="Arial" w:eastAsia="Arial" w:cs="Arial"/>
                <w:color w:val="000000" w:themeColor="text1"/>
                <w:sz w:val="22"/>
                <w:szCs w:val="22"/>
                <w:lang w:val="en-GB"/>
              </w:rPr>
              <w:t>Alta</w:t>
            </w:r>
          </w:p>
        </w:tc>
      </w:tr>
      <w:tr xmlns:wp14="http://schemas.microsoft.com/office/word/2010/wordml" w:rsidR="00BC1783" w:rsidDel="0694CF4D" w:rsidTr="5315887D" w14:paraId="57B1CECF" wp14:textId="77777777">
        <w:trPr>
          <w:del w:author="Salvatore Salernitano" w:date="2019-01-08T15:31:49.1610785" w:id="291392068"/>
        </w:trPr>
        <w:tc>
          <w:tcPr>
            <w:tcW w:w="3324" w:type="dxa"/>
            <w:tcMar/>
          </w:tcPr>
          <w:p w:rsidR="00BC1783" w:rsidP="00D54DDA" w:rsidRDefault="00BC1783" w14:paraId="4F513082" wp14:textId="77777777">
            <w:pPr>
              <w:jc w:val="center"/>
            </w:pPr>
            <w:r w:rsidRPr="66473FFC">
              <w:rPr>
                <w:rFonts w:ascii="Arial" w:hAnsi="Arial" w:eastAsia="Arial" w:cs="Arial"/>
                <w:color w:val="000000" w:themeColor="text1"/>
                <w:sz w:val="22"/>
                <w:szCs w:val="22"/>
                <w:lang w:val="en-GB"/>
              </w:rPr>
              <w:t xml:space="preserve">FR 1.8 </w:t>
            </w:r>
          </w:p>
        </w:tc>
        <w:tc>
          <w:tcPr>
            <w:tcW w:w="3324" w:type="dxa"/>
            <w:tcMar/>
          </w:tcPr>
          <w:p w:rsidR="00BC1783" w:rsidP="5315887D" w:rsidRDefault="00BC1783" w14:paraId="2E096467" wp14:textId="77777777" wp14:noSpellErr="1">
            <w:pPr>
              <w:jc w:val="center"/>
              <w:rPr>
                <w:rFonts w:ascii="Arial" w:hAnsi="Arial" w:eastAsia="Arial" w:cs="Arial"/>
                <w:noProof w:val="0"/>
                <w:color w:val="000000" w:themeColor="text1" w:themeTint="FF" w:themeShade="FF"/>
                <w:sz w:val="22"/>
                <w:szCs w:val="22"/>
                <w:lang w:val="it-IT"/>
                <w:rPrChange w:author="Marco Poscente" w:date="2019-01-08T15:30:48.5278182" w:id="350319347">
                  <w:rPr/>
                </w:rPrChange>
              </w:rPr>
              <w:pPrChange w:author="Marco Poscente" w:date="2019-01-08T15:30:48.5278182" w:id="347341621">
                <w:pPr>
                  <w:jc w:val="center"/>
                </w:pPr>
              </w:pPrChange>
            </w:pPr>
            <w:r w:rsidRPr="5315887D">
              <w:rPr>
                <w:rFonts w:ascii="Arial" w:hAnsi="Arial" w:eastAsia="Arial" w:cs="Arial"/>
                <w:noProof w:val="0"/>
                <w:color w:val="000000" w:themeColor="text1"/>
                <w:sz w:val="22"/>
                <w:szCs w:val="22"/>
                <w:lang w:val="it-IT"/>
                <w:rPrChange w:author="Marco Poscente" w:date="2019-01-08T15:30:48.5278182" w:id="971199895">
                  <w:rPr>
                    <w:rFonts w:ascii="Arial" w:hAnsi="Arial" w:eastAsia="Arial" w:cs="Arial"/>
                    <w:color w:val="000000" w:themeColor="text1"/>
                    <w:sz w:val="22"/>
                    <w:szCs w:val="22"/>
                  </w:rPr>
                </w:rPrChange>
              </w:rPr>
              <w:t>Monitoraggio</w:t>
            </w:r>
            <w:r w:rsidRPr="5315887D">
              <w:rPr>
                <w:rFonts w:ascii="Arial" w:hAnsi="Arial" w:eastAsia="Arial" w:cs="Arial"/>
                <w:noProof w:val="0"/>
                <w:color w:val="000000" w:themeColor="text1"/>
                <w:sz w:val="22"/>
                <w:szCs w:val="22"/>
                <w:lang w:val="it-IT"/>
                <w:rPrChange w:author="Marco Poscente" w:date="2019-01-08T15:30:48.5278182" w:id="364687441">
                  <w:rPr>
                    <w:rFonts w:ascii="Arial" w:hAnsi="Arial" w:eastAsia="Arial" w:cs="Arial"/>
                    <w:color w:val="000000" w:themeColor="text1"/>
                    <w:sz w:val="22"/>
                    <w:szCs w:val="22"/>
                  </w:rPr>
                </w:rPrChange>
              </w:rPr>
              <w:t xml:space="preserve"> </w:t>
            </w:r>
            <w:r w:rsidRPr="5315887D">
              <w:rPr>
                <w:rFonts w:ascii="Arial" w:hAnsi="Arial" w:eastAsia="Arial" w:cs="Arial"/>
                <w:noProof w:val="0"/>
                <w:color w:val="000000" w:themeColor="text1"/>
                <w:sz w:val="22"/>
                <w:szCs w:val="22"/>
                <w:lang w:val="it-IT"/>
                <w:rPrChange w:author="Marco Poscente" w:date="2019-01-08T15:30:48.5278182" w:id="409627313">
                  <w:rPr>
                    <w:rFonts w:ascii="Arial" w:hAnsi="Arial" w:eastAsia="Arial" w:cs="Arial"/>
                    <w:color w:val="000000" w:themeColor="text1"/>
                    <w:sz w:val="22"/>
                    <w:szCs w:val="22"/>
                  </w:rPr>
                </w:rPrChange>
              </w:rPr>
              <w:t>Sistemi</w:t>
            </w:r>
          </w:p>
        </w:tc>
        <w:tc>
          <w:tcPr>
            <w:tcW w:w="3324" w:type="dxa"/>
            <w:tcMar/>
          </w:tcPr>
          <w:p w:rsidR="00BC1783" w:rsidP="00D54DDA" w:rsidRDefault="00BC1783" w14:paraId="02E44DCE" wp14:textId="77777777">
            <w:pPr>
              <w:jc w:val="center"/>
            </w:pPr>
            <w:r w:rsidRPr="66473FFC">
              <w:rPr>
                <w:rFonts w:ascii="Arial" w:hAnsi="Arial" w:eastAsia="Arial" w:cs="Arial"/>
                <w:color w:val="000000" w:themeColor="text1"/>
                <w:sz w:val="22"/>
                <w:szCs w:val="22"/>
                <w:lang w:val="en-GB"/>
              </w:rPr>
              <w:t>Alta</w:t>
            </w:r>
          </w:p>
        </w:tc>
      </w:tr>
      <w:tr xmlns:wp14="http://schemas.microsoft.com/office/word/2010/wordml" w:rsidR="00BC1783" w:rsidDel="0694CF4D" w:rsidTr="5315887D" w14:paraId="399C7C0B" wp14:textId="77777777">
        <w:trPr>
          <w:del w:author="Salvatore Salernitano" w:date="2019-01-08T15:31:49.1610785" w:id="1272338485"/>
        </w:trPr>
        <w:tc>
          <w:tcPr>
            <w:tcW w:w="3324" w:type="dxa"/>
            <w:tcMar/>
          </w:tcPr>
          <w:p w:rsidR="00BC1783" w:rsidP="00D54DDA" w:rsidRDefault="00BC1783" w14:paraId="567677DD" wp14:textId="77777777">
            <w:pPr>
              <w:jc w:val="center"/>
            </w:pPr>
            <w:r w:rsidRPr="66473FFC">
              <w:rPr>
                <w:rFonts w:ascii="Arial" w:hAnsi="Arial" w:eastAsia="Arial" w:cs="Arial"/>
                <w:color w:val="000000" w:themeColor="text1"/>
                <w:sz w:val="22"/>
                <w:szCs w:val="22"/>
                <w:lang w:val="en-GB"/>
              </w:rPr>
              <w:t>FR 1.5</w:t>
            </w:r>
          </w:p>
        </w:tc>
        <w:tc>
          <w:tcPr>
            <w:tcW w:w="3324" w:type="dxa"/>
            <w:tcMar/>
          </w:tcPr>
          <w:p w:rsidR="00BC1783" w:rsidP="5315887D" w:rsidRDefault="00BC1783" w14:paraId="32E45188" wp14:textId="77777777" wp14:noSpellErr="1">
            <w:pPr>
              <w:jc w:val="center"/>
              <w:rPr>
                <w:rFonts w:ascii="Arial" w:hAnsi="Arial" w:eastAsia="Arial" w:cs="Arial"/>
                <w:noProof w:val="0"/>
                <w:color w:val="000000" w:themeColor="text1" w:themeTint="FF" w:themeShade="FF"/>
                <w:sz w:val="22"/>
                <w:szCs w:val="22"/>
                <w:lang w:val="it-IT"/>
                <w:rPrChange w:author="Marco Poscente" w:date="2019-01-08T15:30:48.5278182" w:id="643825350">
                  <w:rPr/>
                </w:rPrChange>
              </w:rPr>
              <w:pPrChange w:author="Marco Poscente" w:date="2019-01-08T15:30:48.5278182" w:id="782781293">
                <w:pPr>
                  <w:jc w:val="center"/>
                </w:pPr>
              </w:pPrChange>
            </w:pPr>
            <w:r w:rsidRPr="5315887D">
              <w:rPr>
                <w:rFonts w:ascii="Arial" w:hAnsi="Arial" w:eastAsia="Arial" w:cs="Arial"/>
                <w:noProof w:val="0"/>
                <w:color w:val="000000" w:themeColor="text1"/>
                <w:sz w:val="22"/>
                <w:szCs w:val="22"/>
                <w:lang w:val="it-IT"/>
                <w:rPrChange w:author="Marco Poscente" w:date="2019-01-08T15:30:48.5278182" w:id="1406350031">
                  <w:rPr>
                    <w:rFonts w:ascii="Arial" w:hAnsi="Arial" w:eastAsia="Arial" w:cs="Arial"/>
                    <w:color w:val="000000" w:themeColor="text1"/>
                    <w:sz w:val="22"/>
                    <w:szCs w:val="22"/>
                  </w:rPr>
                </w:rPrChange>
              </w:rPr>
              <w:t>Sensori</w:t>
            </w:r>
            <w:r w:rsidRPr="5315887D">
              <w:rPr>
                <w:rFonts w:ascii="Arial" w:hAnsi="Arial" w:eastAsia="Arial" w:cs="Arial"/>
                <w:noProof w:val="0"/>
                <w:color w:val="000000" w:themeColor="text1"/>
                <w:sz w:val="22"/>
                <w:szCs w:val="22"/>
                <w:lang w:val="it-IT"/>
                <w:rPrChange w:author="Marco Poscente" w:date="2019-01-08T15:30:48.5278182" w:id="6621497">
                  <w:rPr>
                    <w:rFonts w:ascii="Arial" w:hAnsi="Arial" w:eastAsia="Arial" w:cs="Arial"/>
                    <w:color w:val="000000" w:themeColor="text1"/>
                    <w:sz w:val="22"/>
                    <w:szCs w:val="22"/>
                  </w:rPr>
                </w:rPrChange>
              </w:rPr>
              <w:t xml:space="preserve"> a </w:t>
            </w:r>
            <w:r w:rsidRPr="5315887D">
              <w:rPr>
                <w:rFonts w:ascii="Arial" w:hAnsi="Arial" w:eastAsia="Arial" w:cs="Arial"/>
                <w:noProof w:val="0"/>
                <w:color w:val="000000" w:themeColor="text1"/>
                <w:sz w:val="22"/>
                <w:szCs w:val="22"/>
                <w:lang w:val="it-IT"/>
                <w:rPrChange w:author="Marco Poscente" w:date="2019-01-08T15:30:48.5278182" w:id="1960656023">
                  <w:rPr>
                    <w:rFonts w:ascii="Arial" w:hAnsi="Arial" w:eastAsia="Arial" w:cs="Arial"/>
                    <w:color w:val="000000" w:themeColor="text1"/>
                    <w:sz w:val="22"/>
                    <w:szCs w:val="22"/>
                  </w:rPr>
                </w:rPrChange>
              </w:rPr>
              <w:t>rischio</w:t>
            </w:r>
          </w:p>
        </w:tc>
        <w:tc>
          <w:tcPr>
            <w:tcW w:w="3324" w:type="dxa"/>
            <w:tcMar/>
          </w:tcPr>
          <w:p w:rsidR="00BC1783" w:rsidP="00D54DDA" w:rsidRDefault="00BC1783" w14:paraId="195D0983" wp14:textId="77777777">
            <w:pPr>
              <w:jc w:val="center"/>
            </w:pPr>
            <w:r w:rsidRPr="66473FFC">
              <w:rPr>
                <w:rFonts w:ascii="Arial" w:hAnsi="Arial" w:eastAsia="Arial" w:cs="Arial"/>
                <w:color w:val="000000" w:themeColor="text1"/>
                <w:sz w:val="22"/>
                <w:szCs w:val="22"/>
                <w:lang w:val="en-GB"/>
              </w:rPr>
              <w:t>Media/Alta</w:t>
            </w:r>
          </w:p>
        </w:tc>
      </w:tr>
      <w:tr xmlns:wp14="http://schemas.microsoft.com/office/word/2010/wordml" w:rsidR="00BC1783" w:rsidDel="0694CF4D" w:rsidTr="5315887D" w14:paraId="0DCEFF5E" wp14:textId="77777777">
        <w:trPr>
          <w:del w:author="Salvatore Salernitano" w:date="2019-01-08T15:31:49.1610785" w:id="807484496"/>
        </w:trPr>
        <w:tc>
          <w:tcPr>
            <w:tcW w:w="3324" w:type="dxa"/>
            <w:tcMar/>
          </w:tcPr>
          <w:p w:rsidR="00BC1783" w:rsidP="00D54DDA" w:rsidRDefault="00BC1783" w14:paraId="3BA4FD9E" wp14:textId="77777777">
            <w:pPr>
              <w:jc w:val="center"/>
            </w:pPr>
            <w:r w:rsidRPr="66473FFC">
              <w:rPr>
                <w:rFonts w:ascii="Arial" w:hAnsi="Arial" w:eastAsia="Arial" w:cs="Arial"/>
                <w:color w:val="000000" w:themeColor="text1"/>
                <w:sz w:val="22"/>
                <w:szCs w:val="22"/>
                <w:lang w:val="en-GB"/>
              </w:rPr>
              <w:t>FR 1.1</w:t>
            </w:r>
          </w:p>
        </w:tc>
        <w:tc>
          <w:tcPr>
            <w:tcW w:w="3324" w:type="dxa"/>
            <w:tcMar/>
          </w:tcPr>
          <w:p w:rsidR="00BC1783" w:rsidP="5315887D" w:rsidRDefault="00BC1783" w14:paraId="2B5C0DD3" wp14:textId="77777777" wp14:noSpellErr="1">
            <w:pPr>
              <w:jc w:val="center"/>
              <w:rPr>
                <w:rFonts w:ascii="Arial" w:hAnsi="Arial" w:eastAsia="Arial" w:cs="Arial"/>
                <w:noProof w:val="0"/>
                <w:color w:val="000000" w:themeColor="text1" w:themeTint="FF" w:themeShade="FF"/>
                <w:sz w:val="22"/>
                <w:szCs w:val="22"/>
                <w:lang w:val="it-IT"/>
                <w:rPrChange w:author="Marco Poscente" w:date="2019-01-08T15:30:48.5278182" w:id="2061496292">
                  <w:rPr/>
                </w:rPrChange>
              </w:rPr>
              <w:pPrChange w:author="Marco Poscente" w:date="2019-01-08T15:30:48.5278182" w:id="1155554208">
                <w:pPr>
                  <w:jc w:val="center"/>
                </w:pPr>
              </w:pPrChange>
            </w:pPr>
            <w:r w:rsidRPr="5315887D">
              <w:rPr>
                <w:rFonts w:ascii="Arial" w:hAnsi="Arial" w:eastAsia="Arial" w:cs="Arial"/>
                <w:noProof w:val="0"/>
                <w:color w:val="000000" w:themeColor="text1"/>
                <w:sz w:val="22"/>
                <w:szCs w:val="22"/>
                <w:lang w:val="it-IT"/>
                <w:rPrChange w:author="Marco Poscente" w:date="2019-01-08T15:30:48.5278182" w:id="2030054812">
                  <w:rPr>
                    <w:rFonts w:ascii="Arial" w:hAnsi="Arial" w:eastAsia="Arial" w:cs="Arial"/>
                    <w:color w:val="000000" w:themeColor="text1"/>
                    <w:sz w:val="22"/>
                    <w:szCs w:val="22"/>
                  </w:rPr>
                </w:rPrChange>
              </w:rPr>
              <w:t>Invia</w:t>
            </w:r>
            <w:r w:rsidRPr="5315887D">
              <w:rPr>
                <w:rFonts w:ascii="Arial" w:hAnsi="Arial" w:eastAsia="Arial" w:cs="Arial"/>
                <w:noProof w:val="0"/>
                <w:color w:val="000000" w:themeColor="text1"/>
                <w:sz w:val="22"/>
                <w:szCs w:val="22"/>
                <w:lang w:val="it-IT"/>
                <w:rPrChange w:author="Marco Poscente" w:date="2019-01-08T15:30:48.5278182" w:id="752062024">
                  <w:rPr>
                    <w:rFonts w:ascii="Arial" w:hAnsi="Arial" w:eastAsia="Arial" w:cs="Arial"/>
                    <w:color w:val="000000" w:themeColor="text1"/>
                    <w:sz w:val="22"/>
                    <w:szCs w:val="22"/>
                  </w:rPr>
                </w:rPrChange>
              </w:rPr>
              <w:t xml:space="preserve"> </w:t>
            </w:r>
            <w:r w:rsidRPr="5315887D">
              <w:rPr>
                <w:rFonts w:ascii="Arial" w:hAnsi="Arial" w:eastAsia="Arial" w:cs="Arial"/>
                <w:noProof w:val="0"/>
                <w:color w:val="000000" w:themeColor="text1"/>
                <w:sz w:val="22"/>
                <w:szCs w:val="22"/>
                <w:lang w:val="it-IT"/>
                <w:rPrChange w:author="Marco Poscente" w:date="2019-01-08T15:30:48.5278182" w:id="812928114">
                  <w:rPr>
                    <w:rFonts w:ascii="Arial" w:hAnsi="Arial" w:eastAsia="Arial" w:cs="Arial"/>
                    <w:color w:val="000000" w:themeColor="text1"/>
                    <w:sz w:val="22"/>
                    <w:szCs w:val="22"/>
                  </w:rPr>
                </w:rPrChange>
              </w:rPr>
              <w:t>Segnali</w:t>
            </w:r>
          </w:p>
        </w:tc>
        <w:tc>
          <w:tcPr>
            <w:tcW w:w="3324" w:type="dxa"/>
            <w:tcMar/>
          </w:tcPr>
          <w:p w:rsidR="00BC1783" w:rsidP="00D54DDA" w:rsidRDefault="00BC1783" w14:paraId="54A2BC9B" wp14:textId="77777777">
            <w:pPr>
              <w:jc w:val="center"/>
            </w:pPr>
            <w:r w:rsidRPr="66473FFC">
              <w:rPr>
                <w:rFonts w:ascii="Arial" w:hAnsi="Arial" w:eastAsia="Arial" w:cs="Arial"/>
                <w:color w:val="000000" w:themeColor="text1"/>
                <w:sz w:val="22"/>
                <w:szCs w:val="22"/>
                <w:lang w:val="en-GB"/>
              </w:rPr>
              <w:t>Media/Alta</w:t>
            </w:r>
          </w:p>
        </w:tc>
      </w:tr>
      <w:tr xmlns:wp14="http://schemas.microsoft.com/office/word/2010/wordml" w:rsidR="00BC1783" w:rsidDel="0694CF4D" w:rsidTr="5315887D" w14:paraId="254D2703" wp14:textId="77777777">
        <w:trPr>
          <w:del w:author="Salvatore Salernitano" w:date="2019-01-08T15:31:49.1610785" w:id="1430426819"/>
        </w:trPr>
        <w:tc>
          <w:tcPr>
            <w:tcW w:w="3324" w:type="dxa"/>
            <w:tcMar/>
          </w:tcPr>
          <w:p w:rsidR="00BC1783" w:rsidP="00D54DDA" w:rsidRDefault="00BC1783" w14:paraId="14BD07F6" wp14:textId="77777777">
            <w:pPr>
              <w:jc w:val="center"/>
            </w:pPr>
            <w:r w:rsidRPr="66473FFC">
              <w:rPr>
                <w:rFonts w:ascii="Arial" w:hAnsi="Arial" w:eastAsia="Arial" w:cs="Arial"/>
                <w:color w:val="000000" w:themeColor="text1"/>
                <w:sz w:val="22"/>
                <w:szCs w:val="22"/>
                <w:lang w:val="en-GB"/>
              </w:rPr>
              <w:t>FR 1.4</w:t>
            </w:r>
          </w:p>
        </w:tc>
        <w:tc>
          <w:tcPr>
            <w:tcW w:w="3324" w:type="dxa"/>
            <w:tcMar/>
          </w:tcPr>
          <w:p w:rsidR="00BC1783" w:rsidP="5315887D" w:rsidRDefault="00BC1783" w14:paraId="1D546444" wp14:textId="77777777" wp14:noSpellErr="1">
            <w:pPr>
              <w:jc w:val="center"/>
              <w:rPr>
                <w:rFonts w:ascii="Arial" w:hAnsi="Arial" w:eastAsia="Arial" w:cs="Arial"/>
                <w:noProof w:val="0"/>
                <w:color w:val="000000" w:themeColor="text1" w:themeTint="FF" w:themeShade="FF"/>
                <w:sz w:val="22"/>
                <w:szCs w:val="22"/>
                <w:lang w:val="it-IT"/>
                <w:rPrChange w:author="Marco Poscente" w:date="2019-01-08T15:30:48.5278182" w:id="612875857">
                  <w:rPr/>
                </w:rPrChange>
              </w:rPr>
              <w:pPrChange w:author="Marco Poscente" w:date="2019-01-08T15:30:48.5278182" w:id="648753399">
                <w:pPr>
                  <w:jc w:val="center"/>
                </w:pPr>
              </w:pPrChange>
            </w:pPr>
            <w:r w:rsidRPr="5315887D">
              <w:rPr>
                <w:rFonts w:ascii="Arial" w:hAnsi="Arial" w:eastAsia="Arial" w:cs="Arial"/>
                <w:noProof w:val="0"/>
                <w:color w:val="000000" w:themeColor="text1"/>
                <w:sz w:val="22"/>
                <w:szCs w:val="22"/>
                <w:lang w:val="it-IT"/>
                <w:rPrChange w:author="Marco Poscente" w:date="2019-01-08T15:30:48.5278182" w:id="639763381">
                  <w:rPr>
                    <w:rFonts w:ascii="Arial" w:hAnsi="Arial" w:eastAsia="Arial" w:cs="Arial"/>
                    <w:color w:val="000000" w:themeColor="text1"/>
                    <w:sz w:val="22"/>
                    <w:szCs w:val="22"/>
                  </w:rPr>
                </w:rPrChange>
              </w:rPr>
              <w:t>Segnalazione</w:t>
            </w:r>
            <w:r w:rsidRPr="5315887D">
              <w:rPr>
                <w:rFonts w:ascii="Arial" w:hAnsi="Arial" w:eastAsia="Arial" w:cs="Arial"/>
                <w:noProof w:val="0"/>
                <w:color w:val="000000" w:themeColor="text1"/>
                <w:sz w:val="22"/>
                <w:szCs w:val="22"/>
                <w:lang w:val="it-IT"/>
                <w:rPrChange w:author="Marco Poscente" w:date="2019-01-08T15:30:48.5278182" w:id="274669422">
                  <w:rPr>
                    <w:rFonts w:ascii="Arial" w:hAnsi="Arial" w:eastAsia="Arial" w:cs="Arial"/>
                    <w:color w:val="000000" w:themeColor="text1"/>
                    <w:sz w:val="22"/>
                    <w:szCs w:val="22"/>
                  </w:rPr>
                </w:rPrChange>
              </w:rPr>
              <w:t xml:space="preserve"> </w:t>
            </w:r>
            <w:r w:rsidRPr="5315887D">
              <w:rPr>
                <w:rFonts w:ascii="Arial" w:hAnsi="Arial" w:eastAsia="Arial" w:cs="Arial"/>
                <w:noProof w:val="0"/>
                <w:color w:val="000000" w:themeColor="text1"/>
                <w:sz w:val="22"/>
                <w:szCs w:val="22"/>
                <w:lang w:val="it-IT"/>
                <w:rPrChange w:author="Marco Poscente" w:date="2019-01-08T15:30:48.5278182" w:id="1306752592">
                  <w:rPr>
                    <w:rFonts w:ascii="Arial" w:hAnsi="Arial" w:eastAsia="Arial" w:cs="Arial"/>
                    <w:color w:val="000000" w:themeColor="text1"/>
                    <w:sz w:val="22"/>
                    <w:szCs w:val="22"/>
                  </w:rPr>
                </w:rPrChange>
              </w:rPr>
              <w:t>Errori</w:t>
            </w:r>
          </w:p>
        </w:tc>
        <w:tc>
          <w:tcPr>
            <w:tcW w:w="3324" w:type="dxa"/>
            <w:tcMar/>
          </w:tcPr>
          <w:p w:rsidR="00BC1783" w:rsidP="00D54DDA" w:rsidRDefault="00BC1783" w14:paraId="56AB1CB6" wp14:textId="77777777">
            <w:pPr>
              <w:jc w:val="center"/>
            </w:pPr>
            <w:r w:rsidRPr="66473FFC">
              <w:rPr>
                <w:rFonts w:ascii="Arial" w:hAnsi="Arial" w:eastAsia="Arial" w:cs="Arial"/>
                <w:color w:val="000000" w:themeColor="text1"/>
                <w:sz w:val="22"/>
                <w:szCs w:val="22"/>
                <w:lang w:val="en-GB"/>
              </w:rPr>
              <w:t>Media</w:t>
            </w:r>
          </w:p>
        </w:tc>
      </w:tr>
      <w:tr xmlns:wp14="http://schemas.microsoft.com/office/word/2010/wordml" w:rsidR="00BC1783" w:rsidDel="0694CF4D" w:rsidTr="5315887D" w14:paraId="703C9D7E" wp14:textId="77777777">
        <w:trPr>
          <w:del w:author="Salvatore Salernitano" w:date="2019-01-08T15:31:49.1610785" w:id="240202781"/>
        </w:trPr>
        <w:tc>
          <w:tcPr>
            <w:tcW w:w="3324" w:type="dxa"/>
            <w:tcMar/>
          </w:tcPr>
          <w:p w:rsidR="00BC1783" w:rsidP="00D54DDA" w:rsidRDefault="00BC1783" w14:paraId="3575ED8D" wp14:textId="77777777">
            <w:pPr>
              <w:jc w:val="center"/>
            </w:pPr>
            <w:r w:rsidRPr="66473FFC">
              <w:rPr>
                <w:rFonts w:ascii="Arial" w:hAnsi="Arial" w:eastAsia="Arial" w:cs="Arial"/>
                <w:color w:val="000000" w:themeColor="text1"/>
                <w:sz w:val="22"/>
                <w:szCs w:val="22"/>
                <w:lang w:val="en-GB"/>
              </w:rPr>
              <w:t>FR 1.6</w:t>
            </w:r>
          </w:p>
        </w:tc>
        <w:tc>
          <w:tcPr>
            <w:tcW w:w="3324" w:type="dxa"/>
            <w:tcMar/>
          </w:tcPr>
          <w:p w:rsidR="00BC1783" w:rsidP="5315887D" w:rsidRDefault="00BC1783" w14:paraId="1BF38AA8" wp14:textId="77777777" wp14:noSpellErr="1">
            <w:pPr>
              <w:jc w:val="center"/>
              <w:rPr>
                <w:rFonts w:ascii="Arial" w:hAnsi="Arial" w:eastAsia="Arial" w:cs="Arial"/>
                <w:noProof w:val="0"/>
                <w:color w:val="000000" w:themeColor="text1" w:themeTint="FF" w:themeShade="FF"/>
                <w:sz w:val="22"/>
                <w:szCs w:val="22"/>
                <w:lang w:val="it-IT"/>
                <w:rPrChange w:author="Marco Poscente" w:date="2019-01-08T15:30:48.5278182" w:id="358736021">
                  <w:rPr/>
                </w:rPrChange>
              </w:rPr>
              <w:pPrChange w:author="Marco Poscente" w:date="2019-01-08T15:30:48.5278182" w:id="1169984609">
                <w:pPr>
                  <w:jc w:val="center"/>
                </w:pPr>
              </w:pPrChange>
            </w:pPr>
            <w:r w:rsidRPr="5315887D">
              <w:rPr>
                <w:rFonts w:ascii="Arial" w:hAnsi="Arial" w:eastAsia="Arial" w:cs="Arial"/>
                <w:noProof w:val="0"/>
                <w:color w:val="000000" w:themeColor="text1"/>
                <w:sz w:val="22"/>
                <w:szCs w:val="22"/>
                <w:lang w:val="it-IT"/>
                <w:rPrChange w:author="Marco Poscente" w:date="2019-01-08T15:30:48.5278182" w:id="1314759361">
                  <w:rPr>
                    <w:rFonts w:ascii="Arial" w:hAnsi="Arial" w:eastAsia="Arial" w:cs="Arial"/>
                    <w:color w:val="000000" w:themeColor="text1"/>
                    <w:sz w:val="22"/>
                    <w:szCs w:val="22"/>
                  </w:rPr>
                </w:rPrChange>
              </w:rPr>
              <w:t>Ripristino</w:t>
            </w:r>
            <w:r w:rsidRPr="5315887D">
              <w:rPr>
                <w:rFonts w:ascii="Arial" w:hAnsi="Arial" w:eastAsia="Arial" w:cs="Arial"/>
                <w:noProof w:val="0"/>
                <w:color w:val="000000" w:themeColor="text1"/>
                <w:sz w:val="22"/>
                <w:szCs w:val="22"/>
                <w:lang w:val="it-IT"/>
                <w:rPrChange w:author="Marco Poscente" w:date="2019-01-08T15:30:48.5278182" w:id="1479118153">
                  <w:rPr>
                    <w:rFonts w:ascii="Arial" w:hAnsi="Arial" w:eastAsia="Arial" w:cs="Arial"/>
                    <w:color w:val="000000" w:themeColor="text1"/>
                    <w:sz w:val="22"/>
                    <w:szCs w:val="22"/>
                  </w:rPr>
                </w:rPrChange>
              </w:rPr>
              <w:t xml:space="preserve"> </w:t>
            </w:r>
            <w:r w:rsidRPr="5315887D">
              <w:rPr>
                <w:rFonts w:ascii="Arial" w:hAnsi="Arial" w:eastAsia="Arial" w:cs="Arial"/>
                <w:noProof w:val="0"/>
                <w:color w:val="000000" w:themeColor="text1"/>
                <w:sz w:val="22"/>
                <w:szCs w:val="22"/>
                <w:lang w:val="it-IT"/>
                <w:rPrChange w:author="Marco Poscente" w:date="2019-01-08T15:30:48.5278182" w:id="56030436">
                  <w:rPr>
                    <w:rFonts w:ascii="Arial" w:hAnsi="Arial" w:eastAsia="Arial" w:cs="Arial"/>
                    <w:color w:val="000000" w:themeColor="text1"/>
                    <w:sz w:val="22"/>
                    <w:szCs w:val="22"/>
                  </w:rPr>
                </w:rPrChange>
              </w:rPr>
              <w:t>Parametri</w:t>
            </w:r>
            <w:r w:rsidRPr="5315887D">
              <w:rPr>
                <w:rFonts w:ascii="Arial" w:hAnsi="Arial" w:eastAsia="Arial" w:cs="Arial"/>
                <w:noProof w:val="0"/>
                <w:color w:val="000000" w:themeColor="text1"/>
                <w:sz w:val="22"/>
                <w:szCs w:val="22"/>
                <w:lang w:val="it-IT"/>
                <w:rPrChange w:author="Marco Poscente" w:date="2019-01-08T15:30:48.5278182" w:id="1742292262">
                  <w:rPr>
                    <w:rFonts w:ascii="Arial" w:hAnsi="Arial" w:eastAsia="Arial" w:cs="Arial"/>
                    <w:color w:val="000000" w:themeColor="text1"/>
                    <w:sz w:val="22"/>
                    <w:szCs w:val="22"/>
                  </w:rPr>
                </w:rPrChange>
              </w:rPr>
              <w:t xml:space="preserve"> </w:t>
            </w:r>
            <w:r w:rsidRPr="5315887D">
              <w:rPr>
                <w:rFonts w:ascii="Arial" w:hAnsi="Arial" w:eastAsia="Arial" w:cs="Arial"/>
                <w:noProof w:val="0"/>
                <w:color w:val="000000" w:themeColor="text1"/>
                <w:sz w:val="22"/>
                <w:szCs w:val="22"/>
                <w:lang w:val="it-IT"/>
                <w:rPrChange w:author="Marco Poscente" w:date="2019-01-08T15:30:48.5278182" w:id="1202822720">
                  <w:rPr>
                    <w:rFonts w:ascii="Arial" w:hAnsi="Arial" w:eastAsia="Arial" w:cs="Arial"/>
                    <w:color w:val="000000" w:themeColor="text1"/>
                    <w:sz w:val="22"/>
                    <w:szCs w:val="22"/>
                  </w:rPr>
                </w:rPrChange>
              </w:rPr>
              <w:t>Sensori</w:t>
            </w:r>
          </w:p>
        </w:tc>
        <w:tc>
          <w:tcPr>
            <w:tcW w:w="3324" w:type="dxa"/>
            <w:tcMar/>
          </w:tcPr>
          <w:p w:rsidR="00BC1783" w:rsidP="00D54DDA" w:rsidRDefault="00BC1783" w14:paraId="30085C72" wp14:textId="77777777">
            <w:pPr>
              <w:jc w:val="center"/>
            </w:pPr>
            <w:r w:rsidRPr="66473FFC">
              <w:rPr>
                <w:rFonts w:ascii="Arial" w:hAnsi="Arial" w:eastAsia="Arial" w:cs="Arial"/>
                <w:color w:val="000000" w:themeColor="text1"/>
                <w:sz w:val="22"/>
                <w:szCs w:val="22"/>
                <w:lang w:val="en-GB"/>
              </w:rPr>
              <w:t>Media</w:t>
            </w:r>
          </w:p>
        </w:tc>
      </w:tr>
      <w:tr xmlns:wp14="http://schemas.microsoft.com/office/word/2010/wordml" w:rsidR="00BC1783" w:rsidDel="0694CF4D" w:rsidTr="5315887D" w14:paraId="20A5F078" wp14:textId="77777777">
        <w:trPr>
          <w:del w:author="Salvatore Salernitano" w:date="2019-01-08T15:31:49.1610785" w:id="1162228864"/>
        </w:trPr>
        <w:tc>
          <w:tcPr>
            <w:tcW w:w="3324" w:type="dxa"/>
            <w:tcMar/>
          </w:tcPr>
          <w:p w:rsidR="00BC1783" w:rsidP="00D54DDA" w:rsidRDefault="00BC1783" w14:paraId="343A3B44" wp14:textId="77777777">
            <w:pPr>
              <w:jc w:val="center"/>
            </w:pPr>
            <w:r w:rsidRPr="66473FFC">
              <w:rPr>
                <w:rFonts w:ascii="Arial" w:hAnsi="Arial" w:eastAsia="Arial" w:cs="Arial"/>
                <w:color w:val="000000" w:themeColor="text1"/>
                <w:sz w:val="22"/>
                <w:szCs w:val="22"/>
                <w:lang w:val="en-GB"/>
              </w:rPr>
              <w:t>FR 1.9</w:t>
            </w:r>
          </w:p>
        </w:tc>
        <w:tc>
          <w:tcPr>
            <w:tcW w:w="3324" w:type="dxa"/>
            <w:tcMar/>
          </w:tcPr>
          <w:p w:rsidR="00BC1783" w:rsidP="5315887D" w:rsidRDefault="00BC1783" w14:paraId="6775FD48" wp14:textId="77777777" wp14:noSpellErr="1">
            <w:pPr>
              <w:jc w:val="center"/>
              <w:rPr>
                <w:rFonts w:ascii="Arial" w:hAnsi="Arial" w:eastAsia="Arial" w:cs="Arial"/>
                <w:noProof w:val="0"/>
                <w:color w:val="000000" w:themeColor="text1" w:themeTint="FF" w:themeShade="FF"/>
                <w:sz w:val="22"/>
                <w:szCs w:val="22"/>
                <w:lang w:val="it-IT"/>
                <w:rPrChange w:author="Marco Poscente" w:date="2019-01-08T15:30:48.5278182" w:id="1222249748">
                  <w:rPr/>
                </w:rPrChange>
              </w:rPr>
              <w:pPrChange w:author="Marco Poscente" w:date="2019-01-08T15:30:48.5278182" w:id="689896692">
                <w:pPr>
                  <w:jc w:val="center"/>
                </w:pPr>
              </w:pPrChange>
            </w:pPr>
            <w:r w:rsidRPr="5315887D">
              <w:rPr>
                <w:rFonts w:ascii="Arial" w:hAnsi="Arial" w:eastAsia="Arial" w:cs="Arial"/>
                <w:noProof w:val="0"/>
                <w:color w:val="000000" w:themeColor="text1"/>
                <w:sz w:val="22"/>
                <w:szCs w:val="22"/>
                <w:lang w:val="it-IT"/>
                <w:rPrChange w:author="Marco Poscente" w:date="2019-01-08T15:30:48.5278182" w:id="1182830899">
                  <w:rPr>
                    <w:rFonts w:ascii="Arial" w:hAnsi="Arial" w:eastAsia="Arial" w:cs="Arial"/>
                    <w:color w:val="000000" w:themeColor="text1"/>
                    <w:sz w:val="22"/>
                    <w:szCs w:val="22"/>
                  </w:rPr>
                </w:rPrChange>
              </w:rPr>
              <w:t>Registrazione</w:t>
            </w:r>
            <w:r w:rsidRPr="5315887D">
              <w:rPr>
                <w:rFonts w:ascii="Arial" w:hAnsi="Arial" w:eastAsia="Arial" w:cs="Arial"/>
                <w:noProof w:val="0"/>
                <w:color w:val="000000" w:themeColor="text1"/>
                <w:sz w:val="22"/>
                <w:szCs w:val="22"/>
                <w:lang w:val="it-IT"/>
                <w:rPrChange w:author="Marco Poscente" w:date="2019-01-08T15:30:48.5278182" w:id="1138294432">
                  <w:rPr>
                    <w:rFonts w:ascii="Arial" w:hAnsi="Arial" w:eastAsia="Arial" w:cs="Arial"/>
                    <w:color w:val="000000" w:themeColor="text1"/>
                    <w:sz w:val="22"/>
                    <w:szCs w:val="22"/>
                  </w:rPr>
                </w:rPrChange>
              </w:rPr>
              <w:t xml:space="preserve"> </w:t>
            </w:r>
            <w:r w:rsidRPr="5315887D">
              <w:rPr>
                <w:rFonts w:ascii="Arial" w:hAnsi="Arial" w:eastAsia="Arial" w:cs="Arial"/>
                <w:noProof w:val="0"/>
                <w:color w:val="000000" w:themeColor="text1"/>
                <w:sz w:val="22"/>
                <w:szCs w:val="22"/>
                <w:lang w:val="it-IT"/>
                <w:rPrChange w:author="Marco Poscente" w:date="2019-01-08T15:30:48.5278182" w:id="1773264047">
                  <w:rPr>
                    <w:rFonts w:ascii="Arial" w:hAnsi="Arial" w:eastAsia="Arial" w:cs="Arial"/>
                    <w:color w:val="000000" w:themeColor="text1"/>
                    <w:sz w:val="22"/>
                    <w:szCs w:val="22"/>
                  </w:rPr>
                </w:rPrChange>
              </w:rPr>
              <w:t>gestione</w:t>
            </w:r>
            <w:r w:rsidRPr="5315887D">
              <w:rPr>
                <w:rFonts w:ascii="Arial" w:hAnsi="Arial" w:eastAsia="Arial" w:cs="Arial"/>
                <w:noProof w:val="0"/>
                <w:color w:val="000000" w:themeColor="text1"/>
                <w:sz w:val="22"/>
                <w:szCs w:val="22"/>
                <w:lang w:val="it-IT"/>
                <w:rPrChange w:author="Marco Poscente" w:date="2019-01-08T15:30:48.5278182" w:id="2058313788">
                  <w:rPr>
                    <w:rFonts w:ascii="Arial" w:hAnsi="Arial" w:eastAsia="Arial" w:cs="Arial"/>
                    <w:color w:val="000000" w:themeColor="text1"/>
                    <w:sz w:val="22"/>
                    <w:szCs w:val="22"/>
                  </w:rPr>
                </w:rPrChange>
              </w:rPr>
              <w:t xml:space="preserve"> </w:t>
            </w:r>
            <w:r w:rsidRPr="5315887D">
              <w:rPr>
                <w:rFonts w:ascii="Arial" w:hAnsi="Arial" w:eastAsia="Arial" w:cs="Arial"/>
                <w:noProof w:val="0"/>
                <w:color w:val="000000" w:themeColor="text1"/>
                <w:sz w:val="22"/>
                <w:szCs w:val="22"/>
                <w:lang w:val="it-IT"/>
                <w:rPrChange w:author="Marco Poscente" w:date="2019-01-08T15:30:48.5278182" w:id="1213317958">
                  <w:rPr>
                    <w:rFonts w:ascii="Arial" w:hAnsi="Arial" w:eastAsia="Arial" w:cs="Arial"/>
                    <w:color w:val="000000" w:themeColor="text1"/>
                    <w:sz w:val="22"/>
                    <w:szCs w:val="22"/>
                  </w:rPr>
                </w:rPrChange>
              </w:rPr>
              <w:t>sensori</w:t>
            </w:r>
          </w:p>
        </w:tc>
        <w:tc>
          <w:tcPr>
            <w:tcW w:w="3324" w:type="dxa"/>
            <w:tcMar/>
          </w:tcPr>
          <w:p w:rsidR="00BC1783" w:rsidP="00D54DDA" w:rsidRDefault="00BC1783" w14:paraId="70DFF2C0" wp14:textId="77777777">
            <w:pPr>
              <w:jc w:val="center"/>
            </w:pPr>
            <w:r w:rsidRPr="66473FFC">
              <w:rPr>
                <w:rFonts w:ascii="Arial" w:hAnsi="Arial" w:eastAsia="Arial" w:cs="Arial"/>
                <w:color w:val="000000" w:themeColor="text1"/>
                <w:sz w:val="22"/>
                <w:szCs w:val="22"/>
                <w:lang w:val="en-GB"/>
              </w:rPr>
              <w:t>Media</w:t>
            </w:r>
          </w:p>
        </w:tc>
      </w:tr>
      <w:tr xmlns:wp14="http://schemas.microsoft.com/office/word/2010/wordml" w:rsidR="00BC1783" w:rsidDel="0694CF4D" w:rsidTr="5315887D" w14:paraId="00CE7374" wp14:textId="77777777">
        <w:trPr>
          <w:del w:author="Salvatore Salernitano" w:date="2019-01-08T15:31:49.1610785" w:id="1067630303"/>
        </w:trPr>
        <w:tc>
          <w:tcPr>
            <w:tcW w:w="3324" w:type="dxa"/>
            <w:tcMar/>
          </w:tcPr>
          <w:p w:rsidR="00BC1783" w:rsidP="00D54DDA" w:rsidRDefault="00BC1783" w14:paraId="36E3418F" wp14:textId="77777777">
            <w:pPr>
              <w:jc w:val="center"/>
            </w:pPr>
            <w:r w:rsidRPr="66473FFC">
              <w:rPr>
                <w:rFonts w:ascii="Arial" w:hAnsi="Arial" w:eastAsia="Arial" w:cs="Arial"/>
                <w:color w:val="000000" w:themeColor="text1"/>
                <w:sz w:val="22"/>
                <w:szCs w:val="22"/>
                <w:lang w:val="en-GB"/>
              </w:rPr>
              <w:t>FR 1.10</w:t>
            </w:r>
          </w:p>
        </w:tc>
        <w:tc>
          <w:tcPr>
            <w:tcW w:w="3324" w:type="dxa"/>
            <w:tcMar/>
          </w:tcPr>
          <w:p w:rsidR="00BC1783" w:rsidP="5315887D" w:rsidRDefault="00BC1783" w14:paraId="465738C0" wp14:textId="77777777" wp14:noSpellErr="1">
            <w:pPr>
              <w:jc w:val="center"/>
              <w:rPr>
                <w:rFonts w:ascii="Arial" w:hAnsi="Arial" w:eastAsia="Arial" w:cs="Arial"/>
                <w:noProof w:val="0"/>
                <w:color w:val="000000" w:themeColor="text1" w:themeTint="FF" w:themeShade="FF"/>
                <w:sz w:val="22"/>
                <w:szCs w:val="22"/>
                <w:lang w:val="it-IT"/>
                <w:rPrChange w:author="Marco Poscente" w:date="2019-01-08T15:30:48.5278182" w:id="202574060">
                  <w:rPr/>
                </w:rPrChange>
              </w:rPr>
              <w:pPrChange w:author="Marco Poscente" w:date="2019-01-08T15:30:48.5278182" w:id="1063682449">
                <w:pPr>
                  <w:jc w:val="center"/>
                </w:pPr>
              </w:pPrChange>
            </w:pPr>
            <w:r w:rsidRPr="5315887D">
              <w:rPr>
                <w:rFonts w:ascii="Arial" w:hAnsi="Arial" w:eastAsia="Arial" w:cs="Arial"/>
                <w:noProof w:val="0"/>
                <w:color w:val="000000" w:themeColor="text1"/>
                <w:sz w:val="22"/>
                <w:szCs w:val="22"/>
                <w:lang w:val="it-IT"/>
                <w:rPrChange w:author="Marco Poscente" w:date="2019-01-08T15:30:48.5278182" w:id="644968461">
                  <w:rPr>
                    <w:rFonts w:ascii="Arial" w:hAnsi="Arial" w:eastAsia="Arial" w:cs="Arial"/>
                    <w:color w:val="000000" w:themeColor="text1"/>
                    <w:sz w:val="22"/>
                    <w:szCs w:val="22"/>
                  </w:rPr>
                </w:rPrChange>
              </w:rPr>
              <w:t xml:space="preserve">Recupero Password </w:t>
            </w:r>
            <w:r w:rsidRPr="5315887D">
              <w:rPr>
                <w:rFonts w:ascii="Arial" w:hAnsi="Arial" w:eastAsia="Arial" w:cs="Arial"/>
                <w:noProof w:val="0"/>
                <w:color w:val="000000" w:themeColor="text1"/>
                <w:sz w:val="22"/>
                <w:szCs w:val="22"/>
                <w:lang w:val="it-IT"/>
                <w:rPrChange w:author="Marco Poscente" w:date="2019-01-08T15:30:48.5278182" w:id="122046648">
                  <w:rPr>
                    <w:rFonts w:ascii="Arial" w:hAnsi="Arial" w:eastAsia="Arial" w:cs="Arial"/>
                    <w:color w:val="000000" w:themeColor="text1"/>
                    <w:sz w:val="22"/>
                    <w:szCs w:val="22"/>
                  </w:rPr>
                </w:rPrChange>
              </w:rPr>
              <w:t>Amministratore</w:t>
            </w:r>
          </w:p>
        </w:tc>
        <w:tc>
          <w:tcPr>
            <w:tcW w:w="3324" w:type="dxa"/>
            <w:tcMar/>
          </w:tcPr>
          <w:p w:rsidR="00BC1783" w:rsidP="00D54DDA" w:rsidRDefault="00BC1783" w14:paraId="1EDB7B10" wp14:textId="77777777">
            <w:pPr>
              <w:jc w:val="center"/>
            </w:pPr>
            <w:r w:rsidRPr="66473FFC">
              <w:rPr>
                <w:rFonts w:ascii="Arial" w:hAnsi="Arial" w:eastAsia="Arial" w:cs="Arial"/>
                <w:color w:val="000000" w:themeColor="text1"/>
                <w:sz w:val="22"/>
                <w:szCs w:val="22"/>
                <w:lang w:val="en-GB"/>
              </w:rPr>
              <w:t>Media</w:t>
            </w:r>
          </w:p>
        </w:tc>
      </w:tr>
      <w:tr xmlns:wp14="http://schemas.microsoft.com/office/word/2010/wordml" w:rsidR="00BC1783" w:rsidDel="0694CF4D" w:rsidTr="5315887D" w14:paraId="5238EF78" wp14:textId="77777777">
        <w:trPr>
          <w:del w:author="Salvatore Salernitano" w:date="2019-01-08T15:31:49.1610785" w:id="684501828"/>
        </w:trPr>
        <w:tc>
          <w:tcPr>
            <w:tcW w:w="3324" w:type="dxa"/>
            <w:tcMar/>
          </w:tcPr>
          <w:p w:rsidR="00BC1783" w:rsidP="00D54DDA" w:rsidRDefault="00BC1783" w14:paraId="289EBD19" wp14:textId="77777777">
            <w:pPr>
              <w:jc w:val="center"/>
            </w:pPr>
            <w:r w:rsidRPr="66473FFC">
              <w:rPr>
                <w:rFonts w:ascii="Arial" w:hAnsi="Arial" w:eastAsia="Arial" w:cs="Arial"/>
                <w:color w:val="000000" w:themeColor="text1"/>
                <w:sz w:val="22"/>
                <w:szCs w:val="22"/>
                <w:lang w:val="en-GB"/>
              </w:rPr>
              <w:t>FR 1.11</w:t>
            </w:r>
          </w:p>
        </w:tc>
        <w:tc>
          <w:tcPr>
            <w:tcW w:w="3324" w:type="dxa"/>
            <w:tcMar/>
          </w:tcPr>
          <w:p w:rsidR="00BC1783" w:rsidP="5315887D" w:rsidRDefault="00BC1783" w14:paraId="4323932E" wp14:textId="77777777" wp14:noSpellErr="1">
            <w:pPr>
              <w:jc w:val="center"/>
              <w:rPr>
                <w:rFonts w:ascii="Arial" w:hAnsi="Arial" w:eastAsia="Arial" w:cs="Arial"/>
                <w:noProof w:val="0"/>
                <w:color w:val="000000" w:themeColor="text1" w:themeTint="FF" w:themeShade="FF"/>
                <w:sz w:val="22"/>
                <w:szCs w:val="22"/>
                <w:lang w:val="it-IT"/>
                <w:rPrChange w:author="Marco Poscente" w:date="2019-01-08T15:30:48.5278182" w:id="1738670519">
                  <w:rPr/>
                </w:rPrChange>
              </w:rPr>
              <w:pPrChange w:author="Marco Poscente" w:date="2019-01-08T15:30:48.5278182" w:id="701335622">
                <w:pPr>
                  <w:jc w:val="center"/>
                </w:pPr>
              </w:pPrChange>
            </w:pPr>
            <w:r w:rsidRPr="5315887D">
              <w:rPr>
                <w:rFonts w:ascii="Arial" w:hAnsi="Arial" w:eastAsia="Arial" w:cs="Arial"/>
                <w:noProof w:val="0"/>
                <w:color w:val="000000" w:themeColor="text1"/>
                <w:sz w:val="22"/>
                <w:szCs w:val="22"/>
                <w:lang w:val="it-IT"/>
                <w:rPrChange w:author="Marco Poscente" w:date="2019-01-08T15:30:48.5278182" w:id="1996021630">
                  <w:rPr>
                    <w:rFonts w:ascii="Arial" w:hAnsi="Arial" w:eastAsia="Arial" w:cs="Arial"/>
                    <w:color w:val="000000" w:themeColor="text1"/>
                    <w:sz w:val="22"/>
                    <w:szCs w:val="22"/>
                  </w:rPr>
                </w:rPrChange>
              </w:rPr>
              <w:t>Registrazione</w:t>
            </w:r>
            <w:r w:rsidRPr="5315887D">
              <w:rPr>
                <w:rFonts w:ascii="Arial" w:hAnsi="Arial" w:eastAsia="Arial" w:cs="Arial"/>
                <w:noProof w:val="0"/>
                <w:color w:val="000000" w:themeColor="text1"/>
                <w:sz w:val="22"/>
                <w:szCs w:val="22"/>
                <w:lang w:val="it-IT"/>
                <w:rPrChange w:author="Marco Poscente" w:date="2019-01-08T15:30:48.5278182" w:id="684006382">
                  <w:rPr>
                    <w:rFonts w:ascii="Arial" w:hAnsi="Arial" w:eastAsia="Arial" w:cs="Arial"/>
                    <w:color w:val="000000" w:themeColor="text1"/>
                    <w:sz w:val="22"/>
                    <w:szCs w:val="22"/>
                  </w:rPr>
                </w:rPrChange>
              </w:rPr>
              <w:t xml:space="preserve"> Nuovo Admin</w:t>
            </w:r>
          </w:p>
        </w:tc>
        <w:tc>
          <w:tcPr>
            <w:tcW w:w="3324" w:type="dxa"/>
            <w:tcMar/>
          </w:tcPr>
          <w:p w:rsidR="00BC1783" w:rsidP="00D54DDA" w:rsidRDefault="00BC1783" w14:paraId="237028E2" wp14:textId="77777777">
            <w:pPr>
              <w:jc w:val="center"/>
            </w:pPr>
            <w:r w:rsidRPr="66473FFC">
              <w:rPr>
                <w:rFonts w:ascii="Arial" w:hAnsi="Arial" w:eastAsia="Arial" w:cs="Arial"/>
                <w:color w:val="000000" w:themeColor="text1"/>
                <w:sz w:val="22"/>
                <w:szCs w:val="22"/>
                <w:lang w:val="en-GB"/>
              </w:rPr>
              <w:t>Media</w:t>
            </w:r>
          </w:p>
        </w:tc>
      </w:tr>
      <w:tr xmlns:wp14="http://schemas.microsoft.com/office/word/2010/wordml" w:rsidR="00BC1783" w:rsidDel="0694CF4D" w:rsidTr="5315887D" w14:paraId="55AA7181" wp14:textId="77777777">
        <w:trPr>
          <w:del w:author="Salvatore Salernitano" w:date="2019-01-08T15:31:49.1610785" w:id="992107733"/>
        </w:trPr>
        <w:tc>
          <w:tcPr>
            <w:tcW w:w="3324" w:type="dxa"/>
            <w:tcMar/>
          </w:tcPr>
          <w:p w:rsidR="00BC1783" w:rsidP="00D54DDA" w:rsidRDefault="00BC1783" w14:paraId="58861532" wp14:textId="77777777">
            <w:pPr>
              <w:jc w:val="center"/>
            </w:pPr>
            <w:r w:rsidRPr="66473FFC">
              <w:rPr>
                <w:rFonts w:ascii="Arial" w:hAnsi="Arial" w:eastAsia="Arial" w:cs="Arial"/>
                <w:color w:val="000000" w:themeColor="text1"/>
                <w:sz w:val="22"/>
                <w:szCs w:val="22"/>
                <w:lang w:val="en-GB"/>
              </w:rPr>
              <w:t>FR 1.3</w:t>
            </w:r>
          </w:p>
        </w:tc>
        <w:tc>
          <w:tcPr>
            <w:tcW w:w="3324" w:type="dxa"/>
            <w:tcMar/>
          </w:tcPr>
          <w:p w:rsidR="00BC1783" w:rsidP="5315887D" w:rsidRDefault="00BC1783" w14:paraId="3D644A87" wp14:textId="77777777" wp14:noSpellErr="1">
            <w:pPr>
              <w:jc w:val="center"/>
              <w:rPr>
                <w:rFonts w:ascii="Arial" w:hAnsi="Arial" w:eastAsia="Arial" w:cs="Arial"/>
                <w:noProof w:val="0"/>
                <w:color w:val="000000" w:themeColor="text1" w:themeTint="FF" w:themeShade="FF"/>
                <w:sz w:val="22"/>
                <w:szCs w:val="22"/>
                <w:lang w:val="it-IT"/>
                <w:rPrChange w:author="Marco Poscente" w:date="2019-01-08T15:30:48.5278182" w:id="1244573972">
                  <w:rPr/>
                </w:rPrChange>
              </w:rPr>
              <w:pPrChange w:author="Marco Poscente" w:date="2019-01-08T15:30:48.5278182" w:id="885816311">
                <w:pPr>
                  <w:jc w:val="center"/>
                </w:pPr>
              </w:pPrChange>
            </w:pPr>
            <w:r w:rsidRPr="5315887D">
              <w:rPr>
                <w:rFonts w:ascii="Arial" w:hAnsi="Arial" w:eastAsia="Arial" w:cs="Arial"/>
                <w:noProof w:val="0"/>
                <w:color w:val="000000" w:themeColor="text1"/>
                <w:sz w:val="22"/>
                <w:szCs w:val="22"/>
                <w:lang w:val="it-IT"/>
                <w:rPrChange w:author="Marco Poscente" w:date="2019-01-08T15:30:48.5278182" w:id="1181089444">
                  <w:rPr>
                    <w:rFonts w:ascii="Arial" w:hAnsi="Arial" w:eastAsia="Arial" w:cs="Arial"/>
                    <w:color w:val="000000" w:themeColor="text1"/>
                    <w:sz w:val="22"/>
                    <w:szCs w:val="22"/>
                  </w:rPr>
                </w:rPrChange>
              </w:rPr>
              <w:t>Selezionare</w:t>
            </w:r>
            <w:r w:rsidRPr="5315887D">
              <w:rPr>
                <w:rFonts w:ascii="Arial" w:hAnsi="Arial" w:eastAsia="Arial" w:cs="Arial"/>
                <w:noProof w:val="0"/>
                <w:color w:val="000000" w:themeColor="text1"/>
                <w:sz w:val="22"/>
                <w:szCs w:val="22"/>
                <w:lang w:val="it-IT"/>
                <w:rPrChange w:author="Marco Poscente" w:date="2019-01-08T15:30:48.5278182" w:id="1833095854">
                  <w:rPr>
                    <w:rFonts w:ascii="Arial" w:hAnsi="Arial" w:eastAsia="Arial" w:cs="Arial"/>
                    <w:color w:val="000000" w:themeColor="text1"/>
                    <w:sz w:val="22"/>
                    <w:szCs w:val="22"/>
                  </w:rPr>
                </w:rPrChange>
              </w:rPr>
              <w:t xml:space="preserve"> Area</w:t>
            </w:r>
          </w:p>
        </w:tc>
        <w:tc>
          <w:tcPr>
            <w:tcW w:w="3324" w:type="dxa"/>
            <w:tcMar/>
          </w:tcPr>
          <w:p w:rsidR="00BC1783" w:rsidP="00D54DDA" w:rsidRDefault="00BC1783" w14:paraId="365DAE79" wp14:textId="77777777">
            <w:pPr>
              <w:jc w:val="center"/>
            </w:pPr>
            <w:r w:rsidRPr="66473FFC">
              <w:rPr>
                <w:rFonts w:ascii="Arial" w:hAnsi="Arial" w:eastAsia="Arial" w:cs="Arial"/>
                <w:color w:val="000000" w:themeColor="text1"/>
                <w:sz w:val="22"/>
                <w:szCs w:val="22"/>
                <w:lang w:val="en-GB"/>
              </w:rPr>
              <w:t>Bassa</w:t>
            </w:r>
          </w:p>
        </w:tc>
      </w:tr>
      <w:tr xmlns:wp14="http://schemas.microsoft.com/office/word/2010/wordml" w:rsidR="00BC1783" w:rsidDel="0694CF4D" w:rsidTr="5315887D" w14:paraId="71593D50" wp14:textId="77777777">
        <w:trPr>
          <w:del w:author="Salvatore Salernitano" w:date="2019-01-08T15:31:49.1610785" w:id="1204775782"/>
        </w:trPr>
        <w:tc>
          <w:tcPr>
            <w:tcW w:w="3324" w:type="dxa"/>
            <w:tcMar/>
          </w:tcPr>
          <w:p w:rsidR="00BC1783" w:rsidP="00D54DDA" w:rsidRDefault="00BC1783" w14:paraId="137886FB" wp14:textId="77777777">
            <w:pPr>
              <w:jc w:val="center"/>
            </w:pPr>
            <w:r w:rsidRPr="66473FFC">
              <w:rPr>
                <w:rFonts w:ascii="Arial" w:hAnsi="Arial" w:eastAsia="Arial" w:cs="Arial"/>
                <w:color w:val="000000" w:themeColor="text1"/>
                <w:sz w:val="22"/>
                <w:szCs w:val="22"/>
                <w:lang w:val="en-GB"/>
              </w:rPr>
              <w:t>FR 1.7</w:t>
            </w:r>
          </w:p>
        </w:tc>
        <w:tc>
          <w:tcPr>
            <w:tcW w:w="3324" w:type="dxa"/>
            <w:tcMar/>
          </w:tcPr>
          <w:p w:rsidR="00BC1783" w:rsidP="5315887D" w:rsidRDefault="00BC1783" w14:paraId="0BF8306A" wp14:textId="77777777" wp14:noSpellErr="1">
            <w:pPr>
              <w:jc w:val="center"/>
              <w:rPr>
                <w:rFonts w:ascii="Arial" w:hAnsi="Arial" w:eastAsia="Arial" w:cs="Arial"/>
                <w:noProof w:val="0"/>
                <w:color w:val="000000" w:themeColor="text1" w:themeTint="FF" w:themeShade="FF"/>
                <w:sz w:val="22"/>
                <w:szCs w:val="22"/>
                <w:lang w:val="it-IT"/>
                <w:rPrChange w:author="Marco Poscente" w:date="2019-01-08T15:30:48.5278182" w:id="1919304123">
                  <w:rPr/>
                </w:rPrChange>
              </w:rPr>
              <w:pPrChange w:author="Marco Poscente" w:date="2019-01-08T15:30:48.5278182" w:id="402570719">
                <w:pPr>
                  <w:jc w:val="center"/>
                </w:pPr>
              </w:pPrChange>
            </w:pPr>
            <w:r w:rsidRPr="5315887D">
              <w:rPr>
                <w:rFonts w:ascii="Arial" w:hAnsi="Arial" w:eastAsia="Arial" w:cs="Arial"/>
                <w:noProof w:val="0"/>
                <w:color w:val="000000" w:themeColor="text1"/>
                <w:sz w:val="22"/>
                <w:szCs w:val="22"/>
                <w:lang w:val="it-IT"/>
                <w:rPrChange w:author="Marco Poscente" w:date="2019-01-08T15:30:48.5278182" w:id="825404605">
                  <w:rPr>
                    <w:rFonts w:ascii="Arial" w:hAnsi="Arial" w:eastAsia="Arial" w:cs="Arial"/>
                    <w:color w:val="000000" w:themeColor="text1"/>
                    <w:sz w:val="22"/>
                    <w:szCs w:val="22"/>
                  </w:rPr>
                </w:rPrChange>
              </w:rPr>
              <w:t xml:space="preserve">Backup </w:t>
            </w:r>
            <w:r w:rsidRPr="5315887D">
              <w:rPr>
                <w:rFonts w:ascii="Arial" w:hAnsi="Arial" w:eastAsia="Arial" w:cs="Arial"/>
                <w:noProof w:val="0"/>
                <w:color w:val="000000" w:themeColor="text1"/>
                <w:sz w:val="22"/>
                <w:szCs w:val="22"/>
                <w:lang w:val="it-IT"/>
                <w:rPrChange w:author="Marco Poscente" w:date="2019-01-08T15:30:48.5278182" w:id="1625344815">
                  <w:rPr>
                    <w:rFonts w:ascii="Arial" w:hAnsi="Arial" w:eastAsia="Arial" w:cs="Arial"/>
                    <w:color w:val="000000" w:themeColor="text1"/>
                    <w:sz w:val="22"/>
                    <w:szCs w:val="22"/>
                  </w:rPr>
                </w:rPrChange>
              </w:rPr>
              <w:t>Parametri</w:t>
            </w:r>
          </w:p>
        </w:tc>
        <w:tc>
          <w:tcPr>
            <w:tcW w:w="3324" w:type="dxa"/>
            <w:tcMar/>
          </w:tcPr>
          <w:p w:rsidR="00BC1783" w:rsidP="00D54DDA" w:rsidRDefault="00BC1783" w14:paraId="47F193D1" wp14:textId="77777777">
            <w:pPr>
              <w:jc w:val="center"/>
            </w:pPr>
            <w:r w:rsidRPr="66473FFC">
              <w:rPr>
                <w:rFonts w:ascii="Arial" w:hAnsi="Arial" w:eastAsia="Arial" w:cs="Arial"/>
                <w:color w:val="000000" w:themeColor="text1"/>
                <w:sz w:val="22"/>
                <w:szCs w:val="22"/>
                <w:lang w:val="en-GB"/>
              </w:rPr>
              <w:t>Bassa</w:t>
            </w:r>
          </w:p>
        </w:tc>
      </w:tr>
    </w:tbl>
    <w:p xmlns:wp14="http://schemas.microsoft.com/office/word/2010/wordml" w:rsidRPr="00BD56BD" w:rsidR="00E4636F" w:rsidDel="11161BB6" w:rsidP="00BB52C8" w:rsidRDefault="00E4636F" w14:paraId="56EE48EE" wp14:textId="77777777">
      <w:pPr>
        <w:rPr>
          <w:del w:author="Salvatore Salernitano" w:date="2019-01-17T11:17:49.9964389" w:id="1305261455"/>
        </w:rPr>
      </w:pPr>
    </w:p>
    <w:p xmlns:wp14="http://schemas.microsoft.com/office/word/2010/wordml" w:rsidRPr="00BD56BD" w:rsidR="00E4636F" w:rsidP="11161BB6" w:rsidRDefault="00E4636F" w14:paraId="2908EB2C" wp14:textId="77777777">
      <w:pPr>
        <w:pStyle w:val="Normale"/>
        <w:pPrChange w:author="Salvatore Salernitano" w:date="2019-01-17T11:17:49.9964389" w:id="2084823533">
          <w:pPr/>
        </w:pPrChange>
      </w:pPr>
    </w:p>
    <w:p xmlns:wp14="http://schemas.microsoft.com/office/word/2010/wordml" w:rsidRPr="00BC1783" w:rsidR="00DD7C24" w:rsidP="00BC1783" w:rsidRDefault="000A7BD8" w14:paraId="734AF39D" wp14:textId="77777777">
      <w:pPr>
        <w:pStyle w:val="Titolo"/>
        <w:spacing w:line="276" w:lineRule="auto"/>
        <w:rPr>
          <w:rFonts w:ascii="Arial" w:hAnsi="Arial" w:cs="Arial"/>
          <w:i/>
          <w:color w:val="auto"/>
          <w:spacing w:val="0"/>
          <w:kern w:val="0"/>
          <w:sz w:val="22"/>
          <w:szCs w:val="24"/>
        </w:rPr>
      </w:pPr>
      <w:r w:rsidRPr="00374CA7">
        <w:rPr>
          <w:rStyle w:val="Enfasiintensa"/>
          <w:rFonts w:ascii="Arial" w:hAnsi="Arial" w:cs="Arial"/>
          <w:sz w:val="28"/>
        </w:rPr>
        <w:br w:type="page"/>
      </w:r>
      <w:r w:rsidR="00BD56BD">
        <w:rPr>
          <w:noProof/>
        </w:rPr>
        <w:lastRenderedPageBreak/>
        <w:t>B</w:t>
      </w:r>
      <w:r w:rsidR="0047226A">
        <w:rPr>
          <w:noProof/>
        </w:rPr>
        <w:t>. Software Architecture</w:t>
      </w:r>
      <w:r w:rsidR="00ED25DB">
        <w:rPr>
          <w:noProof/>
        </w:rPr>
        <w:t xml:space="preserve"> </w:t>
      </w:r>
      <w:r w:rsidR="000157E0">
        <w:rPr>
          <w:noProof/>
        </w:rPr>
        <w:br/>
      </w:r>
    </w:p>
    <w:p xmlns:wp14="http://schemas.microsoft.com/office/word/2010/wordml" w:rsidR="000157E0" w:rsidP="567E9F37" w:rsidRDefault="009131BF" w14:paraId="7B23DEB3" wp14:textId="7A9DEE01" wp14:noSpellErr="1">
      <w:pPr>
        <w:pStyle w:val="Titolo"/>
        <w:spacing w:line="360" w:lineRule="auto"/>
        <w:rPr>
          <w:rStyle w:val="Enfasiintensa"/>
          <w:sz w:val="28"/>
          <w:szCs w:val="28"/>
          <w:rPrChange w:author="Salvatore Salernitano" w:date="2019-01-16T10:57:42.4430819" w:id="1544105716">
            <w:rPr/>
          </w:rPrChange>
        </w:rPr>
        <w:pPrChange w:author="Salvatore Salernitano" w:date="2019-01-16T10:57:42.4430819" w:id="1936571522">
          <w:pPr>
            <w:pStyle w:val="Titolo"/>
          </w:pPr>
        </w:pPrChange>
      </w:pPr>
      <w:r w:rsidRPr="058BADDA">
        <w:rPr>
          <w:rStyle w:val="Enfasiintensa"/>
          <w:sz w:val="28"/>
          <w:szCs w:val="28"/>
          <w:rPrChange w:author="Lorenzo Salvi" w:date="2019-01-09T11:03:38.7485568" w:id="628627753">
            <w:rPr>
              <w:rStyle w:val="Enfasiintensa"/>
              <w:sz w:val="28"/>
            </w:rPr>
          </w:rPrChange>
        </w:rPr>
        <w:t xml:space="preserve">C.1The static view of the system: Component Diagram</w:t>
      </w:r>
      <w:del w:author="Salvatore Salernitano" w:date="2019-01-16T10:57:42.4430819" w:id="1597384600">
        <w:r w:rsidRPr="058BADDA" w:rsidDel="567E9F37">
          <w:rPr>
            <w:rStyle w:val="Enfasiintensa"/>
            <w:sz w:val="28"/>
            <w:szCs w:val="28"/>
            <w:rPrChange w:author="Lorenzo Salvi" w:date="2019-01-09T11:03:38.7485568" w:id="1733679979">
              <w:rPr>
                <w:rStyle w:val="Enfasiintensa"/>
                <w:sz w:val="28"/>
              </w:rPr>
            </w:rPrChange>
          </w:rPr>
          <w:delText xml:space="preserve"> </w:delText>
        </w:r>
      </w:del>
      <w:ins w:author="Lorenzo Salvi" w:date="2019-01-14T13:52:16.3882639" w:id="202690376">
        <w:del w:author="Salvatore Salernitano" w:date="2019-01-16T10:57:42.4430819" w:id="372905370">
          <w:r w:rsidRPr="058BADDA" w:rsidDel="567E9F37" w:rsidR="1B52AA25">
            <w:rPr>
              <w:rStyle w:val="Enfasiintensa"/>
              <w:sz w:val="28"/>
              <w:szCs w:val="28"/>
              <w:rPrChange w:author="Lorenzo Salvi" w:date="2019-01-09T11:03:38.7485568" w:id="2081368484">
                <w:rPr>
                  <w:rStyle w:val="Enfasiintensa"/>
                  <w:sz w:val="28"/>
                </w:rPr>
              </w:rPrChange>
            </w:rPr>
            <w:delText xml:space="preserve">IL P</w:delText>
          </w:r>
        </w:del>
        <w:del w:author="Salvatore Salernitano" w:date="2019-01-16T10:56:42.2889045" w:id="726433955">
          <w:r w:rsidRPr="058BADDA" w:rsidDel="04ED2021" w:rsidR="1B52AA25">
            <w:rPr>
              <w:rStyle w:val="Enfasiintensa"/>
              <w:sz w:val="28"/>
              <w:szCs w:val="28"/>
              <w:rPrChange w:author="Lorenzo Salvi" w:date="2019-01-09T11:03:38.7485568" w:id="359180873">
                <w:rPr>
                  <w:rStyle w:val="Enfasiintensa"/>
                  <w:sz w:val="28"/>
                </w:rPr>
              </w:rPrChange>
            </w:rPr>
            <w:delText xml:space="preserve">ROTOTIPO)</w:delText>
          </w:r>
        </w:del>
      </w:ins>
    </w:p>
    <w:p w:rsidR="75C6E509" w:rsidDel="04ED2021" w:rsidP="75C6E509" w:rsidRDefault="75C6E509" w14:paraId="7C7CCA1B">
      <w:pPr>
        <w:spacing w:line="360" w:lineRule="exact"/>
        <w:rPr>
          <w:ins w:author="Lorenzo Salvi" w:date="2019-01-09T11:04:38.5394383" w:id="1793089684"/>
          <w:del w:author="Salvatore Salernitano" w:date="2019-01-16T10:56:42.2889045" w:id="151515592"/>
          <w:b w:val="1"/>
          <w:bCs w:val="1"/>
          <w:i w:val="1"/>
          <w:iCs w:val="1"/>
          <w:color w:val="000000" w:themeColor="text1" w:themeTint="FF" w:themeShade="FF"/>
          <w:lang w:val="it-IT"/>
          <w:rPrChange w:author="Lorenzo Salvi" w:date="2019-01-09T11:04:38.5394383" w:id="1246467745">
            <w:rPr/>
          </w:rPrChange>
        </w:rPr>
        <w:pPrChange w:author="Lorenzo Salvi" w:date="2019-01-09T11:04:38.5394383" w:id="344565272">
          <w:pPr/>
        </w:pPrChange>
      </w:pPr>
      <w:ins w:author="Lorenzo Salvi" w:date="2019-01-09T11:04:38.5394383" w:id="1914207840">
        <w:r w:rsidRPr="75C6E509" w:rsidR="75C6E509">
          <w:rPr>
            <w:color w:val="000000" w:themeColor="text1" w:themeTint="FF" w:themeShade="FF"/>
            <w:lang w:val="it-IT"/>
            <w:rPrChange w:author="Lorenzo Salvi" w:date="2019-01-09T11:04:38.5394383" w:id="339093707">
              <w:rPr/>
            </w:rPrChange>
          </w:rPr>
          <w:t xml:space="preserve">Il team ha deciso di utilizzare </w:t>
        </w:r>
        <w:proofErr w:type="spellStart"/>
        <w:r w:rsidRPr="75C6E509" w:rsidR="75C6E509">
          <w:rPr>
            <w:b w:val="1"/>
            <w:bCs w:val="1"/>
            <w:color w:val="000000" w:themeColor="text1" w:themeTint="FF" w:themeShade="FF"/>
            <w:lang w:val="it-IT"/>
            <w:rPrChange w:author="Lorenzo Salvi" w:date="2019-01-09T11:04:38.5394383" w:id="1325616422">
              <w:rPr/>
            </w:rPrChange>
          </w:rPr>
          <w:t>Draw.io</w:t>
        </w:r>
        <w:proofErr w:type="spellEnd"/>
        <w:r w:rsidRPr="75C6E509" w:rsidR="75C6E509">
          <w:rPr>
            <w:color w:val="000000" w:themeColor="text1" w:themeTint="FF" w:themeShade="FF"/>
            <w:lang w:val="it-IT"/>
            <w:rPrChange w:author="Lorenzo Salvi" w:date="2019-01-09T11:04:38.5394383" w:id="1291241076">
              <w:rPr/>
            </w:rPrChange>
          </w:rPr>
          <w:t xml:space="preserve"> per modellare il Component </w:t>
        </w:r>
        <w:r w:rsidRPr="75C6E509" w:rsidR="75C6E509">
          <w:rPr>
            <w:color w:val="000000" w:themeColor="text1" w:themeTint="FF" w:themeShade="FF"/>
            <w:lang w:val="it-IT"/>
            <w:rPrChange w:author="Lorenzo Salvi" w:date="2019-01-09T11:04:38.5394383" w:id="638724942">
              <w:rPr/>
            </w:rPrChange>
          </w:rPr>
          <w:t>Diagram</w:t>
        </w:r>
        <w:r w:rsidRPr="75C6E509" w:rsidR="75C6E509">
          <w:rPr>
            <w:color w:val="000000" w:themeColor="text1" w:themeTint="FF" w:themeShade="FF"/>
            <w:lang w:val="it-IT"/>
            <w:rPrChange w:author="Lorenzo Salvi" w:date="2019-01-09T11:04:38.5394383" w:id="79232195">
              <w:rPr/>
            </w:rPrChange>
          </w:rPr>
          <w:t>:</w:t>
        </w:r>
      </w:ins>
    </w:p>
    <w:p w:rsidR="75C6E509" w:rsidDel="04ED2021" w:rsidP="75C6E509" w:rsidRDefault="75C6E509" w14:paraId="3BC2362C" w14:textId="7998908A" w14:noSpellErr="1">
      <w:pPr>
        <w:pStyle w:val="Normale"/>
        <w:rPr>
          <w:ins w:author="Ludovico Di Federico" w:date="2019-01-16T10:39:12.0714546" w:id="2007481314"/>
          <w:del w:author="Salvatore Salernitano" w:date="2019-01-16T10:56:42.2889045" w:id="2007936554"/>
        </w:rPr>
        <w:pPrChange w:author="Lorenzo Salvi" w:date="2019-01-09T11:04:38.5394383" w:id="702600265">
          <w:pPr/>
        </w:pPrChange>
      </w:pPr>
    </w:p>
    <w:p w:rsidR="25B35F1C" w:rsidP="04ED2021" w:rsidRDefault="25B35F1C" w14:paraId="0B2531EF" w14:textId="1AD06349">
      <w:pPr>
        <w:spacing w:line="360" w:lineRule="exact"/>
        <w:rPr>
          <w:b w:val="1"/>
          <w:bCs w:val="1"/>
          <w:i w:val="1"/>
          <w:iCs w:val="1"/>
          <w:color w:val="000000" w:themeColor="text1" w:themeTint="FF" w:themeShade="FF"/>
          <w:lang w:val="it-IT"/>
          <w:rPrChange w:author="Salvatore Salernitano" w:date="2019-01-16T10:56:42.2889045" w:id="2016501026">
            <w:rPr/>
          </w:rPrChange>
        </w:rPr>
        <w:pPrChange w:author="Salvatore Salernitano" w:date="2019-01-16T10:56:42.2889045" w:id="1563467022">
          <w:pPr/>
        </w:pPrChange>
      </w:pPr>
    </w:p>
    <w:p w:rsidR="14EEBEC5" w:rsidDel="567E9F37" w:rsidP="14EEBEC5" w:rsidRDefault="14EEBEC5" w14:paraId="79990B46" w14:noSpellErr="1" w14:textId="37FA1277">
      <w:pPr>
        <w:pStyle w:val="Normale"/>
        <w:rPr>
          <w:del w:author="Salvatore Salernitano" w:date="2019-01-16T10:57:42.4430819" w:id="541408950"/>
        </w:rPr>
        <w:pPrChange w:author="Ludovico Di Federico" w:date="2019-01-16T10:40:12.364719" w:id="1409724002">
          <w:pPr/>
        </w:pPrChange>
      </w:pPr>
      <w:ins w:author="Ludovico Di Federico" w:date="2019-01-16T10:44:13.4485334" w:id="1464360028">
        <w:r>
          <w:drawing>
            <wp:inline wp14:editId="4A364BC4" wp14:anchorId="26D68EF1">
              <wp:extent cx="5267325" cy="2676525"/>
              <wp:effectExtent l="0" t="0" r="0" b="0"/>
              <wp:docPr id="610366095" name="Immagine" title=""/>
              <wp:cNvGraphicFramePr>
                <a:graphicFrameLocks noChangeAspect="1"/>
              </wp:cNvGraphicFramePr>
              <a:graphic>
                <a:graphicData uri="http://schemas.openxmlformats.org/drawingml/2006/picture">
                  <pic:pic>
                    <pic:nvPicPr>
                      <pic:cNvPr id="0" name="Immagine"/>
                      <pic:cNvPicPr/>
                    </pic:nvPicPr>
                    <pic:blipFill>
                      <a:blip r:embed="R72c1e094d4d442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67325" cy="2676525"/>
                      </a:xfrm>
                      <a:prstGeom prst="rect">
                        <a:avLst/>
                      </a:prstGeom>
                    </pic:spPr>
                  </pic:pic>
                </a:graphicData>
              </a:graphic>
            </wp:inline>
          </w:drawing>
        </w:r>
      </w:ins>
    </w:p>
    <w:p w:rsidR="058BADDA" w:rsidP="058BADDA" w:rsidRDefault="058BADDA" w14:paraId="29F0DD9E" w14:textId="0BE8CDF1" w14:noSpellErr="1">
      <w:pPr>
        <w:pStyle w:val="Normale"/>
        <w:pPrChange w:author="Lorenzo Salvi" w:date="2019-01-09T11:03:38.7485568" w:id="876855335">
          <w:pPr/>
        </w:pPrChange>
      </w:pPr>
      <w:ins w:author="Lorenzo Salvi" w:date="2019-01-09T11:03:38.7485568" w:id="2084089278">
        <w:del w:author="Ludovico Di Federico" w:date="2019-01-16T10:36:44.785335" w:id="1144854586">
          <w:r w:rsidDel="52B87115">
            <w:drawing>
              <wp:inline wp14:editId="3960C726" wp14:anchorId="52D47F99">
                <wp:extent cx="5671164" cy="3990975"/>
                <wp:effectExtent l="0" t="0" r="0" b="0"/>
                <wp:docPr id="566887271" name="Immagine" title=""/>
                <wp:cNvGraphicFramePr>
                  <a:graphicFrameLocks noChangeAspect="1"/>
                </wp:cNvGraphicFramePr>
                <a:graphic>
                  <a:graphicData uri="http://schemas.openxmlformats.org/drawingml/2006/picture">
                    <pic:pic>
                      <pic:nvPicPr>
                        <pic:cNvPr id="0" name="Immagine"/>
                        <pic:cNvPicPr/>
                      </pic:nvPicPr>
                      <pic:blipFill>
                        <a:blip r:embed="R99c4db3f2bc24049">
                          <a:extLst>
                            <a:ext xmlns:a="http://schemas.openxmlformats.org/drawingml/2006/main" uri="{28A0092B-C50C-407E-A947-70E740481C1C}">
                              <a14:useLocalDpi val="0"/>
                            </a:ext>
                          </a:extLst>
                        </a:blip>
                        <a:stretch>
                          <a:fillRect/>
                        </a:stretch>
                      </pic:blipFill>
                      <pic:spPr>
                        <a:xfrm>
                          <a:off x="0" y="0"/>
                          <a:ext cx="5671164" cy="3990975"/>
                        </a:xfrm>
                        <a:prstGeom prst="rect">
                          <a:avLst/>
                        </a:prstGeom>
                      </pic:spPr>
                    </pic:pic>
                  </a:graphicData>
                </a:graphic>
              </wp:inline>
            </w:drawing>
          </w:r>
        </w:del>
      </w:ins>
    </w:p>
    <w:p xmlns:wp14="http://schemas.microsoft.com/office/word/2010/wordml" w:rsidRPr="00634BB8" w:rsidR="00BC1783" w:rsidDel="75C6E509" w:rsidP="33C91A8E" w:rsidRDefault="00BC1783" w14:paraId="7B00D2BB" wp14:textId="77777777">
      <w:pPr>
        <w:spacing w:line="360" w:lineRule="exact"/>
        <w:rPr>
          <w:del w:author="Lorenzo Salvi" w:date="2019-01-09T11:04:38.5394383" w:id="1144018720"/>
          <w:b w:val="1"/>
          <w:bCs w:val="1"/>
          <w:i w:val="1"/>
          <w:iCs w:val="1"/>
          <w:color w:val="000000" w:themeColor="text1"/>
          <w:lang w:val="it-IT"/>
          <w:rPrChange w:author="Lorenzo Salvi" w:date="2019-01-09T11:02:37.9593042" w:id="544">
            <w:rPr>
              <w:b/>
              <w:bCs/>
              <w:i/>
              <w:iCs/>
              <w:color w:val="000000" w:themeColor="text1"/>
            </w:rPr>
          </w:rPrChange>
        </w:rPr>
      </w:pPr>
      <w:del w:author="Lorenzo Salvi" w:date="2019-01-09T11:02:37.9593042" w:id="2141254237">
        <w:r w:rsidRPr="00BC1783" w:rsidDel="33C91A8E">
          <w:rPr>
            <w:noProof/>
          </w:rPr>
          <w:drawing>
            <wp:anchor xmlns:wp14="http://schemas.microsoft.com/office/word/2010/wordprocessingDrawing" distT="0" distB="0" distL="114300" distR="114300" simplePos="0" relativeHeight="251666432" behindDoc="0" locked="0" layoutInCell="1" allowOverlap="1" wp14:anchorId="3E0A080A" wp14:editId="21E34811">
              <wp:simplePos x="0" y="0"/>
              <wp:positionH relativeFrom="margin">
                <wp:align>left</wp:align>
              </wp:positionH>
              <wp:positionV relativeFrom="paragraph">
                <wp:posOffset>414655</wp:posOffset>
              </wp:positionV>
              <wp:extent cx="6332220" cy="3810000"/>
              <wp:effectExtent l="0" t="0" r="0" b="0"/>
              <wp:wrapTopAndBottom/>
              <wp:docPr id="1237919167" name="Immagine 1237919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332220" cy="3810000"/>
                      </a:xfrm>
                      <a:prstGeom prst="rect">
                        <a:avLst/>
                      </a:prstGeom>
                    </pic:spPr>
                  </pic:pic>
                </a:graphicData>
              </a:graphic>
            </wp:anchor>
          </w:drawing>
        </w:r>
      </w:del>
      <w:del w:author="Lorenzo Salvi" w:date="2019-01-09T11:04:38.5394383" w:id="1831379126">
        <w:r w:rsidRPr="00634BB8" w:rsidDel="75C6E509">
          <w:rPr>
            <w:color w:val="000000" w:themeColor="text1"/>
            <w:lang w:val="it-IT"/>
            <w:rPrChange w:author="Lorenzo Salvi" w:date="2019-01-07T14:25:00Z" w:id="545">
              <w:rPr>
                <w:color w:val="000000" w:themeColor="text1"/>
              </w:rPr>
            </w:rPrChange>
          </w:rPr>
          <w:delText xml:space="preserve">Il team ha deciso di utilizzare </w:delText>
        </w:r>
      </w:del>
      <w:proofErr w:type="spellStart"/>
      <w:del w:author="Lorenzo Salvi" w:date="2019-01-09T11:04:38.5394383" w:id="267422037">
        <w:r w:rsidRPr="00634BB8" w:rsidDel="75C6E509">
          <w:rPr>
            <w:b w:val="1"/>
            <w:bCs w:val="1"/>
            <w:color w:val="000000" w:themeColor="text1"/>
            <w:lang w:val="it-IT"/>
            <w:rPrChange w:author="Lorenzo Salvi" w:date="2019-01-07T14:25:00Z" w:id="546">
              <w:rPr>
                <w:b/>
                <w:bCs/>
                <w:color w:val="000000" w:themeColor="text1"/>
              </w:rPr>
            </w:rPrChange>
          </w:rPr>
          <w:delText>Draw.io</w:delText>
        </w:r>
      </w:del>
      <w:proofErr w:type="spellEnd"/>
      <w:del w:author="Lorenzo Salvi" w:date="2019-01-09T11:04:38.5394383" w:id="35128849">
        <w:r w:rsidRPr="00634BB8" w:rsidDel="75C6E509">
          <w:rPr>
            <w:color w:val="000000" w:themeColor="text1"/>
            <w:lang w:val="it-IT"/>
            <w:rPrChange w:author="Lorenzo Salvi" w:date="2019-01-07T14:25:00Z" w:id="945673300">
              <w:rPr>
                <w:color w:val="000000" w:themeColor="text1"/>
              </w:rPr>
            </w:rPrChange>
          </w:rPr>
          <w:delText xml:space="preserve"> per modellare il Component </w:delText>
        </w:r>
      </w:del>
      <w:proofErr w:type="spellStart"/>
      <w:del w:author="Lorenzo Salvi" w:date="2019-01-09T11:04:38.5394383" w:id="674166966">
        <w:r w:rsidRPr="00634BB8" w:rsidDel="75C6E509">
          <w:rPr>
            <w:color w:val="000000" w:themeColor="text1"/>
            <w:lang w:val="it-IT"/>
            <w:rPrChange w:author="Lorenzo Salvi" w:date="2019-01-07T14:25:00Z" w:id="2000023766">
              <w:rPr>
                <w:color w:val="000000" w:themeColor="text1"/>
              </w:rPr>
            </w:rPrChange>
          </w:rPr>
          <w:delText xml:space="preserve">Diagram</w:delText>
        </w:r>
      </w:del>
      <w:proofErr w:type="spellEnd"/>
      <w:del w:author="Lorenzo Salvi" w:date="2019-01-09T11:04:38.5394383" w:id="1416222337">
        <w:r w:rsidRPr="00634BB8" w:rsidDel="75C6E509">
          <w:rPr>
            <w:color w:val="000000" w:themeColor="text1"/>
            <w:lang w:val="it-IT"/>
            <w:rPrChange w:author="Lorenzo Salvi" w:date="2019-01-07T14:25:00Z" w:id="547">
              <w:rPr>
                <w:color w:val="000000" w:themeColor="text1"/>
              </w:rPr>
            </w:rPrChange>
          </w:rPr>
          <w:delText xml:space="preserve">:</w:delText>
        </w:r>
      </w:del>
    </w:p>
    <w:p xmlns:wp14="http://schemas.microsoft.com/office/word/2010/wordml" w:rsidRPr="00634BB8" w:rsidR="00BC1783" w:rsidDel="5315887D" w:rsidP="00BC1783" w:rsidRDefault="00BC1783" w14:paraId="121FD38A" wp14:textId="77777777">
      <w:pPr>
        <w:spacing w:line="360" w:lineRule="exact"/>
        <w:rPr>
          <w:del w:author="Marco Poscente" w:date="2019-01-08T15:30:48.5278182" w:id="2080325116"/>
          <w:lang w:val="it-IT"/>
          <w:rPrChange w:author="Lorenzo Salvi" w:date="2019-01-07T14:25:00Z" w:id="548">
            <w:rPr/>
          </w:rPrChange>
        </w:rPr>
      </w:pPr>
    </w:p>
    <w:p xmlns:wp14="http://schemas.microsoft.com/office/word/2010/wordml" w:rsidRPr="00BC1783" w:rsidR="00BC1783" w:rsidP="77E15BB2" w:rsidRDefault="00BC1783" w14:paraId="29EFE6F0" wp14:textId="234CF178">
      <w:pPr>
        <w:pStyle w:val="Normale"/>
        <w:widowControl w:val="0"/>
        <w:autoSpaceDE w:val="0"/>
        <w:autoSpaceDN w:val="0"/>
        <w:adjustRightInd w:val="0"/>
        <w:spacing w:line="360" w:lineRule="exact"/>
        <w:jc w:val="center"/>
        <w:rPr>
          <w:b w:val="1"/>
          <w:bCs w:val="1"/>
          <w:i w:val="1"/>
          <w:iCs w:val="1"/>
          <w:color w:val="000000" w:themeColor="text1" w:themeTint="FF" w:themeShade="FF"/>
          <w:rPrChange w:author="Salvatore Salernitano" w:date="2019-01-16T14:58:48.411438" w:id="1421026585">
            <w:rPr/>
          </w:rPrChange>
        </w:rPr>
        <w:pPrChange w:author="Salvatore Salernitano" w:date="2019-01-16T14:58:48.411438" w:id="746794846">
          <w:pPr>
            <w:widowControl w:val="0"/>
            <w:autoSpaceDE w:val="0"/>
            <w:autoSpaceDN w:val="0"/>
            <w:adjustRightInd w:val="0"/>
            <w:jc w:val="center"/>
          </w:pPr>
        </w:pPrChange>
      </w:pPr>
      <w:r w:rsidRPr="77E15BB2">
        <w:rPr>
          <w:b w:val="1"/>
          <w:bCs w:val="1"/>
          <w:i w:val="1"/>
          <w:iCs w:val="1"/>
          <w:color w:val="000000" w:themeColor="text1"/>
        </w:rPr>
        <w:t xml:space="preserve">Fig. </w:t>
      </w:r>
      <w:ins w:author="Salvatore Salernitano" w:date="2019-01-16T14:58:48.411438" w:id="937817982">
        <w:r w:rsidRPr="77E15BB2" w:rsidR="77E15BB2">
          <w:rPr>
            <w:b w:val="1"/>
            <w:bCs w:val="1"/>
            <w:i w:val="1"/>
            <w:iCs w:val="1"/>
            <w:color w:val="000000" w:themeColor="text1"/>
          </w:rPr>
          <w:t xml:space="preserve">18</w:t>
        </w:r>
      </w:ins>
      <w:del w:author="Salvatore Salernitano" w:date="2019-01-16T14:58:48.411438" w:id="1845962921">
        <w:r w:rsidRPr="75C6E509" w:rsidDel="77E15BB2">
          <w:rPr>
            <w:b w:val="1"/>
            <w:bCs w:val="1"/>
            <w:i w:val="1"/>
            <w:iCs w:val="1"/>
            <w:color w:val="000000" w:themeColor="text1"/>
          </w:rPr>
          <w:delText xml:space="preserve">9</w:delText>
        </w:r>
      </w:del>
      <w:r w:rsidRPr="77E15BB2">
        <w:rPr>
          <w:b w:val="1"/>
          <w:bCs w:val="1"/>
          <w:i w:val="1"/>
          <w:iCs w:val="1"/>
          <w:color w:val="000000" w:themeColor="text1"/>
        </w:rPr>
        <w:t xml:space="preserve">: Component Diagram </w:t>
      </w:r>
      <w:proofErr w:type="spellStart"/>
      <w:r w:rsidRPr="77E15BB2">
        <w:rPr>
          <w:b w:val="1"/>
          <w:bCs w:val="1"/>
          <w:i w:val="1"/>
          <w:iCs w:val="1"/>
          <w:color w:val="000000" w:themeColor="text1"/>
        </w:rPr>
        <w:t>Monitoraggio</w:t>
      </w:r>
      <w:proofErr w:type="spellEnd"/>
      <w:r w:rsidRPr="77E15BB2">
        <w:rPr>
          <w:b w:val="1"/>
          <w:bCs w:val="1"/>
          <w:i w:val="1"/>
          <w:iCs w:val="1"/>
          <w:color w:val="000000" w:themeColor="text1"/>
        </w:rPr>
        <w:t xml:space="preserve"> </w:t>
      </w:r>
      <w:proofErr w:type="spellStart"/>
      <w:r w:rsidRPr="77E15BB2">
        <w:rPr>
          <w:b w:val="1"/>
          <w:bCs w:val="1"/>
          <w:i w:val="1"/>
          <w:iCs w:val="1"/>
          <w:color w:val="000000" w:themeColor="text1"/>
        </w:rPr>
        <w:t>Ambientale</w:t>
      </w:r>
      <w:proofErr w:type="spellEnd"/>
    </w:p>
    <w:p xmlns:wp14="http://schemas.microsoft.com/office/word/2010/wordml" w:rsidRPr="00BC1783" w:rsidR="00BC1783" w:rsidP="00BC1783" w:rsidRDefault="00BC1783" w14:paraId="1FE2DD96" wp14:textId="77777777">
      <w:pPr>
        <w:widowControl w:val="0"/>
        <w:autoSpaceDE w:val="0"/>
        <w:autoSpaceDN w:val="0"/>
        <w:adjustRightInd w:val="0"/>
        <w:spacing w:line="360" w:lineRule="exact"/>
        <w:rPr>
          <w:color w:val="000000" w:themeColor="text1"/>
        </w:rPr>
      </w:pPr>
    </w:p>
    <w:p xmlns:wp14="http://schemas.microsoft.com/office/word/2010/wordml" w:rsidRPr="00634BB8" w:rsidR="00BC1783" w:rsidP="00BC1783" w:rsidRDefault="00BC1783" w14:paraId="263AFABE" wp14:textId="77777777">
      <w:pPr>
        <w:widowControl w:val="0"/>
        <w:autoSpaceDE w:val="0"/>
        <w:autoSpaceDN w:val="0"/>
        <w:adjustRightInd w:val="0"/>
        <w:rPr>
          <w:lang w:val="it-IT"/>
          <w:rPrChange w:author="Lorenzo Salvi" w:date="2019-01-07T14:25:00Z" w:id="549">
            <w:rPr/>
          </w:rPrChange>
        </w:rPr>
      </w:pPr>
      <w:r w:rsidRPr="00634BB8">
        <w:rPr>
          <w:color w:val="000000" w:themeColor="text1"/>
          <w:lang w:val="it-IT"/>
          <w:rPrChange w:author="Lorenzo Salvi" w:date="2019-01-07T14:25:00Z" w:id="550">
            <w:rPr>
              <w:color w:val="000000" w:themeColor="text1"/>
            </w:rPr>
          </w:rPrChange>
        </w:rPr>
        <w:t xml:space="preserve">Il team ha deciso di utilizzare </w:t>
      </w:r>
      <w:r w:rsidRPr="00634BB8">
        <w:rPr>
          <w:b/>
          <w:bCs/>
          <w:i/>
          <w:iCs/>
          <w:color w:val="FF0000"/>
          <w:lang w:val="it-IT"/>
          <w:rPrChange w:author="Lorenzo Salvi" w:date="2019-01-07T14:25:00Z" w:id="551">
            <w:rPr>
              <w:b/>
              <w:bCs/>
              <w:i/>
              <w:iCs/>
              <w:color w:val="FF0000"/>
            </w:rPr>
          </w:rPrChange>
        </w:rPr>
        <w:t>MVC Pattern (Model-View-Controller)</w:t>
      </w:r>
      <w:r w:rsidRPr="00634BB8">
        <w:rPr>
          <w:color w:val="000000" w:themeColor="text1"/>
          <w:lang w:val="it-IT"/>
          <w:rPrChange w:author="Lorenzo Salvi" w:date="2019-01-07T14:25:00Z" w:id="552">
            <w:rPr>
              <w:color w:val="000000" w:themeColor="text1"/>
            </w:rPr>
          </w:rPrChange>
        </w:rPr>
        <w:t>, ovvero un Pattern Architetturale molto diffuso nello sviluppo software, in particolare nell’ambito della programmazione orientata ad oggetti. La suddivisone in strati facilita la scalabilità e la manutenzione del software.</w:t>
      </w:r>
    </w:p>
    <w:p xmlns:wp14="http://schemas.microsoft.com/office/word/2010/wordml" w:rsidRPr="00634BB8" w:rsidR="00BC1783" w:rsidP="00BC1783" w:rsidRDefault="00BC1783" w14:paraId="27357532" wp14:textId="77777777">
      <w:pPr>
        <w:widowControl w:val="0"/>
        <w:autoSpaceDE w:val="0"/>
        <w:autoSpaceDN w:val="0"/>
        <w:adjustRightInd w:val="0"/>
        <w:rPr>
          <w:color w:val="000000" w:themeColor="text1"/>
          <w:lang w:val="it-IT"/>
          <w:rPrChange w:author="Lorenzo Salvi" w:date="2019-01-07T14:25:00Z" w:id="553">
            <w:rPr>
              <w:color w:val="000000" w:themeColor="text1"/>
            </w:rPr>
          </w:rPrChange>
        </w:rPr>
      </w:pPr>
    </w:p>
    <w:p xmlns:wp14="http://schemas.microsoft.com/office/word/2010/wordml" w:rsidRPr="00634BB8" w:rsidR="00BC1783" w:rsidDel="7BD42CD7" w:rsidP="00BC1783" w:rsidRDefault="00BC1783" w14:paraId="67039088" wp14:noSpellErr="1" wp14:textId="75C046A7">
      <w:pPr>
        <w:rPr>
          <w:del w:author="Salvatore Salernitano" w:date="2019-01-17T11:18:50.490488" w:id="212064433"/>
          <w:lang w:val="it-IT"/>
          <w:rPrChange w:author="Lorenzo Salvi" w:date="2019-01-07T14:25:00Z" w:id="554">
            <w:rPr/>
          </w:rPrChange>
        </w:rPr>
      </w:pPr>
      <w:r w:rsidRPr="00634BB8">
        <w:rPr>
          <w:color w:val="000000" w:themeColor="text1"/>
          <w:lang w:val="it-IT"/>
          <w:rPrChange w:author="Lorenzo Salvi" w:date="2019-01-07T14:25:00Z" w:id="555">
            <w:rPr>
              <w:color w:val="000000" w:themeColor="text1"/>
            </w:rPr>
          </w:rPrChange>
        </w:rPr>
        <w:t xml:space="preserve">Il pattern è basato sulla separazione dei compiti fra i componenti </w:t>
      </w:r>
      <w:r w:rsidRPr="7BD42CD7" w:rsidR="004B2569">
        <w:rPr>
          <w:rPrChange w:author="Salvatore Salernitano" w:date="2019-01-17T11:18:50.490488" w:id="1796299236">
            <w:rPr>
              <w:rStyle w:val="Collegamentoipertestuale"/>
              <w:color w:val="000000" w:themeColor="text1"/>
            </w:rPr>
          </w:rPrChange>
        </w:rPr>
        <w:fldChar w:fldCharType="begin"/>
      </w:r>
      <w:r w:rsidRPr="00634BB8" w:rsidR="004B2569">
        <w:rPr>
          <w:rStyle w:val="Collegamentoipertestuale"/>
          <w:color w:val="000000" w:themeColor="text1"/>
          <w:lang w:val="it-IT"/>
          <w:rPrChange w:author="Lorenzo Salvi" w:date="2019-01-07T14:25:00Z" w:id="556">
            <w:rPr>
              <w:rStyle w:val="Collegamentoipertestuale"/>
              <w:color w:val="000000" w:themeColor="text1"/>
            </w:rPr>
          </w:rPrChange>
        </w:rPr>
        <w:instrText xml:space="preserve"> HYPERLINK "https://it.wikipedia.org/wiki/Software" \h </w:instrText>
      </w:r>
      <w:r w:rsidR="004B2569">
        <w:rPr>
          <w:rStyle w:val="Collegamentoipertestuale"/>
          <w:color w:val="000000" w:themeColor="text1"/>
        </w:rPr>
        <w:fldChar w:fldCharType="separate"/>
      </w:r>
      <w:r w:rsidRPr="00634BB8">
        <w:rPr>
          <w:rStyle w:val="Collegamentoipertestuale"/>
          <w:color w:val="000000" w:themeColor="text1"/>
          <w:lang w:val="it-IT"/>
          <w:rPrChange w:author="Lorenzo Salvi" w:date="2019-01-07T14:25:00Z" w:id="557">
            <w:rPr>
              <w:rStyle w:val="Collegamentoipertestuale"/>
              <w:color w:val="000000" w:themeColor="text1"/>
            </w:rPr>
          </w:rPrChange>
        </w:rPr>
        <w:t>software</w:t>
      </w:r>
      <w:r w:rsidRPr="7BD42CD7" w:rsidR="004B2569">
        <w:rPr>
          <w:rPrChange w:author="Salvatore Salernitano" w:date="2019-01-17T11:18:50.490488" w:id="1552687765">
            <w:rPr>
              <w:rStyle w:val="Collegamentoipertestuale"/>
              <w:color w:val="000000" w:themeColor="text1"/>
            </w:rPr>
          </w:rPrChange>
        </w:rPr>
        <w:fldChar w:fldCharType="end"/>
      </w:r>
      <w:ins w:author="Lorenzo Salvi" w:date="2019-01-09T11:03:38.7485568" w:id="510173650">
        <w:r w:rsidRPr="00634BB8" w:rsidR="058BADDA">
          <w:rPr>
            <w:color w:val="000000" w:themeColor="text1"/>
            <w:lang w:val="it-IT"/>
            <w:rPrChange w:author="Lorenzo Salvi" w:date="2019-01-07T14:25:00Z" w:id="1743305978">
              <w:rPr>
                <w:color w:val="000000" w:themeColor="text1"/>
              </w:rPr>
            </w:rPrChange>
          </w:rPr>
          <w:t xml:space="preserve"> </w:t>
        </w:r>
      </w:ins>
      <w:r w:rsidRPr="00634BB8">
        <w:rPr>
          <w:color w:val="000000" w:themeColor="text1"/>
          <w:lang w:val="it-IT"/>
          <w:rPrChange w:author="Lorenzo Salvi" w:date="2019-01-07T14:25:00Z" w:id="558">
            <w:rPr>
              <w:color w:val="000000" w:themeColor="text1"/>
            </w:rPr>
          </w:rPrChange>
        </w:rPr>
        <w:t>che interpretano tre ruoli principali:</w:t>
      </w:r>
    </w:p>
    <w:p xmlns:wp14="http://schemas.microsoft.com/office/word/2010/wordml" w:rsidRPr="00634BB8" w:rsidR="00BC1783" w:rsidP="7BD42CD7" w:rsidRDefault="00BC1783" w14:paraId="07F023C8" wp14:textId="77777777" wp14:noSpellErr="1">
      <w:pPr>
        <w:rPr>
          <w:lang w:val="it-IT"/>
          <w:rPrChange w:author="Salvatore Salernitano" w:date="2019-01-17T11:18:50.490488" w:id="559">
            <w:rPr>
              <w:color w:val="000000" w:themeColor="text1"/>
            </w:rPr>
          </w:rPrChange>
        </w:rPr>
        <w:pPrChange w:author="Salvatore Salernitano" w:date="2019-01-17T11:18:50.490488" w:id="180748700">
          <w:pPr/>
        </w:pPrChange>
      </w:pPr>
    </w:p>
    <w:p xmlns:wp14="http://schemas.microsoft.com/office/word/2010/wordml" w:rsidRPr="00634BB8" w:rsidR="00BC1783" w:rsidRDefault="00BC1783" w14:paraId="11D87938" wp14:textId="77777777">
      <w:pPr>
        <w:pStyle w:val="Paragrafoelenco"/>
        <w:widowControl w:val="0"/>
        <w:numPr>
          <w:ilvl w:val="0"/>
          <w:numId w:val="13"/>
        </w:numPr>
        <w:autoSpaceDE w:val="0"/>
        <w:autoSpaceDN w:val="0"/>
        <w:adjustRightInd w:val="0"/>
        <w:spacing w:after="0" w:line="276" w:lineRule="exact"/>
        <w:rPr>
          <w:lang w:val="it-IT"/>
          <w:rPrChange w:author="Lorenzo Salvi" w:date="2019-01-07T14:25:00Z" w:id="560">
            <w:rPr/>
          </w:rPrChange>
        </w:rPr>
        <w:pPrChange w:author="tony" w:date="2019-01-07T11:28:00Z" w:id="561">
          <w:pPr>
            <w:pStyle w:val="Paragrafoelenco"/>
            <w:widowControl w:val="0"/>
            <w:numPr>
              <w:numId w:val="31"/>
            </w:numPr>
            <w:tabs>
              <w:tab w:val="num" w:pos="360"/>
              <w:tab w:val="num" w:pos="720"/>
            </w:tabs>
            <w:autoSpaceDE w:val="0"/>
            <w:autoSpaceDN w:val="0"/>
            <w:adjustRightInd w:val="0"/>
            <w:spacing w:after="0" w:line="276" w:lineRule="exact"/>
            <w:ind w:hanging="720"/>
          </w:pPr>
        </w:pPrChange>
      </w:pPr>
      <w:r w:rsidRPr="00634BB8">
        <w:rPr>
          <w:rFonts w:ascii="Times New Roman" w:hAnsi="Times New Roman"/>
          <w:b/>
          <w:bCs/>
          <w:i/>
          <w:iCs/>
          <w:lang w:val="it-IT"/>
          <w:rPrChange w:author="Lorenzo Salvi" w:date="2019-01-07T14:25:00Z" w:id="562">
            <w:rPr>
              <w:rFonts w:ascii="Times New Roman" w:hAnsi="Times New Roman"/>
              <w:b/>
              <w:bCs/>
              <w:i/>
              <w:iCs/>
            </w:rPr>
          </w:rPrChange>
        </w:rPr>
        <w:t xml:space="preserve">Model </w:t>
      </w:r>
      <w:r w:rsidRPr="00634BB8">
        <w:rPr>
          <w:rFonts w:ascii="Times New Roman" w:hAnsi="Times New Roman"/>
          <w:lang w:val="it-IT"/>
          <w:rPrChange w:author="Lorenzo Salvi" w:date="2019-01-07T14:25:00Z" w:id="563">
            <w:rPr>
              <w:rFonts w:ascii="Times New Roman" w:hAnsi="Times New Roman"/>
            </w:rPr>
          </w:rPrChange>
        </w:rPr>
        <w:t xml:space="preserve">fornisce i </w:t>
      </w:r>
      <w:r w:rsidRPr="00BC1783">
        <w:fldChar w:fldCharType="begin"/>
      </w:r>
      <w:r w:rsidRPr="00634BB8">
        <w:rPr>
          <w:lang w:val="it-IT"/>
          <w:rPrChange w:author="Lorenzo Salvi" w:date="2019-01-07T14:25:00Z" w:id="564">
            <w:rPr/>
          </w:rPrChange>
        </w:rPr>
        <w:instrText xml:space="preserve"> HYPERLINK "https://it.wikipedia.org/wiki/Metodo_(informatica)" \h </w:instrText>
      </w:r>
      <w:r w:rsidRPr="00BC1783">
        <w:fldChar w:fldCharType="separate"/>
      </w:r>
      <w:r w:rsidRPr="00634BB8">
        <w:rPr>
          <w:rStyle w:val="Collegamentoipertestuale"/>
          <w:rFonts w:ascii="Times New Roman" w:hAnsi="Times New Roman"/>
          <w:lang w:val="it-IT"/>
          <w:rPrChange w:author="Lorenzo Salvi" w:date="2019-01-07T14:25:00Z" w:id="565">
            <w:rPr>
              <w:rStyle w:val="Collegamentoipertestuale"/>
              <w:rFonts w:ascii="Times New Roman" w:hAnsi="Times New Roman"/>
            </w:rPr>
          </w:rPrChange>
        </w:rPr>
        <w:t>metodi</w:t>
      </w:r>
      <w:r w:rsidRPr="00BC1783">
        <w:rPr>
          <w:rStyle w:val="Collegamentoipertestuale"/>
          <w:rFonts w:ascii="Times New Roman" w:hAnsi="Times New Roman"/>
        </w:rPr>
        <w:fldChar w:fldCharType="end"/>
      </w:r>
      <w:r w:rsidRPr="00634BB8">
        <w:rPr>
          <w:rFonts w:ascii="Times New Roman" w:hAnsi="Times New Roman"/>
          <w:lang w:val="it-IT"/>
          <w:rPrChange w:author="Lorenzo Salvi" w:date="2019-01-07T14:25:00Z" w:id="566">
            <w:rPr>
              <w:rFonts w:ascii="Times New Roman" w:hAnsi="Times New Roman"/>
            </w:rPr>
          </w:rPrChange>
        </w:rPr>
        <w:t xml:space="preserve"> per accedere ai dati utili all'applicazione;</w:t>
      </w:r>
    </w:p>
    <w:p xmlns:wp14="http://schemas.microsoft.com/office/word/2010/wordml" w:rsidRPr="00634BB8" w:rsidR="00BC1783" w:rsidRDefault="00BC1783" w14:paraId="2DF40A37" wp14:textId="77777777">
      <w:pPr>
        <w:pStyle w:val="Paragrafoelenco"/>
        <w:widowControl w:val="0"/>
        <w:numPr>
          <w:ilvl w:val="0"/>
          <w:numId w:val="13"/>
        </w:numPr>
        <w:autoSpaceDE w:val="0"/>
        <w:autoSpaceDN w:val="0"/>
        <w:adjustRightInd w:val="0"/>
        <w:spacing w:after="0" w:line="276" w:lineRule="exact"/>
        <w:rPr>
          <w:lang w:val="it-IT"/>
          <w:rPrChange w:author="Lorenzo Salvi" w:date="2019-01-07T14:27:00Z" w:id="567">
            <w:rPr/>
          </w:rPrChange>
        </w:rPr>
        <w:pPrChange w:author="tony" w:date="2019-01-07T11:28:00Z" w:id="568">
          <w:pPr>
            <w:pStyle w:val="Paragrafoelenco"/>
            <w:widowControl w:val="0"/>
            <w:numPr>
              <w:numId w:val="31"/>
            </w:numPr>
            <w:tabs>
              <w:tab w:val="num" w:pos="360"/>
              <w:tab w:val="num" w:pos="720"/>
            </w:tabs>
            <w:autoSpaceDE w:val="0"/>
            <w:autoSpaceDN w:val="0"/>
            <w:adjustRightInd w:val="0"/>
            <w:spacing w:after="0" w:line="276" w:lineRule="exact"/>
            <w:ind w:hanging="720"/>
          </w:pPr>
        </w:pPrChange>
      </w:pPr>
      <w:r w:rsidRPr="00634BB8">
        <w:rPr>
          <w:rFonts w:ascii="Times New Roman" w:hAnsi="Times New Roman"/>
          <w:b/>
          <w:bCs/>
          <w:i/>
          <w:iCs/>
          <w:lang w:val="it-IT"/>
          <w:rPrChange w:author="Lorenzo Salvi" w:date="2019-01-07T14:27:00Z" w:id="569">
            <w:rPr>
              <w:rFonts w:ascii="Times New Roman" w:hAnsi="Times New Roman"/>
              <w:b/>
              <w:bCs/>
              <w:i/>
              <w:iCs/>
            </w:rPr>
          </w:rPrChange>
        </w:rPr>
        <w:t xml:space="preserve">View </w:t>
      </w:r>
      <w:r w:rsidRPr="00634BB8">
        <w:rPr>
          <w:rFonts w:ascii="Times New Roman" w:hAnsi="Times New Roman"/>
          <w:lang w:val="it-IT"/>
          <w:rPrChange w:author="Lorenzo Salvi" w:date="2019-01-07T14:27:00Z" w:id="570">
            <w:rPr>
              <w:rFonts w:ascii="Times New Roman" w:hAnsi="Times New Roman"/>
            </w:rPr>
          </w:rPrChange>
        </w:rPr>
        <w:t xml:space="preserve">visualizza i dati contenuti </w:t>
      </w:r>
      <w:proofErr w:type="gramStart"/>
      <w:r w:rsidRPr="00634BB8">
        <w:rPr>
          <w:rFonts w:ascii="Times New Roman" w:hAnsi="Times New Roman"/>
          <w:lang w:val="it-IT"/>
          <w:rPrChange w:author="Lorenzo Salvi" w:date="2019-01-07T14:27:00Z" w:id="571">
            <w:rPr>
              <w:rFonts w:ascii="Times New Roman" w:hAnsi="Times New Roman"/>
            </w:rPr>
          </w:rPrChange>
        </w:rPr>
        <w:t>nel model</w:t>
      </w:r>
      <w:proofErr w:type="gramEnd"/>
      <w:r w:rsidRPr="00634BB8">
        <w:rPr>
          <w:rFonts w:ascii="Times New Roman" w:hAnsi="Times New Roman"/>
          <w:lang w:val="it-IT"/>
          <w:rPrChange w:author="Lorenzo Salvi" w:date="2019-01-07T14:27:00Z" w:id="572">
            <w:rPr>
              <w:rFonts w:ascii="Times New Roman" w:hAnsi="Times New Roman"/>
            </w:rPr>
          </w:rPrChange>
        </w:rPr>
        <w:t xml:space="preserve"> e si occupa dell'interazione con utenti e agenti;</w:t>
      </w:r>
    </w:p>
    <w:p xmlns:wp14="http://schemas.microsoft.com/office/word/2010/wordml" w:rsidRPr="00634BB8" w:rsidR="00BC1783" w:rsidRDefault="00BC1783" w14:paraId="62CBFB4E" wp14:textId="77777777">
      <w:pPr>
        <w:pStyle w:val="Paragrafoelenco"/>
        <w:widowControl w:val="0"/>
        <w:numPr>
          <w:ilvl w:val="0"/>
          <w:numId w:val="13"/>
        </w:numPr>
        <w:autoSpaceDE w:val="0"/>
        <w:autoSpaceDN w:val="0"/>
        <w:adjustRightInd w:val="0"/>
        <w:spacing w:after="0" w:line="276" w:lineRule="exact"/>
        <w:rPr>
          <w:lang w:val="it-IT"/>
          <w:rPrChange w:author="Lorenzo Salvi" w:date="2019-01-07T14:25:00Z" w:id="573">
            <w:rPr/>
          </w:rPrChange>
        </w:rPr>
        <w:pPrChange w:author="tony" w:date="2019-01-07T11:28:00Z" w:id="574">
          <w:pPr>
            <w:pStyle w:val="Paragrafoelenco"/>
            <w:widowControl w:val="0"/>
            <w:numPr>
              <w:numId w:val="31"/>
            </w:numPr>
            <w:tabs>
              <w:tab w:val="num" w:pos="360"/>
              <w:tab w:val="num" w:pos="720"/>
            </w:tabs>
            <w:autoSpaceDE w:val="0"/>
            <w:autoSpaceDN w:val="0"/>
            <w:adjustRightInd w:val="0"/>
            <w:spacing w:after="0" w:line="276" w:lineRule="exact"/>
            <w:ind w:hanging="720"/>
          </w:pPr>
        </w:pPrChange>
      </w:pPr>
      <w:r w:rsidRPr="00634BB8">
        <w:rPr>
          <w:rFonts w:ascii="Times New Roman" w:hAnsi="Times New Roman"/>
          <w:b/>
          <w:bCs/>
          <w:i/>
          <w:iCs/>
          <w:lang w:val="it-IT"/>
          <w:rPrChange w:author="Lorenzo Salvi" w:date="2019-01-07T14:25:00Z" w:id="575">
            <w:rPr>
              <w:rFonts w:ascii="Times New Roman" w:hAnsi="Times New Roman"/>
              <w:b/>
              <w:bCs/>
              <w:i/>
              <w:iCs/>
            </w:rPr>
          </w:rPrChange>
        </w:rPr>
        <w:lastRenderedPageBreak/>
        <w:t xml:space="preserve">Controller </w:t>
      </w:r>
      <w:r w:rsidRPr="00634BB8">
        <w:rPr>
          <w:rFonts w:ascii="Times New Roman" w:hAnsi="Times New Roman"/>
          <w:lang w:val="it-IT"/>
          <w:rPrChange w:author="Lorenzo Salvi" w:date="2019-01-07T14:25:00Z" w:id="576">
            <w:rPr>
              <w:rFonts w:ascii="Times New Roman" w:hAnsi="Times New Roman"/>
            </w:rPr>
          </w:rPrChange>
        </w:rPr>
        <w:t>riceve i comandi dell'utente (in genere attraverso il view) e li attua modificando lo stato degli altri due componenti.</w:t>
      </w:r>
    </w:p>
    <w:p xmlns:wp14="http://schemas.microsoft.com/office/word/2010/wordml" w:rsidRPr="00634BB8" w:rsidR="00BC1783" w:rsidP="00BC1783" w:rsidRDefault="00BC1783" w14:paraId="4BDB5498" wp14:textId="77777777">
      <w:pPr>
        <w:widowControl w:val="0"/>
        <w:autoSpaceDE w:val="0"/>
        <w:autoSpaceDN w:val="0"/>
        <w:adjustRightInd w:val="0"/>
        <w:spacing w:line="276" w:lineRule="exact"/>
        <w:rPr>
          <w:lang w:val="it-IT"/>
          <w:rPrChange w:author="Lorenzo Salvi" w:date="2019-01-07T14:25:00Z" w:id="577">
            <w:rPr/>
          </w:rPrChange>
        </w:rPr>
      </w:pPr>
    </w:p>
    <w:p xmlns:wp14="http://schemas.microsoft.com/office/word/2010/wordml" w:rsidRPr="00634BB8" w:rsidR="00BC1783" w:rsidDel="7BD42CD7" w:rsidP="00BC1783" w:rsidRDefault="00BC1783" w14:paraId="5468035B" wp14:textId="77777777">
      <w:pPr>
        <w:widowControl w:val="0"/>
        <w:autoSpaceDE w:val="0"/>
        <w:autoSpaceDN w:val="0"/>
        <w:adjustRightInd w:val="0"/>
        <w:spacing w:line="276" w:lineRule="exact"/>
        <w:rPr>
          <w:del w:author="Salvatore Salernitano" w:date="2019-01-17T11:18:50.490488" w:id="308561951"/>
          <w:lang w:val="it-IT"/>
          <w:rPrChange w:author="Lorenzo Salvi" w:date="2019-01-07T14:27:00Z" w:id="578">
            <w:rPr/>
          </w:rPrChange>
        </w:rPr>
      </w:pPr>
      <w:r w:rsidRPr="00634BB8">
        <w:rPr>
          <w:color w:val="000000" w:themeColor="text1"/>
          <w:lang w:val="it-IT"/>
          <w:rPrChange w:author="Lorenzo Salvi" w:date="2019-01-07T14:27:00Z" w:id="579">
            <w:rPr>
              <w:color w:val="000000" w:themeColor="text1"/>
            </w:rPr>
          </w:rPrChange>
        </w:rPr>
        <w:t>Le Macro-componenti che suddividono la nostra architettura, sono le seguenti:</w:t>
      </w:r>
    </w:p>
    <w:p xmlns:wp14="http://schemas.microsoft.com/office/word/2010/wordml" w:rsidRPr="00634BB8" w:rsidR="00BC1783" w:rsidP="7BD42CD7" w:rsidRDefault="00BC1783" w14:paraId="06ED1C03" wp14:textId="77777777" wp14:noSpellErr="1">
      <w:pPr>
        <w:widowControl w:val="0"/>
        <w:autoSpaceDE w:val="0"/>
        <w:autoSpaceDN w:val="0"/>
        <w:adjustRightInd w:val="0"/>
        <w:spacing w:line="276" w:lineRule="exact"/>
        <w:ind/>
        <w:rPr>
          <w:lang w:val="it-IT"/>
          <w:rPrChange w:author="Lorenzo Salvi" w:date="2019-01-07T14:27:00Z" w:id="580">
            <w:rPr/>
          </w:rPrChange>
        </w:rPr>
        <w:pPrChange w:author="Salvatore Salernitano" w:date="2019-01-17T11:18:50.490488" w:id="1722700950">
          <w:pPr>
            <w:widowControl w:val="0"/>
            <w:autoSpaceDE w:val="0"/>
            <w:autoSpaceDN w:val="0"/>
            <w:adjustRightInd w:val="0"/>
            <w:ind w:left="-360"/>
          </w:pPr>
        </w:pPrChange>
      </w:pPr>
      <w:del w:author="Salvatore Salernitano" w:date="2019-01-17T11:18:50.490488" w:id="1945028906">
        <w:r w:rsidRPr="00634BB8" w:rsidDel="7BD42CD7">
          <w:rPr>
            <w:color w:val="000000" w:themeColor="text1"/>
            <w:lang w:val="it-IT"/>
            <w:rPrChange w:author="Lorenzo Salvi" w:date="2019-01-07T14:27:00Z" w:id="581">
              <w:rPr>
                <w:color w:val="000000" w:themeColor="text1"/>
              </w:rPr>
            </w:rPrChange>
          </w:rPr>
          <w:delText xml:space="preserve"> </w:delText>
        </w:r>
      </w:del>
    </w:p>
    <w:p xmlns:wp14="http://schemas.microsoft.com/office/word/2010/wordml" w:rsidRPr="00634BB8" w:rsidR="00BC1783" w:rsidDel="4C4B71A2" w:rsidP="2A2196EB" w:rsidRDefault="00BC1783" w14:paraId="7462A076" wp14:textId="6A7B91B8">
      <w:pPr>
        <w:pStyle w:val="Paragrafoelenco"/>
        <w:widowControl w:val="0"/>
        <w:numPr>
          <w:ilvl w:val="0"/>
          <w:numId w:val="12"/>
        </w:numPr>
        <w:autoSpaceDE w:val="0"/>
        <w:autoSpaceDN w:val="0"/>
        <w:adjustRightInd w:val="0"/>
        <w:spacing w:after="0" w:line="276" w:lineRule="exact"/>
        <w:rPr>
          <w:del w:author="Lorenzo Salvi" w:date="2019-01-09T11:12:32.9406548" w:id="716672029"/>
          <w:sz w:val="22"/>
          <w:szCs w:val="22"/>
          <w:lang w:val="it-IT"/>
          <w:rPrChange w:author="Lorenzo Salvi" w:date="2019-01-09T11:11:32.5715926" w:id="475272633">
            <w:rPr/>
          </w:rPrChange>
        </w:rPr>
        <w:pPrChange w:author="Lorenzo Salvi" w:date="2019-01-09T11:11:32.5715926" w:id="583">
          <w:pPr>
            <w:pStyle w:val="Paragrafoelenco"/>
            <w:widowControl w:val="0"/>
            <w:numPr>
              <w:numId w:val="32"/>
            </w:numPr>
            <w:tabs>
              <w:tab w:val="num" w:pos="360"/>
              <w:tab w:val="num" w:pos="720"/>
            </w:tabs>
            <w:autoSpaceDE w:val="0"/>
            <w:autoSpaceDN w:val="0"/>
            <w:adjustRightInd w:val="0"/>
            <w:spacing w:after="0" w:line="276" w:lineRule="exact"/>
            <w:ind w:hanging="720"/>
          </w:pPr>
        </w:pPrChange>
      </w:pPr>
      <w:r w:rsidRPr="00634BB8">
        <w:rPr>
          <w:rFonts w:ascii="Times New Roman" w:hAnsi="Times New Roman"/>
          <w:b w:val="1"/>
          <w:bCs w:val="1"/>
          <w:lang w:val="it-IT"/>
          <w:rPrChange w:author="Lorenzo Salvi" w:date="2019-01-07T14:25:00Z" w:id="584">
            <w:rPr>
              <w:rFonts w:ascii="Times New Roman" w:hAnsi="Times New Roman"/>
              <w:b/>
              <w:bCs/>
            </w:rPr>
          </w:rPrChange>
        </w:rPr>
        <w:t xml:space="preserve">Il DATABASE: </w:t>
      </w:r>
      <w:r w:rsidRPr="00634BB8">
        <w:rPr>
          <w:rFonts w:ascii="Times New Roman" w:hAnsi="Times New Roman"/>
          <w:lang w:val="it-IT"/>
          <w:rPrChange w:author="Lorenzo Salvi" w:date="2019-01-07T14:25:00Z" w:id="216660660">
            <w:rPr>
              <w:rFonts w:ascii="Times New Roman" w:hAnsi="Times New Roman"/>
            </w:rPr>
          </w:rPrChange>
        </w:rPr>
        <w:t>Il sistema dovrà includere</w:t>
      </w:r>
      <w:del w:author="Lorenzo Salvi" w:date="2019-01-09T11:08:38.801071" w:id="1001972788">
        <w:r w:rsidRPr="00634BB8" w:rsidDel="17230515">
          <w:rPr>
            <w:rFonts w:ascii="Times New Roman" w:hAnsi="Times New Roman"/>
            <w:lang w:val="it-IT"/>
            <w:rPrChange w:author="Lorenzo Salvi" w:date="2019-01-07T14:25:00Z" w:id="407327027">
              <w:rPr>
                <w:rFonts w:ascii="Times New Roman" w:hAnsi="Times New Roman"/>
              </w:rPr>
            </w:rPrChange>
          </w:rPr>
          <w:delText xml:space="preserve"> u</w:delText>
        </w:r>
      </w:del>
      <w:ins w:author="Lorenzo Salvi" w:date="2019-01-09T11:06:38.5776514" w:id="327083607">
        <w:r w:rsidRPr="00634BB8" w:rsidR="0AB61D6A">
          <w:rPr>
            <w:rFonts w:ascii="Times New Roman" w:hAnsi="Times New Roman"/>
            <w:lang w:val="it-IT"/>
            <w:rPrChange w:author="Lorenzo Salvi" w:date="2019-01-07T14:25:00Z" w:id="1924065641">
              <w:rPr>
                <w:rFonts w:ascii="Times New Roman" w:hAnsi="Times New Roman"/>
              </w:rPr>
            </w:rPrChange>
          </w:rPr>
          <w:t xml:space="preserve"> </w:t>
        </w:r>
      </w:ins>
      <w:ins w:author="Lorenzo Salvi" w:date="2019-01-09T11:07:38.620728" w:id="840346741">
        <w:r w:rsidRPr="00634BB8" w:rsidR="0A7F6BFA">
          <w:rPr>
            <w:rFonts w:ascii="Times New Roman" w:hAnsi="Times New Roman"/>
            <w:lang w:val="it-IT"/>
            <w:rPrChange w:author="Lorenzo Salvi" w:date="2019-01-07T14:25:00Z" w:id="507093994">
              <w:rPr>
                <w:rFonts w:ascii="Times New Roman" w:hAnsi="Times New Roman"/>
              </w:rPr>
            </w:rPrChange>
          </w:rPr>
          <w:t>“</w:t>
        </w:r>
        <w:r w:rsidRPr="49DF956D" w:rsidR="0A7F6BFA">
          <w:rPr>
            <w:rFonts w:ascii="Times New Roman" w:hAnsi="Times New Roman"/>
            <w:i w:val="1"/>
            <w:iCs w:val="1"/>
            <w:u w:val="single"/>
            <w:lang w:val="it-IT"/>
            <w:rPrChange w:author="Salvatore Salernitano" w:date="2019-01-18T15:41:39.5762984" w:id="1209743228">
              <w:rPr>
                <w:rFonts w:ascii="Times New Roman" w:hAnsi="Times New Roman"/>
              </w:rPr>
            </w:rPrChange>
          </w:rPr>
          <w:t>d</w:t>
        </w:r>
      </w:ins>
      <w:ins w:author="Lorenzo Salvi" w:date="2019-01-09T11:06:38.5776514" w:id="1408350369">
        <w:r w:rsidRPr="49DF956D" w:rsidR="0AB61D6A">
          <w:rPr>
            <w:rFonts w:ascii="Times New Roman" w:hAnsi="Times New Roman"/>
            <w:i w:val="1"/>
            <w:iCs w:val="1"/>
            <w:u w:val="single"/>
            <w:lang w:val="it-IT"/>
            <w:rPrChange w:author="Salvatore Salernitano" w:date="2019-01-18T15:41:39.5762984" w:id="1403778100">
              <w:rPr>
                <w:rFonts w:ascii="Times New Roman" w:hAnsi="Times New Roman"/>
              </w:rPr>
            </w:rPrChange>
          </w:rPr>
          <w:t>atabase</w:t>
        </w:r>
      </w:ins>
      <w:ins w:author="Lorenzo Salvi" w:date="2019-01-09T11:07:38.620728" w:id="830092376">
        <w:r w:rsidRPr="49DF956D" w:rsidR="0A7F6BFA">
          <w:rPr>
            <w:rFonts w:ascii="Times New Roman" w:hAnsi="Times New Roman"/>
            <w:i w:val="1"/>
            <w:iCs w:val="1"/>
            <w:u w:val="none"/>
            <w:lang w:val="it-IT"/>
            <w:rPrChange w:author="Salvatore Salernitano" w:date="2019-01-18T15:41:39.5762984" w:id="1947876755">
              <w:rPr>
                <w:rFonts w:ascii="Times New Roman" w:hAnsi="Times New Roman"/>
              </w:rPr>
            </w:rPrChange>
          </w:rPr>
          <w:t>”</w:t>
        </w:r>
        <w:r w:rsidRPr="00634BB8" w:rsidR="0A7F6BFA">
          <w:rPr>
            <w:rFonts w:ascii="Times New Roman" w:hAnsi="Times New Roman"/>
            <w:lang w:val="it-IT"/>
            <w:rPrChange w:author="Lorenzo Salvi" w:date="2019-01-07T14:25:00Z" w:id="1660262779">
              <w:rPr>
                <w:rFonts w:ascii="Times New Roman" w:hAnsi="Times New Roman"/>
              </w:rPr>
            </w:rPrChange>
          </w:rPr>
          <w:t xml:space="preserve">, </w:t>
        </w:r>
      </w:ins>
      <w:ins w:author="Lorenzo Salvi" w:date="2019-01-09T11:08:38.801071" w:id="1256521335">
        <w:r w:rsidRPr="00634BB8" w:rsidR="17230515">
          <w:rPr>
            <w:rFonts w:ascii="Times New Roman" w:hAnsi="Times New Roman"/>
            <w:lang w:val="it-IT"/>
            <w:rPrChange w:author="Lorenzo Salvi" w:date="2019-01-07T14:25:00Z" w:id="951723334">
              <w:rPr>
                <w:rFonts w:ascii="Times New Roman" w:hAnsi="Times New Roman"/>
              </w:rPr>
            </w:rPrChange>
          </w:rPr>
          <w:t xml:space="preserve">ovvero una </w:t>
        </w:r>
        <w:r w:rsidRPr="00634BB8" w:rsidR="17230515">
          <w:rPr>
            <w:rFonts w:ascii="Times New Roman" w:hAnsi="Times New Roman"/>
            <w:lang w:val="it-IT"/>
            <w:rPrChange w:author="Lorenzo Salvi" w:date="2019-01-07T14:25:00Z" w:id="1725200270">
              <w:rPr>
                <w:rFonts w:ascii="Times New Roman" w:hAnsi="Times New Roman"/>
              </w:rPr>
            </w:rPrChange>
          </w:rPr>
          <w:t xml:space="preserve">componente</w:t>
        </w:r>
      </w:ins>
      <w:ins w:author="Lorenzo Salvi" w:date="2019-01-09T11:11:32.5715926" w:id="686628189">
        <w:r w:rsidRPr="00634BB8" w:rsidR="2A2196EB">
          <w:rPr>
            <w:rFonts w:ascii="Times New Roman" w:hAnsi="Times New Roman"/>
            <w:lang w:val="it-IT"/>
            <w:rPrChange w:author="Lorenzo Salvi" w:date="2019-01-07T14:25:00Z" w:id="531833460">
              <w:rPr>
                <w:rFonts w:ascii="Times New Roman" w:hAnsi="Times New Roman"/>
              </w:rPr>
            </w:rPrChange>
          </w:rPr>
          <w:t xml:space="preserve"> </w:t>
        </w:r>
      </w:ins>
      <w:ins w:author="Lorenzo Salvi" w:date="2019-01-09T11:08:38.801071" w:id="1449754564">
        <w:r w:rsidRPr="00634BB8" w:rsidR="17230515">
          <w:rPr>
            <w:rFonts w:ascii="Times New Roman" w:hAnsi="Times New Roman"/>
            <w:lang w:val="it-IT"/>
            <w:rPrChange w:author="Lorenzo Salvi" w:date="2019-01-07T14:25:00Z" w:id="960360904">
              <w:rPr>
                <w:rFonts w:ascii="Times New Roman" w:hAnsi="Times New Roman"/>
              </w:rPr>
            </w:rPrChange>
          </w:rPr>
          <w:t xml:space="preserve">che</w:t>
        </w:r>
      </w:ins>
      <w:ins w:author="Lorenzo Salvi" w:date="2019-01-09T11:08:38.801071" w:id="903004293">
        <w:r w:rsidRPr="00634BB8" w:rsidR="17230515">
          <w:rPr>
            <w:rFonts w:ascii="Times New Roman" w:hAnsi="Times New Roman"/>
            <w:lang w:val="it-IT"/>
            <w:rPrChange w:author="Lorenzo Salvi" w:date="2019-01-07T14:25:00Z" w:id="1479216938">
              <w:rPr>
                <w:rFonts w:ascii="Times New Roman" w:hAnsi="Times New Roman"/>
              </w:rPr>
            </w:rPrChange>
          </w:rPr>
          <w:t xml:space="preserve"> </w:t>
        </w:r>
      </w:ins>
      <w:ins w:author="Lorenzo Salvi" w:date="2019-01-09T11:11:32.5715926" w:id="2012757921">
        <w:r w:rsidRPr="00634BB8" w:rsidR="2A2196EB">
          <w:rPr>
            <w:rFonts w:ascii="Times New Roman" w:hAnsi="Times New Roman"/>
            <w:lang w:val="it-IT"/>
            <w:rPrChange w:author="Lorenzo Salvi" w:date="2019-01-07T14:25:00Z" w:id="433841157">
              <w:rPr>
                <w:rFonts w:ascii="Times New Roman" w:hAnsi="Times New Roman"/>
              </w:rPr>
            </w:rPrChange>
          </w:rPr>
          <w:t xml:space="preserve">ha</w:t>
        </w:r>
        <w:r w:rsidRPr="00634BB8" w:rsidR="2A2196EB">
          <w:rPr>
            <w:rFonts w:ascii="Times New Roman" w:hAnsi="Times New Roman"/>
            <w:lang w:val="it-IT"/>
            <w:rPrChange w:author="Lorenzo Salvi" w:date="2019-01-07T14:25:00Z" w:id="614545017">
              <w:rPr>
                <w:rFonts w:ascii="Times New Roman" w:hAnsi="Times New Roman"/>
              </w:rPr>
            </w:rPrChange>
          </w:rPr>
          <w:t xml:space="preserve"> il </w:t>
        </w:r>
        <w:r w:rsidRPr="00634BB8" w:rsidR="2A2196EB">
          <w:rPr>
            <w:rFonts w:ascii="Times New Roman" w:hAnsi="Times New Roman"/>
            <w:lang w:val="it-IT"/>
            <w:rPrChange w:author="Lorenzo Salvi" w:date="2019-01-07T14:25:00Z" w:id="1185231429">
              <w:rPr>
                <w:rFonts w:ascii="Times New Roman" w:hAnsi="Times New Roman"/>
              </w:rPr>
            </w:rPrChange>
          </w:rPr>
          <w:t xml:space="preserve">compito </w:t>
        </w:r>
        <w:r w:rsidRPr="2A2196EB" w:rsidR="2A2196EB">
          <w:rPr>
            <w:rFonts w:ascii="Times New Roman" w:hAnsi="Times New Roman" w:eastAsia="Times New Roman" w:cs="Times New Roman"/>
            <w:noProof w:val="0"/>
            <w:lang w:val="it-IT"/>
            <w:rPrChange w:author="Lorenzo Salvi" w:date="2019-01-09T11:11:32.5715926" w:id="893455843">
              <w:rPr/>
            </w:rPrChange>
          </w:rPr>
          <w:t xml:space="preserve">di immagazzinare i dati.</w:t>
        </w:r>
      </w:ins>
      <w:del w:author="Lorenzo Salvi" w:date="2019-01-09T11:12:32.9406548" w:id="261715749">
        <w:r w:rsidRPr="00634BB8" w:rsidDel="4C4B71A2">
          <w:rPr>
            <w:rFonts w:ascii="Times New Roman" w:hAnsi="Times New Roman"/>
            <w:lang w:val="it-IT"/>
            <w:rPrChange w:author="Lorenzo Salvi" w:date="2019-01-07T14:25:00Z" w:id="1397400823">
              <w:rPr>
                <w:rFonts w:ascii="Times New Roman" w:hAnsi="Times New Roman"/>
              </w:rPr>
            </w:rPrChange>
          </w:rPr>
          <w:delText>na</w:delText>
        </w:r>
        <w:r w:rsidRPr="00634BB8" w:rsidDel="4C4B71A2">
          <w:rPr>
            <w:rFonts w:ascii="Times New Roman" w:hAnsi="Times New Roman"/>
            <w:lang w:val="it-IT"/>
            <w:rPrChange w:author="Lorenzo Salvi" w:date="2019-01-07T14:25:00Z" w:id="585">
              <w:rPr>
                <w:rFonts w:ascii="Times New Roman" w:hAnsi="Times New Roman"/>
              </w:rPr>
            </w:rPrChange>
          </w:rPr>
          <w:delText xml:space="preserve"> ridondanza sul database in modo tale da non rischiare una perdita di dati</w:delText>
        </w:r>
        <w:r w:rsidRPr="2A2196EB" w:rsidDel="4C4B71A2">
          <w:rPr>
            <w:rFonts w:ascii="Arial" w:hAnsi="Arial" w:eastAsia="Arial" w:cs="Arial"/>
            <w:i w:val="1"/>
            <w:iCs w:val="1"/>
            <w:lang w:val="it-IT"/>
            <w:rPrChange w:author="Lorenzo Salvi" w:date="2019-01-09T11:11:32.5715926" w:id="586">
              <w:rPr>
                <w:rFonts w:ascii="Arial" w:hAnsi="Arial" w:eastAsia="Arial" w:cs="Arial"/>
                <w:i/>
                <w:iCs/>
              </w:rPr>
            </w:rPrChange>
          </w:rPr>
          <w:delText xml:space="preserve"> </w:delText>
        </w:r>
        <w:r w:rsidRPr="00634BB8" w:rsidDel="4C4B71A2">
          <w:rPr>
            <w:rFonts w:ascii="Times New Roman" w:hAnsi="Times New Roman"/>
            <w:lang w:val="it-IT"/>
            <w:rPrChange w:author="Lorenzo Salvi" w:date="2019-01-07T14:25:00Z" w:id="587">
              <w:rPr>
                <w:rFonts w:ascii="Times New Roman" w:hAnsi="Times New Roman"/>
              </w:rPr>
            </w:rPrChange>
          </w:rPr>
          <w:delText>conterrà, ovvero due componenti denominate “</w:delText>
        </w:r>
        <w:r w:rsidRPr="2A2196EB" w:rsidDel="4C4B71A2">
          <w:rPr>
            <w:rFonts w:ascii="Times New Roman" w:hAnsi="Times New Roman"/>
            <w:i w:val="1"/>
            <w:iCs w:val="1"/>
            <w:u w:val="single"/>
            <w:lang w:val="it-IT"/>
            <w:rPrChange w:author="Lorenzo Salvi" w:date="2019-01-09T11:11:32.5715926" w:id="588">
              <w:rPr>
                <w:rFonts w:ascii="Times New Roman" w:hAnsi="Times New Roman"/>
                <w:i/>
                <w:iCs/>
                <w:u w:val="single"/>
              </w:rPr>
            </w:rPrChange>
          </w:rPr>
          <w:delText>database</w:delText>
        </w:r>
        <w:r w:rsidRPr="00634BB8" w:rsidDel="4C4B71A2">
          <w:rPr>
            <w:rFonts w:ascii="Times New Roman" w:hAnsi="Times New Roman"/>
            <w:lang w:val="it-IT"/>
            <w:rPrChange w:author="Lorenzo Salvi" w:date="2019-01-07T14:25:00Z" w:id="589">
              <w:rPr>
                <w:rFonts w:ascii="Times New Roman" w:hAnsi="Times New Roman"/>
              </w:rPr>
            </w:rPrChange>
          </w:rPr>
          <w:delText>” e “</w:delText>
        </w:r>
        <w:r w:rsidRPr="2A2196EB" w:rsidDel="4C4B71A2">
          <w:rPr>
            <w:rFonts w:ascii="Times New Roman" w:hAnsi="Times New Roman"/>
            <w:i w:val="1"/>
            <w:iCs w:val="1"/>
            <w:u w:val="single"/>
            <w:lang w:val="it-IT"/>
            <w:rPrChange w:author="Lorenzo Salvi" w:date="2019-01-09T11:11:32.5715926" w:id="590">
              <w:rPr>
                <w:rFonts w:ascii="Times New Roman" w:hAnsi="Times New Roman"/>
                <w:i/>
                <w:iCs/>
                <w:u w:val="single"/>
              </w:rPr>
            </w:rPrChange>
          </w:rPr>
          <w:delText>databasebackup</w:delText>
        </w:r>
        <w:r w:rsidRPr="00634BB8" w:rsidDel="4C4B71A2">
          <w:rPr>
            <w:rFonts w:ascii="Times New Roman" w:hAnsi="Times New Roman"/>
            <w:lang w:val="it-IT"/>
            <w:rPrChange w:author="Lorenzo Salvi" w:date="2019-01-07T14:25:00Z" w:id="591">
              <w:rPr>
                <w:rFonts w:ascii="Times New Roman" w:hAnsi="Times New Roman"/>
              </w:rPr>
            </w:rPrChange>
          </w:rPr>
          <w:delText>”. Hanno il compito di immagazzinare i dati e garantire che gli stessi non vengano persi.</w:delText>
        </w:r>
      </w:del>
    </w:p>
    <w:p xmlns:wp14="http://schemas.microsoft.com/office/word/2010/wordml" w:rsidRPr="00634BB8" w:rsidR="00BC1783" w:rsidP="49DF956D" w:rsidRDefault="00BC1783" wp14:textId="77777777" w14:paraId="071E44B6" w14:noSpellErr="1">
      <w:pPr>
        <w:pStyle w:val="Paragrafoelenco"/>
        <w:widowControl w:val="0"/>
        <w:numPr>
          <w:ilvl w:val="0"/>
          <w:numId w:val="12"/>
        </w:numPr>
        <w:autoSpaceDE w:val="0"/>
        <w:autoSpaceDN w:val="0"/>
        <w:adjustRightInd w:val="0"/>
        <w:spacing w:after="0" w:line="276" w:lineRule="exact"/>
        <w:rPr>
          <w:sz w:val="22"/>
          <w:szCs w:val="22"/>
          <w:lang w:val="it-IT"/>
          <w:rPrChange w:author="Salvatore Salernitano" w:date="2019-01-18T15:41:39.5762984" w:id="1965311727">
            <w:rPr/>
          </w:rPrChange>
        </w:rPr>
        <w:pPrChange w:author="Salvatore Salernitano" w:date="2019-01-18T15:41:39.5762984" w:id="593">
          <w:pPr>
            <w:pStyle w:val="Paragrafoelenco"/>
            <w:widowControl w:val="0"/>
            <w:numPr>
              <w:numId w:val="32"/>
            </w:numPr>
            <w:tabs>
              <w:tab w:val="num" w:pos="360"/>
              <w:tab w:val="num" w:pos="720"/>
            </w:tabs>
            <w:autoSpaceDE w:val="0"/>
            <w:autoSpaceDN w:val="0"/>
            <w:adjustRightInd w:val="0"/>
            <w:spacing w:after="0" w:line="276" w:lineRule="exact"/>
            <w:ind w:hanging="720"/>
          </w:pPr>
        </w:pPrChange>
      </w:pPr>
    </w:p>
    <w:p xmlns:wp14="http://schemas.microsoft.com/office/word/2010/wordml" w:rsidRPr="00634BB8" w:rsidR="00BC1783" w:rsidP="46647F5E" w:rsidRDefault="00BC1783" w14:paraId="3DCBD8E7" wp14:textId="4A3008F8">
      <w:pPr>
        <w:pStyle w:val="Paragrafoelenco"/>
        <w:widowControl w:val="0"/>
        <w:numPr>
          <w:ilvl w:val="0"/>
          <w:numId w:val="12"/>
        </w:numPr>
        <w:autoSpaceDE w:val="0"/>
        <w:autoSpaceDN w:val="0"/>
        <w:adjustRightInd w:val="0"/>
        <w:spacing w:after="0" w:line="276" w:lineRule="exact"/>
        <w:rPr>
          <w:sz w:val="22"/>
          <w:szCs w:val="22"/>
          <w:lang w:val="it-IT"/>
          <w:rPrChange w:author="Ludovico Di Federico" w:date="2019-01-16T10:47:14.9385157" w:id="1560111285">
            <w:rPr/>
          </w:rPrChange>
        </w:rPr>
        <w:pPrChange w:author="Ludovico Di Federico" w:date="2019-01-16T10:47:14.9385157" w:id="593">
          <w:pPr>
            <w:pStyle w:val="Paragrafoelenco"/>
            <w:widowControl w:val="0"/>
            <w:numPr>
              <w:numId w:val="32"/>
            </w:numPr>
            <w:tabs>
              <w:tab w:val="num" w:pos="360"/>
              <w:tab w:val="num" w:pos="720"/>
            </w:tabs>
            <w:autoSpaceDE w:val="0"/>
            <w:autoSpaceDN w:val="0"/>
            <w:adjustRightInd w:val="0"/>
            <w:spacing w:after="0" w:line="276" w:lineRule="exact"/>
            <w:ind w:hanging="720"/>
          </w:pPr>
        </w:pPrChange>
      </w:pPr>
      <w:r w:rsidRPr="00634BB8">
        <w:rPr>
          <w:rFonts w:ascii="Times New Roman" w:hAnsi="Times New Roman"/>
          <w:b w:val="1"/>
          <w:bCs w:val="1"/>
          <w:lang w:val="it-IT"/>
          <w:rPrChange w:author="Lorenzo Salvi" w:date="2019-01-07T14:25:00Z" w:id="594">
            <w:rPr>
              <w:rFonts w:ascii="Times New Roman" w:hAnsi="Times New Roman"/>
              <w:b/>
              <w:bCs/>
            </w:rPr>
          </w:rPrChange>
        </w:rPr>
        <w:t xml:space="preserve">CLIENT (GUI): </w:t>
      </w:r>
      <w:r w:rsidRPr="00634BB8">
        <w:rPr>
          <w:rFonts w:ascii="Times New Roman" w:hAnsi="Times New Roman"/>
          <w:lang w:val="it-IT"/>
          <w:rPrChange w:author="Lorenzo Salvi" w:date="2019-01-07T14:25:00Z" w:id="595">
            <w:rPr>
              <w:rFonts w:ascii="Times New Roman" w:hAnsi="Times New Roman"/>
            </w:rPr>
          </w:rPrChange>
        </w:rPr>
        <w:t xml:space="preserve">conterrà altri due package chiamati rispettivamente: </w:t>
      </w:r>
      <w:r w:rsidRPr="46647F5E">
        <w:rPr>
          <w:rFonts w:ascii="Times New Roman" w:hAnsi="Times New Roman"/>
          <w:i w:val="1"/>
          <w:iCs w:val="1"/>
          <w:u w:val="single"/>
          <w:lang w:val="it-IT"/>
          <w:rPrChange w:author="Ludovico Di Federico" w:date="2019-01-16T10:47:14.9385157" w:id="1787984552">
            <w:rPr>
              <w:rFonts w:ascii="Times New Roman" w:hAnsi="Times New Roman"/>
              <w:i/>
              <w:iCs/>
              <w:u w:val="single"/>
            </w:rPr>
          </w:rPrChange>
        </w:rPr>
        <w:t xml:space="preserve">“Dashboard </w:t>
      </w:r>
      <w:ins w:author="Lorenzo Salvi" w:date="2019-01-09T11:12:32.9406548" w:id="1337223802">
        <w:r w:rsidRPr="46647F5E" w:rsidR="4C4B71A2">
          <w:rPr>
            <w:rFonts w:ascii="Times New Roman" w:hAnsi="Times New Roman"/>
            <w:i w:val="1"/>
            <w:iCs w:val="1"/>
            <w:u w:val="single"/>
            <w:lang w:val="it-IT"/>
            <w:rPrChange w:author="Ludovico Di Federico" w:date="2019-01-16T10:47:14.9385157" w:id="1441921862">
              <w:rPr>
                <w:rFonts w:ascii="Times New Roman" w:hAnsi="Times New Roman"/>
                <w:i/>
                <w:iCs/>
                <w:u w:val="single"/>
              </w:rPr>
            </w:rPrChange>
          </w:rPr>
          <w:t>G</w:t>
        </w:r>
      </w:ins>
      <w:del w:author="Lorenzo Salvi" w:date="2019-01-09T11:12:32.9406548" w:id="594160324">
        <w:r w:rsidRPr="00634BB8" w:rsidDel="4C4B71A2">
          <w:rPr>
            <w:rFonts w:ascii="Times New Roman" w:hAnsi="Times New Roman"/>
            <w:i/>
            <w:iCs/>
            <w:u w:val="single"/>
            <w:lang w:val="it-IT"/>
            <w:rPrChange w:author="Lorenzo Salvi" w:date="2019-01-07T14:25:00Z" w:id="1143011809">
              <w:rPr>
                <w:rFonts w:ascii="Times New Roman" w:hAnsi="Times New Roman"/>
                <w:i/>
                <w:iCs/>
                <w:u w:val="single"/>
              </w:rPr>
            </w:rPrChange>
          </w:rPr>
          <w:delText>g</w:delText>
        </w:r>
      </w:del>
      <w:r w:rsidRPr="46647F5E">
        <w:rPr>
          <w:rFonts w:ascii="Times New Roman" w:hAnsi="Times New Roman"/>
          <w:i w:val="1"/>
          <w:iCs w:val="1"/>
          <w:u w:val="single"/>
          <w:lang w:val="it-IT"/>
          <w:rPrChange w:author="Ludovico Di Federico" w:date="2019-01-16T10:47:14.9385157" w:id="596">
            <w:rPr>
              <w:rFonts w:ascii="Times New Roman" w:hAnsi="Times New Roman"/>
              <w:i/>
              <w:iCs/>
              <w:u w:val="single"/>
            </w:rPr>
          </w:rPrChange>
        </w:rPr>
        <w:t>estore”</w:t>
      </w:r>
      <w:r w:rsidRPr="00634BB8">
        <w:rPr>
          <w:rFonts w:ascii="Times New Roman" w:hAnsi="Times New Roman"/>
          <w:lang w:val="it-IT"/>
          <w:rPrChange w:author="Lorenzo Salvi" w:date="2019-01-07T14:25:00Z" w:id="597">
            <w:rPr>
              <w:rFonts w:ascii="Times New Roman" w:hAnsi="Times New Roman"/>
            </w:rPr>
          </w:rPrChange>
        </w:rPr>
        <w:t xml:space="preserve"> e </w:t>
      </w:r>
      <w:r w:rsidRPr="46647F5E">
        <w:rPr>
          <w:rFonts w:ascii="Times New Roman" w:hAnsi="Times New Roman"/>
          <w:i w:val="1"/>
          <w:iCs w:val="1"/>
          <w:u w:val="single"/>
          <w:lang w:val="it-IT"/>
          <w:rPrChange w:author="Ludovico Di Federico" w:date="2019-01-16T10:47:14.9385157" w:id="598">
            <w:rPr>
              <w:rFonts w:ascii="Times New Roman" w:hAnsi="Times New Roman"/>
              <w:i/>
              <w:iCs/>
              <w:u w:val="single"/>
            </w:rPr>
          </w:rPrChange>
        </w:rPr>
        <w:t>“Dashboard Admin”</w:t>
      </w:r>
      <w:r w:rsidRPr="00634BB8">
        <w:rPr>
          <w:rFonts w:ascii="Times New Roman" w:hAnsi="Times New Roman"/>
          <w:lang w:val="it-IT"/>
          <w:rPrChange w:author="Lorenzo Salvi" w:date="2019-01-07T14:25:00Z" w:id="599">
            <w:rPr>
              <w:rFonts w:ascii="Times New Roman" w:hAnsi="Times New Roman"/>
            </w:rPr>
          </w:rPrChange>
        </w:rPr>
        <w:t xml:space="preserve">, che al suo interno avranno come componenti: </w:t>
      </w:r>
      <w:r w:rsidRPr="46647F5E">
        <w:rPr>
          <w:rFonts w:ascii="Times New Roman" w:hAnsi="Times New Roman"/>
          <w:i w:val="1"/>
          <w:iCs w:val="1"/>
          <w:u w:val="single"/>
          <w:lang w:val="it-IT"/>
          <w:rPrChange w:author="Ludovico Di Federico" w:date="2019-01-16T10:47:14.9385157" w:id="691752416">
            <w:rPr>
              <w:rFonts w:ascii="Times New Roman" w:hAnsi="Times New Roman"/>
              <w:i/>
              <w:iCs/>
              <w:u w:val="single"/>
            </w:rPr>
          </w:rPrChange>
        </w:rPr>
        <w:t xml:space="preserve">“Dashboard </w:t>
      </w:r>
      <w:ins w:author="Lorenzo Salvi" w:date="2019-01-09T11:12:32.9406548" w:id="616174601">
        <w:r w:rsidRPr="46647F5E" w:rsidR="4C4B71A2">
          <w:rPr>
            <w:rFonts w:ascii="Times New Roman" w:hAnsi="Times New Roman"/>
            <w:i w:val="1"/>
            <w:iCs w:val="1"/>
            <w:u w:val="single"/>
            <w:lang w:val="it-IT"/>
            <w:rPrChange w:author="Ludovico Di Federico" w:date="2019-01-16T10:47:14.9385157" w:id="676414156">
              <w:rPr>
                <w:rFonts w:ascii="Times New Roman" w:hAnsi="Times New Roman"/>
                <w:i/>
                <w:iCs/>
                <w:u w:val="single"/>
              </w:rPr>
            </w:rPrChange>
          </w:rPr>
          <w:t>G</w:t>
        </w:r>
      </w:ins>
      <w:del w:author="Lorenzo Salvi" w:date="2019-01-09T11:12:32.9406548" w:id="822949187">
        <w:r w:rsidRPr="00634BB8" w:rsidDel="4C4B71A2">
          <w:rPr>
            <w:rFonts w:ascii="Times New Roman" w:hAnsi="Times New Roman"/>
            <w:i/>
            <w:iCs/>
            <w:u w:val="single"/>
            <w:lang w:val="it-IT"/>
            <w:rPrChange w:author="Lorenzo Salvi" w:date="2019-01-07T14:25:00Z" w:id="919619342">
              <w:rPr>
                <w:rFonts w:ascii="Times New Roman" w:hAnsi="Times New Roman"/>
                <w:i/>
                <w:iCs/>
                <w:u w:val="single"/>
              </w:rPr>
            </w:rPrChange>
          </w:rPr>
          <w:delText>g</w:delText>
        </w:r>
      </w:del>
      <w:r w:rsidRPr="46647F5E">
        <w:rPr>
          <w:rFonts w:ascii="Times New Roman" w:hAnsi="Times New Roman"/>
          <w:i w:val="1"/>
          <w:iCs w:val="1"/>
          <w:u w:val="single"/>
          <w:lang w:val="it-IT"/>
          <w:rPrChange w:author="Ludovico Di Federico" w:date="2019-01-16T10:47:14.9385157" w:id="600">
            <w:rPr>
              <w:rFonts w:ascii="Times New Roman" w:hAnsi="Times New Roman"/>
              <w:i/>
              <w:iCs/>
              <w:u w:val="single"/>
            </w:rPr>
          </w:rPrChange>
        </w:rPr>
        <w:t>estore”,</w:t>
      </w:r>
      <w:r w:rsidRPr="00634BB8">
        <w:rPr>
          <w:rFonts w:ascii="Times New Roman" w:hAnsi="Times New Roman"/>
          <w:lang w:val="it-IT"/>
          <w:rPrChange w:author="Lorenzo Salvi" w:date="2019-01-07T14:25:00Z" w:id="908133358">
            <w:rPr>
              <w:rFonts w:ascii="Times New Roman" w:hAnsi="Times New Roman"/>
            </w:rPr>
          </w:rPrChange>
        </w:rPr>
        <w:t xml:space="preserve"> </w:t>
      </w:r>
      <w:ins w:author="Ludovico Di Federico" w:date="2019-01-16T10:41:12.3993984" w:id="2114698591">
        <w:r w:rsidRPr="46647F5E" w:rsidR="7CDC6B24">
          <w:rPr>
            <w:rFonts w:ascii="Times New Roman" w:hAnsi="Times New Roman"/>
            <w:i w:val="1"/>
            <w:iCs w:val="1"/>
            <w:u w:val="single"/>
            <w:lang w:val="it-IT"/>
            <w:rPrChange w:author="Ludovico Di Federico" w:date="2019-01-16T10:47:14.9385157" w:id="938945907">
              <w:rPr>
                <w:rFonts w:ascii="Times New Roman" w:hAnsi="Times New Roman"/>
              </w:rPr>
            </w:rPrChange>
          </w:rPr>
          <w:t xml:space="preserve">“</w:t>
        </w:r>
        <w:proofErr w:type="spellStart"/>
        <w:r w:rsidRPr="46647F5E" w:rsidR="7CDC6B24">
          <w:rPr>
            <w:rFonts w:ascii="Times New Roman" w:hAnsi="Times New Roman"/>
            <w:i w:val="1"/>
            <w:iCs w:val="1"/>
            <w:u w:val="single"/>
            <w:lang w:val="it-IT"/>
            <w:rPrChange w:author="Ludovico Di Federico" w:date="2019-01-16T10:47:14.9385157" w:id="1298169451">
              <w:rPr>
                <w:rFonts w:ascii="Times New Roman" w:hAnsi="Times New Roman"/>
              </w:rPr>
            </w:rPrChange>
          </w:rPr>
          <w:t xml:space="preserve">CreazioneSensoreBackup</w:t>
        </w:r>
        <w:proofErr w:type="spellEnd"/>
        <w:r w:rsidRPr="46647F5E" w:rsidR="7CDC6B24">
          <w:rPr>
            <w:rFonts w:ascii="Times New Roman" w:hAnsi="Times New Roman"/>
            <w:i w:val="1"/>
            <w:iCs w:val="1"/>
            <w:u w:val="single"/>
            <w:lang w:val="it-IT"/>
            <w:rPrChange w:author="Ludovico Di Federico" w:date="2019-01-16T10:47:14.9385157" w:id="1506334201">
              <w:rPr>
                <w:rFonts w:ascii="Times New Roman" w:hAnsi="Times New Roman"/>
              </w:rPr>
            </w:rPrChange>
          </w:rPr>
          <w:t xml:space="preserve">”,”</w:t>
        </w:r>
        <w:proofErr w:type="spellStart"/>
        <w:r w:rsidRPr="46647F5E" w:rsidR="7CDC6B24">
          <w:rPr>
            <w:rFonts w:ascii="Times New Roman" w:hAnsi="Times New Roman"/>
            <w:i w:val="1"/>
            <w:iCs w:val="1"/>
            <w:u w:val="single"/>
            <w:lang w:val="it-IT"/>
            <w:rPrChange w:author="Ludovico Di Federico" w:date="2019-01-16T10:47:14.9385157" w:id="857076354">
              <w:rPr>
                <w:rFonts w:ascii="Times New Roman" w:hAnsi="Times New Roman"/>
              </w:rPr>
            </w:rPrChange>
          </w:rPr>
          <w:t xml:space="preserve">CreazioneTicket</w:t>
        </w:r>
        <w:proofErr w:type="spellEnd"/>
        <w:r w:rsidRPr="46647F5E" w:rsidR="7CDC6B24">
          <w:rPr>
            <w:rFonts w:ascii="Times New Roman" w:hAnsi="Times New Roman"/>
            <w:i w:val="1"/>
            <w:iCs w:val="1"/>
            <w:u w:val="single"/>
            <w:lang w:val="it-IT"/>
            <w:rPrChange w:author="Ludovico Di Federico" w:date="2019-01-16T10:47:14.9385157" w:id="1579401234">
              <w:rPr>
                <w:rFonts w:ascii="Times New Roman" w:hAnsi="Times New Roman"/>
              </w:rPr>
            </w:rPrChange>
          </w:rPr>
          <w:t xml:space="preserve">”</w:t>
        </w:r>
      </w:ins>
      <w:ins w:author="Ludovico Di Federico" w:date="2019-01-16T10:42:12.3792642" w:id="526276983">
        <w:r w:rsidRPr="00634BB8" w:rsidR="672D3FB6">
          <w:rPr>
            <w:rFonts w:ascii="Times New Roman" w:hAnsi="Times New Roman"/>
            <w:lang w:val="it-IT"/>
            <w:rPrChange w:author="Lorenzo Salvi" w:date="2019-01-07T14:25:00Z" w:id="1240605616">
              <w:rPr>
                <w:rFonts w:ascii="Times New Roman" w:hAnsi="Times New Roman"/>
              </w:rPr>
            </w:rPrChange>
          </w:rPr>
          <w:t xml:space="preserve">, </w:t>
        </w:r>
        <w:r w:rsidRPr="46647F5E" w:rsidR="672D3FB6">
          <w:rPr>
            <w:rFonts w:ascii="Times New Roman" w:hAnsi="Times New Roman"/>
            <w:i w:val="1"/>
            <w:iCs w:val="1"/>
            <w:u w:val="single"/>
            <w:lang w:val="it-IT"/>
            <w:rPrChange w:author="Ludovico Di Federico" w:date="2019-01-16T10:47:14.9385157" w:id="1281685474">
              <w:rPr>
                <w:rFonts w:ascii="Times New Roman" w:hAnsi="Times New Roman"/>
              </w:rPr>
            </w:rPrChange>
          </w:rPr>
          <w:t xml:space="preserve">“</w:t>
        </w:r>
        <w:proofErr w:type="spellStart"/>
        <w:r w:rsidRPr="46647F5E" w:rsidR="672D3FB6">
          <w:rPr>
            <w:rFonts w:ascii="Times New Roman" w:hAnsi="Times New Roman"/>
            <w:i w:val="1"/>
            <w:iCs w:val="1"/>
            <w:u w:val="single"/>
            <w:lang w:val="it-IT"/>
            <w:rPrChange w:author="Ludovico Di Federico" w:date="2019-01-16T10:47:14.9385157" w:id="1487662783">
              <w:rPr>
                <w:rFonts w:ascii="Times New Roman" w:hAnsi="Times New Roman"/>
              </w:rPr>
            </w:rPrChange>
          </w:rPr>
          <w:t xml:space="preserve">GestoreTicket</w:t>
        </w:r>
        <w:proofErr w:type="spellEnd"/>
        <w:r w:rsidRPr="46647F5E" w:rsidR="672D3FB6">
          <w:rPr>
            <w:rFonts w:ascii="Times New Roman" w:hAnsi="Times New Roman"/>
            <w:i w:val="1"/>
            <w:iCs w:val="1"/>
            <w:u w:val="single"/>
            <w:lang w:val="it-IT"/>
            <w:rPrChange w:author="Ludovico Di Federico" w:date="2019-01-16T10:47:14.9385157" w:id="232436296">
              <w:rPr>
                <w:rFonts w:ascii="Times New Roman" w:hAnsi="Times New Roman"/>
              </w:rPr>
            </w:rPrChange>
          </w:rPr>
          <w:t xml:space="preserve">”</w:t>
        </w:r>
        <w:r w:rsidRPr="00634BB8" w:rsidR="672D3FB6">
          <w:rPr>
            <w:rFonts w:ascii="Times New Roman" w:hAnsi="Times New Roman"/>
            <w:lang w:val="it-IT"/>
            <w:rPrChange w:author="Lorenzo Salvi" w:date="2019-01-07T14:25:00Z" w:id="1776499809">
              <w:rPr>
                <w:rFonts w:ascii="Times New Roman" w:hAnsi="Times New Roman"/>
              </w:rPr>
            </w:rPrChange>
          </w:rPr>
          <w:t xml:space="preserve">,</w:t>
        </w:r>
        <w:r w:rsidRPr="46647F5E" w:rsidR="672D3FB6">
          <w:rPr>
            <w:rFonts w:ascii="Times New Roman" w:hAnsi="Times New Roman"/>
            <w:i w:val="1"/>
            <w:iCs w:val="1"/>
            <w:u w:val="single"/>
            <w:lang w:val="it-IT"/>
            <w:rPrChange w:author="Ludovico Di Federico" w:date="2019-01-16T10:47:14.9385157" w:id="160464996">
              <w:rPr>
                <w:rFonts w:ascii="Times New Roman" w:hAnsi="Times New Roman"/>
              </w:rPr>
            </w:rPrChange>
          </w:rPr>
          <w:t xml:space="preserve">”</w:t>
        </w:r>
      </w:ins>
      <w:ins w:author="Ludovico Di Federico" w:date="2019-01-16T10:45:13.5670256" w:id="1394531117">
        <w:proofErr w:type="spellStart"/>
        <w:r w:rsidRPr="46647F5E" w:rsidR="74E63A33">
          <w:rPr>
            <w:rFonts w:ascii="Times New Roman" w:hAnsi="Times New Roman"/>
            <w:i w:val="1"/>
            <w:iCs w:val="1"/>
            <w:u w:val="single"/>
            <w:lang w:val="it-IT"/>
            <w:rPrChange w:author="Ludovico Di Federico" w:date="2019-01-16T10:47:14.9385157" w:id="1429608390">
              <w:rPr/>
            </w:rPrChange>
          </w:rPr>
          <w:t>MySensori</w:t>
        </w:r>
        <w:proofErr w:type="spellEnd"/>
      </w:ins>
      <w:ins w:author="Ludovico Di Federico" w:date="2019-01-16T10:42:12.3792642" w:id="1581902294">
        <w:r w:rsidRPr="46647F5E" w:rsidR="672D3FB6">
          <w:rPr>
            <w:rFonts w:ascii="Times New Roman" w:hAnsi="Times New Roman"/>
            <w:i w:val="1"/>
            <w:iCs w:val="1"/>
            <w:u w:val="single"/>
            <w:lang w:val="it-IT"/>
            <w:rPrChange w:author="Ludovico Di Federico" w:date="2019-01-16T10:47:14.9385157" w:id="1507735232">
              <w:rPr>
                <w:rFonts w:ascii="Times New Roman" w:hAnsi="Times New Roman"/>
              </w:rPr>
            </w:rPrChange>
          </w:rPr>
          <w:t xml:space="preserve">”</w:t>
        </w:r>
      </w:ins>
      <w:ins w:author="Ludovico Di Federico" w:date="2019-01-16T10:45:13.5670256" w:id="189643965">
        <w:r w:rsidRPr="46647F5E" w:rsidR="74E63A33">
          <w:rPr>
            <w:rFonts w:ascii="Times New Roman" w:hAnsi="Times New Roman"/>
            <w:i w:val="1"/>
            <w:iCs w:val="1"/>
            <w:u w:val="single"/>
            <w:lang w:val="it-IT"/>
            <w:rPrChange w:author="Ludovico Di Federico" w:date="2019-01-16T10:47:14.9385157" w:id="837524453">
              <w:rPr>
                <w:rFonts w:ascii="Times New Roman" w:hAnsi="Times New Roman"/>
              </w:rPr>
            </w:rPrChange>
          </w:rPr>
          <w:t xml:space="preserve">,”</w:t>
        </w:r>
        <w:proofErr w:type="spellStart"/>
        <w:r w:rsidRPr="46647F5E" w:rsidR="74E63A33">
          <w:rPr>
            <w:rFonts w:ascii="Times New Roman" w:hAnsi="Times New Roman"/>
            <w:i w:val="1"/>
            <w:iCs w:val="1"/>
            <w:u w:val="single"/>
            <w:lang w:val="it-IT"/>
            <w:rPrChange w:author="Ludovico Di Federico" w:date="2019-01-16T10:47:14.9385157" w:id="1690231498">
              <w:rPr>
                <w:rFonts w:ascii="Times New Roman" w:hAnsi="Times New Roman"/>
              </w:rPr>
            </w:rPrChange>
          </w:rPr>
          <w:t xml:space="preserve">RipristinoSensore</w:t>
        </w:r>
        <w:proofErr w:type="spellEnd"/>
        <w:r w:rsidRPr="46647F5E" w:rsidR="74E63A33">
          <w:rPr>
            <w:rFonts w:ascii="Times New Roman" w:hAnsi="Times New Roman"/>
            <w:i w:val="1"/>
            <w:iCs w:val="1"/>
            <w:u w:val="single"/>
            <w:lang w:val="it-IT"/>
            <w:rPrChange w:author="Ludovico Di Federico" w:date="2019-01-16T10:47:14.9385157" w:id="601">
              <w:rPr>
                <w:rFonts w:ascii="Times New Roman" w:hAnsi="Times New Roman"/>
              </w:rPr>
            </w:rPrChange>
          </w:rPr>
          <w:t xml:space="preserve">”</w:t>
        </w:r>
      </w:ins>
      <w:r w:rsidRPr="46647F5E">
        <w:rPr>
          <w:rFonts w:ascii="Times New Roman" w:hAnsi="Times New Roman"/>
          <w:i w:val="1"/>
          <w:iCs w:val="1"/>
          <w:u w:val="single"/>
          <w:lang w:val="it-IT"/>
          <w:rPrChange w:author="Ludovico Di Federico" w:date="2019-01-16T10:47:14.9385157" w:id="183878834">
            <w:rPr>
              <w:rFonts w:ascii="Times New Roman" w:hAnsi="Times New Roman"/>
              <w:i/>
              <w:iCs/>
              <w:u w:val="single"/>
            </w:rPr>
          </w:rPrChange>
        </w:rPr>
        <w:t>“Dashboard Admin</w:t>
      </w:r>
      <w:r w:rsidRPr="46647F5E">
        <w:rPr>
          <w:rFonts w:ascii="Times New Roman" w:hAnsi="Times New Roman"/>
          <w:i w:val="1"/>
          <w:iCs w:val="1"/>
          <w:u w:val="single"/>
          <w:lang w:val="it-IT"/>
          <w:rPrChange w:author="Ludovico Di Federico" w:date="2019-01-16T10:47:14.9385157" w:id="602">
            <w:rPr>
              <w:rFonts w:ascii="Times New Roman" w:hAnsi="Times New Roman"/>
              <w:i/>
              <w:iCs/>
              <w:u w:val="single"/>
            </w:rPr>
          </w:rPrChange>
        </w:rPr>
        <w:t>”</w:t>
      </w:r>
      <w:del w:author="Lorenzo Salvi" w:date="2019-01-09T11:14:32.7493643" w:id="463764874">
        <w:r w:rsidRPr="00634BB8" w:rsidDel="677ECC56">
          <w:rPr>
            <w:rFonts w:ascii="Times New Roman" w:hAnsi="Times New Roman"/>
            <w:lang w:val="it-IT"/>
            <w:rPrChange w:author="Lorenzo Salvi" w:date="2019-01-07T14:25:00Z" w:id="1730201178">
              <w:rPr>
                <w:rFonts w:ascii="Times New Roman" w:hAnsi="Times New Roman"/>
              </w:rPr>
            </w:rPrChange>
          </w:rPr>
          <w:delText xml:space="preserve"> </w:delText>
        </w:r>
      </w:del>
      <w:ins w:author="Lorenzo Salvi" w:date="2019-01-09T11:13:32.7437102" w:id="1499910658">
        <w:r w:rsidRPr="00634BB8" w:rsidR="6135FC8F">
          <w:rPr>
            <w:rFonts w:ascii="Times New Roman" w:hAnsi="Times New Roman"/>
            <w:lang w:val="it-IT"/>
            <w:rPrChange w:author="Lorenzo Salvi" w:date="2019-01-07T14:25:00Z" w:id="1315995267">
              <w:rPr>
                <w:rFonts w:ascii="Times New Roman" w:hAnsi="Times New Roman"/>
              </w:rPr>
            </w:rPrChange>
          </w:rPr>
          <w:t xml:space="preserve">,</w:t>
        </w:r>
      </w:ins>
      <w:del w:author="Lorenzo Salvi" w:date="2019-01-09T11:13:32.7437102" w:id="253213087">
        <w:r w:rsidRPr="00634BB8" w:rsidDel="6135FC8F">
          <w:rPr>
            <w:rFonts w:ascii="Times New Roman" w:hAnsi="Times New Roman"/>
            <w:lang w:val="it-IT"/>
            <w:rPrChange w:author="Lorenzo Salvi" w:date="2019-01-07T14:25:00Z" w:id="671060154">
              <w:rPr>
                <w:rFonts w:ascii="Times New Roman" w:hAnsi="Times New Roman"/>
              </w:rPr>
            </w:rPrChange>
          </w:rPr>
          <w:delText xml:space="preserve">e</w:delText>
        </w:r>
      </w:del>
      <w:r w:rsidRPr="00634BB8">
        <w:rPr>
          <w:rFonts w:ascii="Times New Roman" w:hAnsi="Times New Roman"/>
          <w:lang w:val="it-IT"/>
          <w:rPrChange w:author="Lorenzo Salvi" w:date="2019-01-07T14:25:00Z" w:id="603">
            <w:rPr>
              <w:rFonts w:ascii="Times New Roman" w:hAnsi="Times New Roman"/>
            </w:rPr>
          </w:rPrChange>
        </w:rPr>
        <w:t xml:space="preserve"> </w:t>
      </w:r>
      <w:r w:rsidRPr="46647F5E">
        <w:rPr>
          <w:rFonts w:ascii="Times New Roman" w:hAnsi="Times New Roman"/>
          <w:i w:val="1"/>
          <w:iCs w:val="1"/>
          <w:u w:val="single"/>
          <w:lang w:val="it-IT"/>
          <w:rPrChange w:author="Ludovico Di Federico" w:date="2019-01-16T10:47:14.9385157" w:id="1190318045">
            <w:rPr>
              <w:rFonts w:ascii="Times New Roman" w:hAnsi="Times New Roman"/>
              <w:i/>
              <w:iCs/>
              <w:u w:val="single"/>
            </w:rPr>
          </w:rPrChange>
        </w:rPr>
        <w:t>“</w:t>
      </w:r>
      <w:ins w:author="Ludovico Di Federico" w:date="2019-01-16T10:46:14.3660385" w:id="553332200">
        <w:r w:rsidRPr="46647F5E" w:rsidR="30F596F1">
          <w:rPr>
            <w:rFonts w:ascii="Times New Roman" w:hAnsi="Times New Roman"/>
            <w:i w:val="1"/>
            <w:iCs w:val="1"/>
            <w:u w:val="single"/>
            <w:lang w:val="it-IT"/>
            <w:rPrChange w:author="Ludovico Di Federico" w:date="2019-01-16T10:47:14.9385157" w:id="1345780265">
              <w:rPr>
                <w:rFonts w:ascii="Times New Roman" w:hAnsi="Times New Roman"/>
                <w:i/>
                <w:iCs/>
                <w:u w:val="single"/>
              </w:rPr>
            </w:rPrChange>
          </w:rPr>
          <w:t>A</w:t>
        </w:r>
      </w:ins>
      <w:ins w:author="Ludovico Di Federico" w:date="2019-01-16T10:47:14.9385157" w:id="67584154">
        <w:r w:rsidRPr="46647F5E" w:rsidR="46647F5E">
          <w:rPr>
            <w:rFonts w:ascii="Times New Roman" w:hAnsi="Times New Roman"/>
            <w:i w:val="1"/>
            <w:iCs w:val="1"/>
            <w:u w:val="single"/>
            <w:lang w:val="it-IT"/>
            <w:rPrChange w:author="Ludovico Di Federico" w:date="2019-01-16T10:47:14.9385157" w:id="370352895">
              <w:rPr>
                <w:rFonts w:ascii="Times New Roman" w:hAnsi="Times New Roman"/>
                <w:i/>
                <w:iCs/>
                <w:u w:val="single"/>
              </w:rPr>
            </w:rPrChange>
          </w:rPr>
          <w:t>ggiungi</w:t>
        </w:r>
      </w:ins>
      <w:ins w:author="Lorenzo Salvi" w:date="2019-01-09T11:12:32.9406548" w:id="1641603691">
        <w:del w:author="Ludovico Di Federico" w:date="2019-01-16T10:46:14.3660385" w:id="2055820055">
          <w:r w:rsidRPr="74E63A33" w:rsidDel="30F596F1" w:rsidR="4C4B71A2">
            <w:rPr>
              <w:rFonts w:ascii="Times New Roman" w:hAnsi="Times New Roman"/>
              <w:i w:val="1"/>
              <w:iCs w:val="1"/>
              <w:u w:val="single"/>
              <w:lang w:val="it-IT"/>
              <w:rPrChange w:author="Ludovico Di Federico" w:date="2019-01-16T10:45:13.5670256" w:id="52599171">
                <w:rPr>
                  <w:rFonts w:ascii="Times New Roman" w:hAnsi="Times New Roman"/>
                  <w:i/>
                  <w:iCs/>
                  <w:u w:val="single"/>
                </w:rPr>
              </w:rPrChange>
            </w:rPr>
            <w:delText>Ne</w:delText>
          </w:r>
        </w:del>
      </w:ins>
      <w:ins w:author="Lorenzo Salvi" w:date="2019-01-09T11:13:32.7437102" w:id="686504986">
        <w:del w:author="Ludovico Di Federico" w:date="2019-01-16T10:46:14.3660385" w:id="74438088">
          <w:r w:rsidRPr="74E63A33" w:rsidDel="30F596F1" w:rsidR="6135FC8F">
            <w:rPr>
              <w:rFonts w:ascii="Times New Roman" w:hAnsi="Times New Roman"/>
              <w:i w:val="1"/>
              <w:iCs w:val="1"/>
              <w:u w:val="single"/>
              <w:lang w:val="it-IT"/>
              <w:rPrChange w:author="Ludovico Di Federico" w:date="2019-01-16T10:45:13.5670256" w:id="842343897">
                <w:rPr>
                  <w:rFonts w:ascii="Times New Roman" w:hAnsi="Times New Roman"/>
                  <w:i/>
                  <w:iCs/>
                  <w:u w:val="single"/>
                </w:rPr>
              </w:rPrChange>
            </w:rPr>
            <w:delText>wAdminGestore</w:delText>
          </w:r>
        </w:del>
      </w:ins>
      <w:del w:author="Lorenzo Salvi" w:date="2019-01-09T11:12:32.9406548" w:id="621676679">
        <w:r w:rsidRPr="00634BB8" w:rsidDel="4C4B71A2">
          <w:rPr>
            <w:rFonts w:ascii="Times New Roman" w:hAnsi="Times New Roman"/>
            <w:i/>
            <w:iCs/>
            <w:u w:val="single"/>
            <w:lang w:val="it-IT"/>
            <w:rPrChange w:author="Lorenzo Salvi" w:date="2019-01-07T14:25:00Z" w:id="12655799">
              <w:rPr>
                <w:rFonts w:ascii="Times New Roman" w:hAnsi="Times New Roman"/>
                <w:i/>
                <w:iCs/>
                <w:u w:val="single"/>
              </w:rPr>
            </w:rPrChange>
          </w:rPr>
          <w:delText>Aggiungi</w:delText>
        </w:r>
      </w:del>
      <w:r w:rsidRPr="46647F5E">
        <w:rPr>
          <w:rFonts w:ascii="Times New Roman" w:hAnsi="Times New Roman"/>
          <w:i w:val="0"/>
          <w:iCs w:val="0"/>
          <w:u w:val="none"/>
          <w:lang w:val="it-IT"/>
          <w:rPrChange w:author="Ludovico Di Federico" w:date="2019-01-16T10:47:14.9385157" w:id="2027939461">
            <w:rPr>
              <w:rFonts w:ascii="Times New Roman" w:hAnsi="Times New Roman"/>
              <w:i/>
              <w:iCs/>
              <w:u w:val="single"/>
            </w:rPr>
          </w:rPrChange>
        </w:rPr>
        <w:t>”</w:t>
      </w:r>
      <w:ins w:author="Lorenzo Salvi" w:date="2019-01-09T11:13:32.7437102" w:id="286477191">
        <w:r w:rsidRPr="46647F5E" w:rsidR="6135FC8F">
          <w:rPr>
            <w:rFonts w:ascii="Times New Roman" w:hAnsi="Times New Roman"/>
            <w:i w:val="0"/>
            <w:iCs w:val="0"/>
            <w:u w:val="none"/>
            <w:lang w:val="it-IT"/>
            <w:rPrChange w:author="Ludovico Di Federico" w:date="2019-01-16T10:47:14.9385157" w:id="1471393672">
              <w:rPr>
                <w:rFonts w:ascii="Times New Roman" w:hAnsi="Times New Roman"/>
                <w:i/>
                <w:iCs/>
                <w:u w:val="single"/>
              </w:rPr>
            </w:rPrChange>
          </w:rPr>
          <w:t>, “</w:t>
        </w:r>
        <w:proofErr w:type="spellStart"/>
        <w:r w:rsidRPr="46647F5E" w:rsidR="6135FC8F">
          <w:rPr>
            <w:rFonts w:ascii="Times New Roman" w:hAnsi="Times New Roman"/>
            <w:i w:val="1"/>
            <w:iCs w:val="1"/>
            <w:u w:val="single"/>
            <w:lang w:val="it-IT"/>
            <w:rPrChange w:author="Ludovico Di Federico" w:date="2019-01-16T10:47:14.9385157" w:id="713283637">
              <w:rPr>
                <w:rFonts w:ascii="Times New Roman" w:hAnsi="Times New Roman"/>
                <w:i/>
                <w:iCs/>
                <w:u w:val="single"/>
              </w:rPr>
            </w:rPrChange>
          </w:rPr>
          <w:t>AdminTicket</w:t>
        </w:r>
        <w:proofErr w:type="spellEnd"/>
        <w:r w:rsidRPr="46647F5E" w:rsidR="6135FC8F">
          <w:rPr>
            <w:rFonts w:ascii="Times New Roman" w:hAnsi="Times New Roman"/>
            <w:i w:val="0"/>
            <w:iCs w:val="0"/>
            <w:u w:val="none"/>
            <w:lang w:val="it-IT"/>
            <w:rPrChange w:author="Ludovico Di Federico" w:date="2019-01-16T10:47:14.9385157" w:id="13342443">
              <w:rPr>
                <w:rFonts w:ascii="Times New Roman" w:hAnsi="Times New Roman"/>
                <w:i/>
                <w:iCs/>
                <w:u w:val="single"/>
              </w:rPr>
            </w:rPrChange>
          </w:rPr>
          <w:t>”, “</w:t>
        </w:r>
        <w:del w:author="Ludovico Di Federico" w:date="2019-01-16T10:47:14.9385157" w:id="2143027165">
          <w:r w:rsidRPr="30F596F1" w:rsidDel="46647F5E" w:rsidR="6135FC8F">
            <w:rPr>
              <w:rFonts w:ascii="Times New Roman" w:hAnsi="Times New Roman"/>
              <w:i w:val="1"/>
              <w:iCs w:val="1"/>
              <w:u w:val="single"/>
              <w:lang w:val="it-IT"/>
              <w:rPrChange w:author="Ludovico Di Federico" w:date="2019-01-16T10:46:14.3660385" w:id="923318996">
                <w:rPr>
                  <w:rFonts w:ascii="Times New Roman" w:hAnsi="Times New Roman"/>
                  <w:i/>
                  <w:iCs/>
                  <w:u w:val="single"/>
                </w:rPr>
              </w:rPrChange>
            </w:rPr>
            <w:delText>TicketRisposta</w:delText>
          </w:r>
        </w:del>
      </w:ins>
      <w:ins w:author="Ludovico Di Federico" w:date="2019-01-16T10:47:14.9385157" w:id="446023245">
        <w:proofErr w:type="spellStart"/>
        <w:r w:rsidRPr="46647F5E" w:rsidR="46647F5E">
          <w:rPr>
            <w:rFonts w:ascii="Times New Roman" w:hAnsi="Times New Roman"/>
            <w:i w:val="1"/>
            <w:iCs w:val="1"/>
            <w:u w:val="single"/>
            <w:lang w:val="it-IT"/>
            <w:rPrChange w:author="Ludovico Di Federico" w:date="2019-01-16T10:47:14.9385157" w:id="15804354">
              <w:rPr>
                <w:rFonts w:ascii="Times New Roman" w:hAnsi="Times New Roman"/>
                <w:i/>
                <w:iCs/>
                <w:u w:val="single"/>
              </w:rPr>
            </w:rPrChange>
          </w:rPr>
          <w:t>RispondiTicket</w:t>
        </w:r>
        <w:proofErr w:type="spellEnd"/>
      </w:ins>
      <w:ins w:author="Lorenzo Salvi" w:date="2019-01-09T11:13:32.7437102" w:id="1734967044">
        <w:r w:rsidRPr="46647F5E" w:rsidR="6135FC8F">
          <w:rPr>
            <w:rFonts w:ascii="Times New Roman" w:hAnsi="Times New Roman"/>
            <w:i w:val="0"/>
            <w:iCs w:val="0"/>
            <w:u w:val="none"/>
            <w:lang w:val="it-IT"/>
            <w:rPrChange w:author="Ludovico Di Federico" w:date="2019-01-16T10:47:14.9385157" w:id="1870854844">
              <w:rPr>
                <w:rFonts w:ascii="Times New Roman" w:hAnsi="Times New Roman"/>
                <w:i/>
                <w:iCs/>
                <w:u w:val="single"/>
              </w:rPr>
            </w:rPrChange>
          </w:rPr>
          <w:t>” e “</w:t>
        </w:r>
      </w:ins>
      <w:ins w:author="Ludovico Di Federico" w:date="2019-01-16T10:47:14.9385157" w:id="391382608">
        <w:proofErr w:type="spellStart"/>
        <w:r w:rsidRPr="46647F5E" w:rsidR="46647F5E">
          <w:rPr>
            <w:rFonts w:ascii="Times New Roman" w:hAnsi="Times New Roman"/>
            <w:i w:val="1"/>
            <w:iCs w:val="1"/>
            <w:u w:val="single"/>
            <w:lang w:val="it-IT"/>
            <w:rPrChange w:author="Ludovico Di Federico" w:date="2019-01-16T10:47:14.9385157" w:id="1974209214">
              <w:rPr>
                <w:rFonts w:ascii="Times New Roman" w:hAnsi="Times New Roman"/>
                <w:i/>
                <w:iCs/>
                <w:u w:val="single"/>
              </w:rPr>
            </w:rPrChange>
          </w:rPr>
          <w:t>Recupera</w:t>
        </w:r>
      </w:ins>
      <w:ins w:author="Lorenzo Salvi" w:date="2019-01-09T11:13:32.7437102" w:id="560099791">
        <w:r w:rsidRPr="46647F5E" w:rsidR="6135FC8F">
          <w:rPr>
            <w:rFonts w:ascii="Times New Roman" w:hAnsi="Times New Roman"/>
            <w:i w:val="1"/>
            <w:iCs w:val="1"/>
            <w:u w:val="single"/>
            <w:lang w:val="it-IT"/>
            <w:rPrChange w:author="Ludovico Di Federico" w:date="2019-01-16T10:47:14.9385157" w:id="1328738151">
              <w:rPr>
                <w:rFonts w:ascii="Times New Roman" w:hAnsi="Times New Roman"/>
                <w:i/>
                <w:iCs/>
                <w:u w:val="single"/>
              </w:rPr>
            </w:rPrChange>
          </w:rPr>
          <w:t>Chia</w:t>
        </w:r>
      </w:ins>
      <w:ins w:author="Lorenzo Salvi" w:date="2019-01-09T11:14:32.7493643" w:id="487498651">
        <w:r w:rsidRPr="46647F5E" w:rsidR="677ECC56">
          <w:rPr>
            <w:rFonts w:ascii="Times New Roman" w:hAnsi="Times New Roman"/>
            <w:i w:val="1"/>
            <w:iCs w:val="1"/>
            <w:u w:val="single"/>
            <w:lang w:val="it-IT"/>
            <w:rPrChange w:author="Ludovico Di Federico" w:date="2019-01-16T10:47:14.9385157" w:id="1196295244">
              <w:rPr>
                <w:rFonts w:ascii="Times New Roman" w:hAnsi="Times New Roman"/>
                <w:i/>
                <w:iCs/>
                <w:u w:val="single"/>
              </w:rPr>
            </w:rPrChange>
          </w:rPr>
          <w:t>ve</w:t>
        </w:r>
        <w:proofErr w:type="spellEnd"/>
      </w:ins>
      <w:ins w:author="Lorenzo Salvi" w:date="2019-01-09T11:13:32.7437102" w:id="1161138938">
        <w:r w:rsidRPr="46647F5E" w:rsidR="6135FC8F">
          <w:rPr>
            <w:rFonts w:ascii="Times New Roman" w:hAnsi="Times New Roman"/>
            <w:i w:val="1"/>
            <w:iCs w:val="1"/>
            <w:u w:val="single"/>
            <w:lang w:val="it-IT"/>
            <w:rPrChange w:author="Ludovico Di Federico" w:date="2019-01-16T10:47:14.9385157" w:id="604">
              <w:rPr>
                <w:rFonts w:ascii="Times New Roman" w:hAnsi="Times New Roman"/>
                <w:i/>
                <w:iCs/>
                <w:u w:val="single"/>
              </w:rPr>
            </w:rPrChange>
          </w:rPr>
          <w:t>”</w:t>
        </w:r>
      </w:ins>
      <w:r w:rsidRPr="46647F5E">
        <w:rPr>
          <w:rFonts w:ascii="Times New Roman" w:hAnsi="Times New Roman"/>
          <w:i w:val="0"/>
          <w:iCs w:val="0"/>
          <w:u w:val="none"/>
          <w:lang w:val="it-IT"/>
          <w:rPrChange w:author="Ludovico Di Federico" w:date="2019-01-16T10:47:14.9385157" w:id="605">
            <w:rPr>
              <w:rFonts w:ascii="Times New Roman" w:hAnsi="Times New Roman"/>
            </w:rPr>
          </w:rPrChange>
        </w:rPr>
        <w:t xml:space="preserve">. Questo </w:t>
      </w:r>
      <w:r w:rsidRPr="00634BB8">
        <w:rPr>
          <w:rFonts w:ascii="Times New Roman" w:hAnsi="Times New Roman"/>
          <w:lang w:val="it-IT"/>
          <w:rPrChange w:author="Lorenzo Salvi" w:date="2019-01-07T14:25:00Z" w:id="606">
            <w:rPr>
              <w:rFonts w:ascii="Times New Roman" w:hAnsi="Times New Roman"/>
            </w:rPr>
          </w:rPrChange>
        </w:rPr>
        <w:t>macro blocco</w:t>
      </w:r>
      <w:r w:rsidRPr="00634BB8">
        <w:rPr>
          <w:rFonts w:ascii="Times New Roman" w:hAnsi="Times New Roman"/>
          <w:lang w:val="it-IT"/>
          <w:rPrChange w:author="Lorenzo Salvi" w:date="2019-01-07T14:25:00Z" w:id="607">
            <w:rPr>
              <w:rFonts w:ascii="Times New Roman" w:hAnsi="Times New Roman"/>
            </w:rPr>
          </w:rPrChange>
        </w:rPr>
        <w:t xml:space="preserve"> ha il compito di interfacciare l’utente con il sistema (</w:t>
      </w:r>
      <w:proofErr w:type="spellStart"/>
      <w:r w:rsidRPr="46647F5E">
        <w:rPr>
          <w:rFonts w:ascii="Times New Roman" w:hAnsi="Times New Roman"/>
          <w:b w:val="1"/>
          <w:bCs w:val="1"/>
          <w:i w:val="1"/>
          <w:iCs w:val="1"/>
          <w:lang w:val="it-IT"/>
          <w:rPrChange w:author="Ludovico Di Federico" w:date="2019-01-16T10:47:14.9385157" w:id="608">
            <w:rPr>
              <w:rFonts w:ascii="Times New Roman" w:hAnsi="Times New Roman"/>
              <w:b/>
              <w:bCs/>
              <w:i/>
              <w:iCs/>
            </w:rPr>
          </w:rPrChange>
        </w:rPr>
        <w:t>View</w:t>
      </w:r>
      <w:proofErr w:type="spellEnd"/>
      <w:r w:rsidRPr="00634BB8">
        <w:rPr>
          <w:rFonts w:ascii="Times New Roman" w:hAnsi="Times New Roman"/>
          <w:lang w:val="it-IT"/>
          <w:rPrChange w:author="Lorenzo Salvi" w:date="2019-01-07T14:25:00Z" w:id="609">
            <w:rPr>
              <w:rFonts w:ascii="Times New Roman" w:hAnsi="Times New Roman"/>
            </w:rPr>
          </w:rPrChange>
        </w:rPr>
        <w:t>). “</w:t>
      </w:r>
      <w:r w:rsidRPr="46647F5E">
        <w:rPr>
          <w:rFonts w:ascii="Times New Roman" w:hAnsi="Times New Roman"/>
          <w:i w:val="1"/>
          <w:iCs w:val="1"/>
          <w:u w:val="single"/>
          <w:lang w:val="it-IT"/>
          <w:rPrChange w:author="Ludovico Di Federico" w:date="2019-01-16T10:47:14.9385157" w:id="1613062557">
            <w:rPr>
              <w:rFonts w:ascii="Times New Roman" w:hAnsi="Times New Roman"/>
              <w:i/>
              <w:iCs/>
              <w:u w:val="single"/>
            </w:rPr>
          </w:rPrChange>
        </w:rPr>
        <w:t xml:space="preserve">Dashboard </w:t>
      </w:r>
      <w:ins w:author="Lorenzo Salvi" w:date="2019-01-09T11:14:32.7493643" w:id="1084158748">
        <w:r w:rsidRPr="46647F5E" w:rsidR="677ECC56">
          <w:rPr>
            <w:rFonts w:ascii="Times New Roman" w:hAnsi="Times New Roman"/>
            <w:i w:val="1"/>
            <w:iCs w:val="1"/>
            <w:u w:val="single"/>
            <w:lang w:val="it-IT"/>
            <w:rPrChange w:author="Ludovico Di Federico" w:date="2019-01-16T10:47:14.9385157" w:id="1793042618">
              <w:rPr>
                <w:rFonts w:ascii="Times New Roman" w:hAnsi="Times New Roman"/>
                <w:i/>
                <w:iCs/>
                <w:u w:val="single"/>
              </w:rPr>
            </w:rPrChange>
          </w:rPr>
          <w:t>A</w:t>
        </w:r>
      </w:ins>
      <w:del w:author="Lorenzo Salvi" w:date="2019-01-09T11:14:32.7493643" w:id="163218611">
        <w:r w:rsidRPr="6135FC8F" w:rsidDel="677ECC56">
          <w:rPr>
            <w:rFonts w:ascii="Times New Roman" w:hAnsi="Times New Roman"/>
            <w:i w:val="1"/>
            <w:iCs w:val="1"/>
            <w:u w:val="single"/>
            <w:lang w:val="it-IT"/>
            <w:rPrChange w:author="Lorenzo Salvi" w:date="2019-01-09T11:13:32.7437102" w:id="765699712">
              <w:rPr>
                <w:rFonts w:ascii="Times New Roman" w:hAnsi="Times New Roman"/>
                <w:i/>
                <w:iCs/>
                <w:u w:val="single"/>
              </w:rPr>
            </w:rPrChange>
          </w:rPr>
          <w:delText>a</w:delText>
        </w:r>
      </w:del>
      <w:r w:rsidRPr="46647F5E">
        <w:rPr>
          <w:rFonts w:ascii="Times New Roman" w:hAnsi="Times New Roman"/>
          <w:i w:val="1"/>
          <w:iCs w:val="1"/>
          <w:u w:val="single"/>
          <w:lang w:val="it-IT"/>
          <w:rPrChange w:author="Ludovico Di Federico" w:date="2019-01-16T10:47:14.9385157" w:id="610">
            <w:rPr>
              <w:rFonts w:ascii="Times New Roman" w:hAnsi="Times New Roman"/>
              <w:i/>
              <w:iCs/>
              <w:u w:val="single"/>
            </w:rPr>
          </w:rPrChange>
        </w:rPr>
        <w:t>dmin</w:t>
      </w:r>
      <w:r w:rsidRPr="00634BB8">
        <w:rPr>
          <w:rFonts w:ascii="Times New Roman" w:hAnsi="Times New Roman"/>
          <w:lang w:val="it-IT"/>
          <w:rPrChange w:author="Lorenzo Salvi" w:date="2019-01-07T14:25:00Z" w:id="580887153">
            <w:rPr>
              <w:rFonts w:ascii="Times New Roman" w:hAnsi="Times New Roman"/>
            </w:rPr>
          </w:rPrChange>
        </w:rPr>
        <w:t>” rappresenta l’interfaccia grafica tra l'amministratore del sistema ed il sistema stesso mentre la “</w:t>
      </w:r>
      <w:ins w:author="Lorenzo Salvi" w:date="2019-01-09T11:14:32.7493643" w:id="453301532">
        <w:r w:rsidRPr="46647F5E" w:rsidR="677ECC56">
          <w:rPr>
            <w:rFonts w:ascii="Times New Roman" w:hAnsi="Times New Roman"/>
            <w:i w:val="1"/>
            <w:iCs w:val="1"/>
            <w:u w:val="single"/>
            <w:lang w:val="it-IT"/>
            <w:rPrChange w:author="Ludovico Di Federico" w:date="2019-01-16T10:47:14.9385157" w:id="611">
              <w:rPr>
                <w:rFonts w:ascii="Times New Roman" w:hAnsi="Times New Roman"/>
              </w:rPr>
            </w:rPrChange>
          </w:rPr>
          <w:t>D</w:t>
        </w:r>
      </w:ins>
      <w:del w:author="Lorenzo Salvi" w:date="2019-01-09T11:14:32.7493643" w:id="1744308027">
        <w:r w:rsidRPr="6135FC8F" w:rsidDel="677ECC56">
          <w:rPr>
            <w:rFonts w:ascii="Times New Roman" w:hAnsi="Times New Roman"/>
            <w:i w:val="1"/>
            <w:iCs w:val="1"/>
            <w:u w:val="single"/>
            <w:lang w:val="it-IT"/>
            <w:rPrChange w:author="Lorenzo Salvi" w:date="2019-01-09T11:13:32.7437102" w:id="322597579">
              <w:rPr>
                <w:rFonts w:ascii="Times New Roman" w:hAnsi="Times New Roman"/>
                <w:i/>
                <w:iCs/>
                <w:u w:val="single"/>
              </w:rPr>
            </w:rPrChange>
          </w:rPr>
          <w:delText xml:space="preserve">d</w:delText>
        </w:r>
      </w:del>
      <w:r w:rsidRPr="46647F5E">
        <w:rPr>
          <w:rFonts w:ascii="Times New Roman" w:hAnsi="Times New Roman"/>
          <w:i w:val="1"/>
          <w:iCs w:val="1"/>
          <w:u w:val="single"/>
          <w:lang w:val="it-IT"/>
          <w:rPrChange w:author="Ludovico Di Federico" w:date="2019-01-16T10:47:14.9385157" w:id="1198136523">
            <w:rPr>
              <w:rFonts w:ascii="Times New Roman" w:hAnsi="Times New Roman"/>
              <w:i/>
              <w:iCs/>
              <w:u w:val="single"/>
            </w:rPr>
          </w:rPrChange>
        </w:rPr>
        <w:t xml:space="preserve">ashboard </w:t>
      </w:r>
      <w:ins w:author="Lorenzo Salvi" w:date="2019-01-09T11:14:32.7493643" w:id="981969329">
        <w:r w:rsidRPr="46647F5E" w:rsidR="677ECC56">
          <w:rPr>
            <w:rFonts w:ascii="Times New Roman" w:hAnsi="Times New Roman"/>
            <w:i w:val="1"/>
            <w:iCs w:val="1"/>
            <w:u w:val="single"/>
            <w:lang w:val="it-IT"/>
            <w:rPrChange w:author="Ludovico Di Federico" w:date="2019-01-16T10:47:14.9385157" w:id="2088710311">
              <w:rPr>
                <w:rFonts w:ascii="Times New Roman" w:hAnsi="Times New Roman"/>
                <w:i/>
                <w:iCs/>
                <w:u w:val="single"/>
              </w:rPr>
            </w:rPrChange>
          </w:rPr>
          <w:t>G</w:t>
        </w:r>
      </w:ins>
      <w:del w:author="Lorenzo Salvi" w:date="2019-01-09T11:14:32.7493643" w:id="1863495441">
        <w:r w:rsidRPr="6135FC8F" w:rsidDel="677ECC56">
          <w:rPr>
            <w:rFonts w:ascii="Times New Roman" w:hAnsi="Times New Roman"/>
            <w:i w:val="1"/>
            <w:iCs w:val="1"/>
            <w:u w:val="single"/>
            <w:lang w:val="it-IT"/>
            <w:rPrChange w:author="Lorenzo Salvi" w:date="2019-01-09T11:13:32.7437102" w:id="2029328725">
              <w:rPr>
                <w:rFonts w:ascii="Times New Roman" w:hAnsi="Times New Roman"/>
                <w:i/>
                <w:iCs/>
                <w:u w:val="single"/>
              </w:rPr>
            </w:rPrChange>
          </w:rPr>
          <w:delText>g</w:delText>
        </w:r>
      </w:del>
      <w:r w:rsidRPr="46647F5E">
        <w:rPr>
          <w:rFonts w:ascii="Times New Roman" w:hAnsi="Times New Roman"/>
          <w:i w:val="1"/>
          <w:iCs w:val="1"/>
          <w:u w:val="single"/>
          <w:lang w:val="it-IT"/>
          <w:rPrChange w:author="Ludovico Di Federico" w:date="2019-01-16T10:47:14.9385157" w:id="612">
            <w:rPr>
              <w:rFonts w:ascii="Times New Roman" w:hAnsi="Times New Roman"/>
              <w:i/>
              <w:iCs/>
              <w:u w:val="single"/>
            </w:rPr>
          </w:rPrChange>
        </w:rPr>
        <w:t>estore</w:t>
      </w:r>
      <w:r w:rsidRPr="00634BB8">
        <w:rPr>
          <w:rFonts w:ascii="Times New Roman" w:hAnsi="Times New Roman"/>
          <w:lang w:val="it-IT"/>
          <w:rPrChange w:author="Lorenzo Salvi" w:date="2019-01-07T14:25:00Z" w:id="613">
            <w:rPr>
              <w:rFonts w:ascii="Times New Roman" w:hAnsi="Times New Roman"/>
            </w:rPr>
          </w:rPrChange>
        </w:rPr>
        <w:t>” rappresenta l’interfaccia grafica tra il gestore dei sensori ed il sistema del monitoraggio ambientale. Il component “</w:t>
      </w:r>
      <w:r w:rsidRPr="46647F5E">
        <w:rPr>
          <w:rFonts w:ascii="Times New Roman" w:hAnsi="Times New Roman"/>
          <w:i w:val="1"/>
          <w:iCs w:val="1"/>
          <w:u w:val="single"/>
          <w:lang w:val="it-IT"/>
          <w:rPrChange w:author="Ludovico Di Federico" w:date="2019-01-16T10:47:14.9385157" w:id="614">
            <w:rPr>
              <w:rFonts w:ascii="Times New Roman" w:hAnsi="Times New Roman"/>
              <w:i/>
              <w:iCs/>
              <w:u w:val="single"/>
            </w:rPr>
          </w:rPrChange>
        </w:rPr>
        <w:t>login</w:t>
      </w:r>
      <w:r w:rsidRPr="00634BB8">
        <w:rPr>
          <w:rFonts w:ascii="Times New Roman" w:hAnsi="Times New Roman"/>
          <w:lang w:val="it-IT"/>
          <w:rPrChange w:author="Lorenzo Salvi" w:date="2019-01-07T14:25:00Z" w:id="615">
            <w:rPr>
              <w:rFonts w:ascii="Times New Roman" w:hAnsi="Times New Roman"/>
            </w:rPr>
          </w:rPrChange>
        </w:rPr>
        <w:t>” svolge una funzione importante, ovvero ha il compito di identificare un determinato utente che effettua l’accesso in modo tale da garantire una protezione da attacchi esterni, accidentali o intenzionali (</w:t>
      </w:r>
      <w:proofErr w:type="spellStart"/>
      <w:r w:rsidRPr="46647F5E">
        <w:rPr>
          <w:rFonts w:ascii="Times New Roman" w:hAnsi="Times New Roman"/>
          <w:b w:val="1"/>
          <w:bCs w:val="1"/>
          <w:i w:val="1"/>
          <w:iCs w:val="1"/>
          <w:lang w:val="it-IT"/>
          <w:rPrChange w:author="Ludovico Di Federico" w:date="2019-01-16T10:47:14.9385157" w:id="1984848190">
            <w:rPr>
              <w:rFonts w:ascii="Times New Roman" w:hAnsi="Times New Roman"/>
              <w:b/>
              <w:bCs/>
              <w:i/>
              <w:iCs/>
            </w:rPr>
          </w:rPrChange>
        </w:rPr>
        <w:t>requirement</w:t>
      </w:r>
      <w:proofErr w:type="spellEnd"/>
      <w:r w:rsidRPr="46647F5E">
        <w:rPr>
          <w:rFonts w:ascii="Times New Roman" w:hAnsi="Times New Roman"/>
          <w:b w:val="1"/>
          <w:bCs w:val="1"/>
          <w:i w:val="1"/>
          <w:iCs w:val="1"/>
          <w:lang w:val="it-IT"/>
          <w:rPrChange w:author="Ludovico Di Federico" w:date="2019-01-16T10:47:14.9385157" w:id="336017890">
            <w:rPr>
              <w:rFonts w:ascii="Times New Roman" w:hAnsi="Times New Roman"/>
              <w:b/>
              <w:bCs/>
              <w:i/>
              <w:iCs/>
            </w:rPr>
          </w:rPrChange>
        </w:rPr>
        <w:t xml:space="preserve"> non </w:t>
      </w:r>
      <w:proofErr w:type="spellStart"/>
      <w:r w:rsidRPr="46647F5E">
        <w:rPr>
          <w:rFonts w:ascii="Times New Roman" w:hAnsi="Times New Roman"/>
          <w:b w:val="1"/>
          <w:bCs w:val="1"/>
          <w:i w:val="1"/>
          <w:iCs w:val="1"/>
          <w:lang w:val="it-IT"/>
          <w:rPrChange w:author="Ludovico Di Federico" w:date="2019-01-16T10:47:14.9385157" w:id="1928800223">
            <w:rPr>
              <w:rFonts w:ascii="Times New Roman" w:hAnsi="Times New Roman"/>
              <w:b/>
              <w:bCs/>
              <w:i/>
              <w:iCs/>
            </w:rPr>
          </w:rPrChange>
        </w:rPr>
        <w:t>functional</w:t>
      </w:r>
      <w:proofErr w:type="spellEnd"/>
      <w:r w:rsidRPr="46647F5E">
        <w:rPr>
          <w:rFonts w:ascii="Times New Roman" w:hAnsi="Times New Roman"/>
          <w:b w:val="1"/>
          <w:bCs w:val="1"/>
          <w:i w:val="1"/>
          <w:iCs w:val="1"/>
          <w:lang w:val="it-IT"/>
          <w:rPrChange w:author="Ludovico Di Federico" w:date="2019-01-16T10:47:14.9385157" w:id="616">
            <w:rPr>
              <w:rFonts w:ascii="Times New Roman" w:hAnsi="Times New Roman"/>
              <w:b/>
              <w:bCs/>
              <w:i/>
              <w:iCs/>
            </w:rPr>
          </w:rPrChange>
        </w:rPr>
        <w:t xml:space="preserve"> security</w:t>
      </w:r>
      <w:r w:rsidRPr="00634BB8">
        <w:rPr>
          <w:rFonts w:ascii="Times New Roman" w:hAnsi="Times New Roman"/>
          <w:lang w:val="it-IT"/>
          <w:rPrChange w:author="Lorenzo Salvi" w:date="2019-01-07T14:25:00Z" w:id="617">
            <w:rPr>
              <w:rFonts w:ascii="Times New Roman" w:hAnsi="Times New Roman"/>
            </w:rPr>
          </w:rPrChange>
        </w:rPr>
        <w:t>).</w:t>
      </w:r>
    </w:p>
    <w:p xmlns:wp14="http://schemas.microsoft.com/office/word/2010/wordml" w:rsidRPr="00634BB8" w:rsidR="00BC1783" w:rsidRDefault="00BC1783" w14:paraId="3DE003F9" wp14:textId="77777777">
      <w:pPr>
        <w:pStyle w:val="Paragrafoelenco"/>
        <w:widowControl w:val="0"/>
        <w:numPr>
          <w:ilvl w:val="0"/>
          <w:numId w:val="12"/>
        </w:numPr>
        <w:autoSpaceDE w:val="0"/>
        <w:autoSpaceDN w:val="0"/>
        <w:adjustRightInd w:val="0"/>
        <w:spacing w:after="0" w:line="276" w:lineRule="exact"/>
        <w:rPr>
          <w:lang w:val="it-IT"/>
          <w:rPrChange w:author="Lorenzo Salvi" w:date="2019-01-07T14:27:00Z" w:id="618">
            <w:rPr/>
          </w:rPrChange>
        </w:rPr>
        <w:pPrChange w:author="tony" w:date="2019-01-07T11:28:00Z" w:id="619">
          <w:pPr>
            <w:pStyle w:val="Paragrafoelenco"/>
            <w:widowControl w:val="0"/>
            <w:numPr>
              <w:numId w:val="32"/>
            </w:numPr>
            <w:tabs>
              <w:tab w:val="num" w:pos="360"/>
              <w:tab w:val="num" w:pos="720"/>
            </w:tabs>
            <w:autoSpaceDE w:val="0"/>
            <w:autoSpaceDN w:val="0"/>
            <w:adjustRightInd w:val="0"/>
            <w:spacing w:after="0" w:line="276" w:lineRule="exact"/>
            <w:ind w:hanging="720"/>
          </w:pPr>
        </w:pPrChange>
      </w:pPr>
      <w:r w:rsidRPr="00634BB8">
        <w:rPr>
          <w:rFonts w:ascii="Times New Roman" w:hAnsi="Times New Roman"/>
          <w:b/>
          <w:bCs/>
          <w:i/>
          <w:iCs/>
          <w:lang w:val="it-IT"/>
          <w:rPrChange w:author="Lorenzo Salvi" w:date="2019-01-07T14:25:00Z" w:id="620">
            <w:rPr>
              <w:rFonts w:ascii="Times New Roman" w:hAnsi="Times New Roman"/>
              <w:b/>
              <w:bCs/>
              <w:i/>
              <w:iCs/>
            </w:rPr>
          </w:rPrChange>
        </w:rPr>
        <w:t>CONTROLLER</w:t>
      </w:r>
      <w:r w:rsidRPr="00634BB8">
        <w:rPr>
          <w:rFonts w:ascii="Times New Roman" w:hAnsi="Times New Roman"/>
          <w:lang w:val="it-IT"/>
          <w:rPrChange w:author="Lorenzo Salvi" w:date="2019-01-07T14:25:00Z" w:id="621">
            <w:rPr>
              <w:rFonts w:ascii="Times New Roman" w:hAnsi="Times New Roman"/>
            </w:rPr>
          </w:rPrChange>
        </w:rPr>
        <w:t xml:space="preserve">: è una </w:t>
      </w:r>
      <w:proofErr w:type="gramStart"/>
      <w:r w:rsidRPr="00634BB8">
        <w:rPr>
          <w:rFonts w:ascii="Times New Roman" w:hAnsi="Times New Roman"/>
          <w:lang w:val="it-IT"/>
          <w:rPrChange w:author="Lorenzo Salvi" w:date="2019-01-07T14:25:00Z" w:id="622">
            <w:rPr>
              <w:rFonts w:ascii="Times New Roman" w:hAnsi="Times New Roman"/>
            </w:rPr>
          </w:rPrChange>
        </w:rPr>
        <w:t>macro componente</w:t>
      </w:r>
      <w:proofErr w:type="gramEnd"/>
      <w:r w:rsidRPr="00634BB8">
        <w:rPr>
          <w:rFonts w:ascii="Times New Roman" w:hAnsi="Times New Roman"/>
          <w:lang w:val="it-IT"/>
          <w:rPrChange w:author="Lorenzo Salvi" w:date="2019-01-07T14:25:00Z" w:id="623">
            <w:rPr>
              <w:rFonts w:ascii="Times New Roman" w:hAnsi="Times New Roman"/>
            </w:rPr>
          </w:rPrChange>
        </w:rPr>
        <w:t xml:space="preserve"> che ha il compito di elaborare le richieste in ingresso, gestire gli input e le interazioni del singolo utente ed eseguire la logica del sistema appropriato. </w:t>
      </w:r>
      <w:r w:rsidRPr="00634BB8">
        <w:rPr>
          <w:rFonts w:ascii="Times New Roman" w:hAnsi="Times New Roman"/>
          <w:lang w:val="it-IT"/>
          <w:rPrChange w:author="Lorenzo Salvi" w:date="2019-01-07T14:27:00Z" w:id="624">
            <w:rPr>
              <w:rFonts w:ascii="Times New Roman" w:hAnsi="Times New Roman"/>
            </w:rPr>
          </w:rPrChange>
        </w:rPr>
        <w:t>Al suo interno troveremo tre componenti, denominate: “</w:t>
      </w:r>
      <w:r w:rsidRPr="00634BB8">
        <w:rPr>
          <w:rFonts w:ascii="Times New Roman" w:hAnsi="Times New Roman"/>
          <w:i/>
          <w:iCs/>
          <w:u w:val="single"/>
          <w:lang w:val="it-IT"/>
          <w:rPrChange w:author="Lorenzo Salvi" w:date="2019-01-07T14:27:00Z" w:id="625">
            <w:rPr>
              <w:rFonts w:ascii="Times New Roman" w:hAnsi="Times New Roman"/>
              <w:i/>
              <w:iCs/>
              <w:u w:val="single"/>
            </w:rPr>
          </w:rPrChange>
        </w:rPr>
        <w:t>login controller</w:t>
      </w:r>
      <w:r w:rsidRPr="00634BB8">
        <w:rPr>
          <w:rFonts w:ascii="Times New Roman" w:hAnsi="Times New Roman"/>
          <w:lang w:val="it-IT"/>
          <w:rPrChange w:author="Lorenzo Salvi" w:date="2019-01-07T14:27:00Z" w:id="626">
            <w:rPr>
              <w:rFonts w:ascii="Times New Roman" w:hAnsi="Times New Roman"/>
            </w:rPr>
          </w:rPrChange>
        </w:rPr>
        <w:t>”, “</w:t>
      </w:r>
      <w:r w:rsidRPr="00634BB8">
        <w:rPr>
          <w:rFonts w:ascii="Times New Roman" w:hAnsi="Times New Roman"/>
          <w:i/>
          <w:iCs/>
          <w:u w:val="single"/>
          <w:lang w:val="it-IT"/>
          <w:rPrChange w:author="Lorenzo Salvi" w:date="2019-01-07T14:27:00Z" w:id="627">
            <w:rPr>
              <w:rFonts w:ascii="Times New Roman" w:hAnsi="Times New Roman"/>
              <w:i/>
              <w:iCs/>
              <w:u w:val="single"/>
            </w:rPr>
          </w:rPrChange>
        </w:rPr>
        <w:t>gestore sensori controller</w:t>
      </w:r>
      <w:r w:rsidRPr="00634BB8">
        <w:rPr>
          <w:rFonts w:ascii="Times New Roman" w:hAnsi="Times New Roman"/>
          <w:lang w:val="it-IT"/>
          <w:rPrChange w:author="Lorenzo Salvi" w:date="2019-01-07T14:27:00Z" w:id="628">
            <w:rPr>
              <w:rFonts w:ascii="Times New Roman" w:hAnsi="Times New Roman"/>
            </w:rPr>
          </w:rPrChange>
        </w:rPr>
        <w:t>” e “</w:t>
      </w:r>
      <w:r w:rsidRPr="00634BB8">
        <w:rPr>
          <w:rFonts w:ascii="Times New Roman" w:hAnsi="Times New Roman"/>
          <w:i/>
          <w:iCs/>
          <w:u w:val="single"/>
          <w:lang w:val="it-IT"/>
          <w:rPrChange w:author="Lorenzo Salvi" w:date="2019-01-07T14:27:00Z" w:id="629">
            <w:rPr>
              <w:rFonts w:ascii="Times New Roman" w:hAnsi="Times New Roman"/>
              <w:i/>
              <w:iCs/>
              <w:u w:val="single"/>
            </w:rPr>
          </w:rPrChange>
        </w:rPr>
        <w:t>gestore admin controller</w:t>
      </w:r>
      <w:r w:rsidRPr="00634BB8">
        <w:rPr>
          <w:rFonts w:ascii="Times New Roman" w:hAnsi="Times New Roman"/>
          <w:lang w:val="it-IT"/>
          <w:rPrChange w:author="Lorenzo Salvi" w:date="2019-01-07T14:27:00Z" w:id="630">
            <w:rPr>
              <w:rFonts w:ascii="Times New Roman" w:hAnsi="Times New Roman"/>
            </w:rPr>
          </w:rPrChange>
        </w:rPr>
        <w:t xml:space="preserve">”. </w:t>
      </w:r>
    </w:p>
    <w:p xmlns:wp14="http://schemas.microsoft.com/office/word/2010/wordml" w:rsidRPr="00634BB8" w:rsidR="00BC1783" w:rsidDel="4F9376E4" w:rsidRDefault="00BC1783" w14:paraId="6F33B411" wp14:textId="77777777">
      <w:pPr>
        <w:pStyle w:val="Paragrafoelenco"/>
        <w:widowControl w:val="0"/>
        <w:numPr>
          <w:ilvl w:val="0"/>
          <w:numId w:val="12"/>
        </w:numPr>
        <w:autoSpaceDE w:val="0"/>
        <w:autoSpaceDN w:val="0"/>
        <w:adjustRightInd w:val="0"/>
        <w:spacing w:after="0" w:line="276" w:lineRule="exact"/>
        <w:rPr>
          <w:del w:author="Salvatore Salernitano" w:date="2019-01-09T11:19:30.1119914" w:id="146053153"/>
          <w:lang w:val="it-IT"/>
          <w:rPrChange w:author="Lorenzo Salvi" w:date="2019-01-07T14:25:00Z" w:id="631">
            <w:rPr/>
          </w:rPrChange>
        </w:rPr>
        <w:pPrChange w:author="tony" w:date="2019-01-07T11:28:00Z" w:id="632">
          <w:pPr>
            <w:pStyle w:val="Paragrafoelenco"/>
            <w:widowControl w:val="0"/>
            <w:numPr>
              <w:numId w:val="32"/>
            </w:numPr>
            <w:tabs>
              <w:tab w:val="num" w:pos="360"/>
              <w:tab w:val="num" w:pos="720"/>
            </w:tabs>
            <w:autoSpaceDE w:val="0"/>
            <w:autoSpaceDN w:val="0"/>
            <w:adjustRightInd w:val="0"/>
            <w:spacing w:after="0" w:line="276" w:lineRule="exact"/>
            <w:ind w:hanging="720"/>
          </w:pPr>
        </w:pPrChange>
      </w:pPr>
      <w:r w:rsidRPr="00634BB8">
        <w:rPr>
          <w:rFonts w:ascii="Times New Roman" w:hAnsi="Times New Roman"/>
          <w:b w:val="1"/>
          <w:bCs w:val="1"/>
          <w:lang w:val="it-IT"/>
          <w:rPrChange w:author="Lorenzo Salvi" w:date="2019-01-07T14:25:00Z" w:id="633">
            <w:rPr>
              <w:rFonts w:ascii="Times New Roman" w:hAnsi="Times New Roman"/>
              <w:b/>
              <w:bCs/>
            </w:rPr>
          </w:rPrChange>
        </w:rPr>
        <w:t>SERVER</w:t>
      </w:r>
      <w:r w:rsidRPr="00634BB8">
        <w:rPr>
          <w:rFonts w:ascii="Times New Roman" w:hAnsi="Times New Roman"/>
          <w:lang w:val="it-IT"/>
          <w:rPrChange w:author="Lorenzo Salvi" w:date="2019-01-07T14:25:00Z" w:id="634">
            <w:rPr>
              <w:rFonts w:ascii="Times New Roman" w:hAnsi="Times New Roman"/>
            </w:rPr>
          </w:rPrChange>
        </w:rPr>
        <w:t xml:space="preserve">: è un </w:t>
      </w:r>
      <w:r w:rsidRPr="00634BB8">
        <w:rPr>
          <w:rFonts w:ascii="Times New Roman" w:hAnsi="Times New Roman"/>
          <w:lang w:val="it-IT"/>
          <w:rPrChange w:author="Lorenzo Salvi" w:date="2019-01-07T14:25:00Z" w:id="635">
            <w:rPr>
              <w:rFonts w:ascii="Times New Roman" w:hAnsi="Times New Roman"/>
            </w:rPr>
          </w:rPrChange>
        </w:rPr>
        <w:t>macro componente</w:t>
      </w:r>
      <w:r w:rsidRPr="00634BB8">
        <w:rPr>
          <w:rFonts w:ascii="Times New Roman" w:hAnsi="Times New Roman"/>
          <w:lang w:val="it-IT"/>
          <w:rPrChange w:author="Lorenzo Salvi" w:date="2019-01-07T14:25:00Z" w:id="636">
            <w:rPr>
              <w:rFonts w:ascii="Times New Roman" w:hAnsi="Times New Roman"/>
            </w:rPr>
          </w:rPrChange>
        </w:rPr>
        <w:t xml:space="preserve"> che fornisce i metodi per accedere ai dati utili all’applicazione (</w:t>
      </w:r>
      <w:r w:rsidRPr="4F9376E4">
        <w:rPr>
          <w:rFonts w:ascii="Times New Roman" w:hAnsi="Times New Roman"/>
          <w:b w:val="1"/>
          <w:bCs w:val="1"/>
          <w:i w:val="1"/>
          <w:iCs w:val="1"/>
          <w:lang w:val="it-IT"/>
          <w:rPrChange w:author="Salvatore Salernitano" w:date="2019-01-09T11:19:30.1119914" w:id="637">
            <w:rPr>
              <w:rFonts w:ascii="Times New Roman" w:hAnsi="Times New Roman"/>
              <w:b/>
              <w:bCs/>
              <w:i/>
              <w:iCs/>
            </w:rPr>
          </w:rPrChange>
        </w:rPr>
        <w:t>Model</w:t>
      </w:r>
      <w:r w:rsidRPr="00634BB8">
        <w:rPr>
          <w:rFonts w:ascii="Times New Roman" w:hAnsi="Times New Roman"/>
          <w:lang w:val="it-IT"/>
          <w:rPrChange w:author="Lorenzo Salvi" w:date="2019-01-07T14:25:00Z" w:id="638">
            <w:rPr>
              <w:rFonts w:ascii="Times New Roman" w:hAnsi="Times New Roman"/>
            </w:rPr>
          </w:rPrChange>
        </w:rPr>
        <w:t xml:space="preserve">). Il </w:t>
      </w:r>
      <w:r w:rsidRPr="4F9376E4">
        <w:rPr>
          <w:rFonts w:ascii="Times New Roman" w:hAnsi="Times New Roman"/>
          <w:b w:val="1"/>
          <w:bCs w:val="1"/>
          <w:i w:val="1"/>
          <w:iCs w:val="1"/>
          <w:lang w:val="it-IT"/>
          <w:rPrChange w:author="Salvatore Salernitano" w:date="2019-01-09T11:19:30.1119914" w:id="639">
            <w:rPr>
              <w:rFonts w:ascii="Times New Roman" w:hAnsi="Times New Roman"/>
              <w:b/>
              <w:bCs/>
              <w:i/>
              <w:iCs/>
            </w:rPr>
          </w:rPrChange>
        </w:rPr>
        <w:t xml:space="preserve">Model </w:t>
      </w:r>
      <w:r w:rsidRPr="00634BB8">
        <w:rPr>
          <w:rFonts w:ascii="Times New Roman" w:hAnsi="Times New Roman"/>
          <w:lang w:val="it-IT"/>
          <w:rPrChange w:author="Lorenzo Salvi" w:date="2019-01-07T14:25:00Z" w:id="640">
            <w:rPr>
              <w:rFonts w:ascii="Times New Roman" w:hAnsi="Times New Roman"/>
            </w:rPr>
          </w:rPrChange>
        </w:rPr>
        <w:t xml:space="preserve">non si occupa soltanto dell’accesso fisico ai dati ma anche di creare il necessario livello di astrazione tra il formato in cui i dati sono memorizzati ed il formato in cui i livelli di </w:t>
      </w:r>
      <w:r w:rsidRPr="4F9376E4">
        <w:rPr>
          <w:rFonts w:ascii="Times New Roman" w:hAnsi="Times New Roman"/>
          <w:b w:val="1"/>
          <w:bCs w:val="1"/>
          <w:i w:val="1"/>
          <w:iCs w:val="1"/>
          <w:lang w:val="it-IT"/>
          <w:rPrChange w:author="Salvatore Salernitano" w:date="2019-01-09T11:19:30.1119914" w:id="1348950049">
            <w:rPr>
              <w:rFonts w:ascii="Times New Roman" w:hAnsi="Times New Roman"/>
              <w:b/>
              <w:bCs/>
              <w:i/>
              <w:iCs/>
            </w:rPr>
          </w:rPrChange>
        </w:rPr>
        <w:t xml:space="preserve">controller e </w:t>
      </w:r>
      <w:proofErr w:type="spellStart"/>
      <w:r w:rsidRPr="4F9376E4">
        <w:rPr>
          <w:rFonts w:ascii="Times New Roman" w:hAnsi="Times New Roman"/>
          <w:b w:val="1"/>
          <w:bCs w:val="1"/>
          <w:i w:val="1"/>
          <w:iCs w:val="1"/>
          <w:lang w:val="it-IT"/>
          <w:rPrChange w:author="Salvatore Salernitano" w:date="2019-01-09T11:19:30.1119914" w:id="820649695">
            <w:rPr>
              <w:rFonts w:ascii="Times New Roman" w:hAnsi="Times New Roman"/>
              <w:b/>
              <w:bCs/>
              <w:i/>
              <w:iCs/>
            </w:rPr>
          </w:rPrChange>
        </w:rPr>
        <w:t xml:space="preserve">view</w:t>
      </w:r>
      <w:proofErr w:type="spellEnd"/>
      <w:r w:rsidRPr="4F9376E4">
        <w:rPr>
          <w:rFonts w:ascii="Times New Roman" w:hAnsi="Times New Roman"/>
          <w:b w:val="1"/>
          <w:bCs w:val="1"/>
          <w:i w:val="1"/>
          <w:iCs w:val="1"/>
          <w:lang w:val="it-IT"/>
          <w:rPrChange w:author="Salvatore Salernitano" w:date="2019-01-09T11:19:30.1119914" w:id="641">
            <w:rPr>
              <w:rFonts w:ascii="Times New Roman" w:hAnsi="Times New Roman"/>
              <w:b/>
              <w:bCs/>
              <w:i/>
              <w:iCs/>
            </w:rPr>
          </w:rPrChange>
        </w:rPr>
        <w:t xml:space="preserve"> </w:t>
      </w:r>
      <w:r w:rsidRPr="00634BB8">
        <w:rPr>
          <w:rFonts w:ascii="Times New Roman" w:hAnsi="Times New Roman"/>
          <w:lang w:val="it-IT"/>
          <w:rPrChange w:author="Lorenzo Salvi" w:date="2019-01-07T14:25:00Z" w:id="642">
            <w:rPr>
              <w:rFonts w:ascii="Times New Roman" w:hAnsi="Times New Roman"/>
            </w:rPr>
          </w:rPrChange>
        </w:rPr>
        <w:t xml:space="preserve">si aspettano di riceverli; oltretutto fornisce una interpretazione intermedia dei dati arricchendo il database con nuove informazioni. Cosa importante, il </w:t>
      </w:r>
      <w:r w:rsidRPr="4F9376E4">
        <w:rPr>
          <w:rFonts w:ascii="Times New Roman" w:hAnsi="Times New Roman"/>
          <w:b w:val="1"/>
          <w:bCs w:val="1"/>
          <w:i w:val="1"/>
          <w:iCs w:val="1"/>
          <w:lang w:val="it-IT"/>
          <w:rPrChange w:author="Salvatore Salernitano" w:date="2019-01-09T11:19:30.1119914" w:id="643">
            <w:rPr>
              <w:rFonts w:ascii="Times New Roman" w:hAnsi="Times New Roman"/>
              <w:b/>
              <w:bCs/>
              <w:i/>
              <w:iCs/>
            </w:rPr>
          </w:rPrChange>
        </w:rPr>
        <w:t xml:space="preserve">Model </w:t>
      </w:r>
      <w:r w:rsidRPr="00634BB8">
        <w:rPr>
          <w:rFonts w:ascii="Times New Roman" w:hAnsi="Times New Roman"/>
          <w:lang w:val="it-IT"/>
          <w:rPrChange w:author="Lorenzo Salvi" w:date="2019-01-07T14:25:00Z" w:id="644">
            <w:rPr>
              <w:rFonts w:ascii="Times New Roman" w:hAnsi="Times New Roman"/>
            </w:rPr>
          </w:rPrChange>
        </w:rPr>
        <w:t xml:space="preserve">non contiene direttamente i dati del database, ma ha solo il compito di fornire metodi e di restituire i dati al </w:t>
      </w:r>
      <w:r w:rsidRPr="4F9376E4">
        <w:rPr>
          <w:rFonts w:ascii="Times New Roman" w:hAnsi="Times New Roman"/>
          <w:i w:val="1"/>
          <w:iCs w:val="1"/>
          <w:lang w:val="it-IT"/>
          <w:rPrChange w:author="Salvatore Salernitano" w:date="2019-01-09T11:19:30.1119914" w:id="645">
            <w:rPr>
              <w:rFonts w:ascii="Times New Roman" w:hAnsi="Times New Roman"/>
              <w:i/>
              <w:iCs/>
            </w:rPr>
          </w:rPrChange>
        </w:rPr>
        <w:t>controller.</w:t>
      </w:r>
    </w:p>
    <w:p xmlns:wp14="http://schemas.microsoft.com/office/word/2010/wordml" w:rsidRPr="00634BB8" w:rsidR="00BC1783" w:rsidP="4F9376E4" w:rsidRDefault="00BC1783" w14:paraId="2916C19D" wp14:textId="48AF299F">
      <w:pPr>
        <w:pStyle w:val="Paragrafoelenco"/>
        <w:widowControl w:val="0"/>
        <w:numPr>
          <w:ilvl w:val="0"/>
          <w:numId w:val="12"/>
        </w:numPr>
        <w:autoSpaceDE w:val="0"/>
        <w:autoSpaceDN w:val="0"/>
        <w:adjustRightInd w:val="0"/>
        <w:spacing w:after="0" w:line="276" w:lineRule="exact"/>
        <w:rPr>
          <w:lang w:val="it-IT"/>
          <w:rPrChange w:author="Salvatore Salernitano" w:date="2019-01-09T11:19:30.1119914" w:id="646">
            <w:rPr>
              <w:i/>
              <w:iCs/>
            </w:rPr>
          </w:rPrChange>
        </w:rPr>
        <w:pPrChange w:author="Salvatore Salernitano" w:date="2019-01-09T11:19:30.1119914" w:id="1578686799">
          <w:pPr>
            <w:widowControl w:val="0"/>
            <w:autoSpaceDE w:val="0"/>
            <w:autoSpaceDN w:val="0"/>
            <w:adjustRightInd w:val="0"/>
          </w:pPr>
        </w:pPrChange>
      </w:pPr>
    </w:p>
    <w:p xmlns:wp14="http://schemas.microsoft.com/office/word/2010/wordml" w:rsidRPr="00634BB8" w:rsidR="00BC1783" w:rsidDel="4F9376E4" w:rsidP="00BC1783" w:rsidRDefault="00BC1783" w14:paraId="64AA48D7" wp14:textId="77777777">
      <w:pPr>
        <w:widowControl w:val="0"/>
        <w:autoSpaceDE w:val="0"/>
        <w:autoSpaceDN w:val="0"/>
        <w:adjustRightInd w:val="0"/>
        <w:rPr>
          <w:del w:author="Salvatore Salernitano" w:date="2019-01-09T11:19:30.1119914" w:id="1690301754"/>
          <w:i/>
          <w:iCs/>
          <w:lang w:val="it-IT"/>
          <w:rPrChange w:author="Lorenzo Salvi" w:date="2019-01-07T14:25:00Z" w:id="647">
            <w:rPr>
              <w:i/>
              <w:iCs/>
            </w:rPr>
          </w:rPrChange>
        </w:rPr>
      </w:pPr>
      <w:r w:rsidRPr="00BC1783">
        <w:rPr>
          <w:noProof/>
        </w:rPr>
        <w:drawing>
          <wp:anchor xmlns:wp14="http://schemas.microsoft.com/office/word/2010/wordprocessingDrawing" distT="0" distB="0" distL="114300" distR="114300" simplePos="0" relativeHeight="251665408" behindDoc="0" locked="0" layoutInCell="1" allowOverlap="1" wp14:anchorId="27508540" wp14:editId="5714B041">
            <wp:simplePos x="0" y="0"/>
            <wp:positionH relativeFrom="column">
              <wp:align>left</wp:align>
            </wp:positionH>
            <wp:positionV relativeFrom="paragraph">
              <wp:posOffset>0</wp:posOffset>
            </wp:positionV>
            <wp:extent cx="2194761" cy="1321278"/>
            <wp:effectExtent l="0" t="0" r="0" b="0"/>
            <wp:wrapSquare wrapText="bothSides"/>
            <wp:docPr id="246414198" name="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pic:cNvPicPr/>
                  </pic:nvPicPr>
                  <pic:blipFill>
                    <a:blip r:embed="rId17">
                      <a:extLst>
                        <a:ext uri="{28A0092B-C50C-407E-A947-70E740481C1C}">
                          <a14:useLocalDpi xmlns:a14="http://schemas.microsoft.com/office/drawing/2010/main" val="0"/>
                        </a:ext>
                      </a:extLst>
                    </a:blip>
                    <a:stretch>
                      <a:fillRect/>
                    </a:stretch>
                  </pic:blipFill>
                  <pic:spPr>
                    <a:xfrm>
                      <a:off x="0" y="0"/>
                      <a:ext cx="2194761" cy="1321278"/>
                    </a:xfrm>
                    <a:prstGeom prst="rect">
                      <a:avLst/>
                    </a:prstGeom>
                  </pic:spPr>
                </pic:pic>
              </a:graphicData>
            </a:graphic>
            <wp14:sizeRelH relativeFrom="page">
              <wp14:pctWidth>0</wp14:pctWidth>
            </wp14:sizeRelH>
            <wp14:sizeRelV relativeFrom="page">
              <wp14:pctHeight>0</wp14:pctHeight>
            </wp14:sizeRelV>
          </wp:anchor>
        </w:drawing>
      </w:r>
      <w:r w:rsidRPr="5FF987E4">
        <w:rPr>
          <w:i w:val="1"/>
          <w:iCs w:val="1"/>
          <w:lang w:val="it-IT"/>
          <w:rPrChange w:author="Salvatore Salernitano" w:date="2019-01-17T11:10:24.9439985" w:id="648">
            <w:rPr>
              <w:i/>
              <w:iCs/>
            </w:rPr>
          </w:rPrChange>
        </w:rPr>
        <w:t>L</w:t>
      </w:r>
      <w:r w:rsidRPr="00634BB8">
        <w:rPr>
          <w:color w:val="000000" w:themeColor="text1"/>
          <w:lang w:val="it-IT"/>
          <w:rPrChange w:author="Lorenzo Salvi" w:date="2019-01-07T14:25:00Z" w:id="649">
            <w:rPr>
              <w:color w:val="000000" w:themeColor="text1"/>
            </w:rPr>
          </w:rPrChange>
        </w:rPr>
        <w:t xml:space="preserve">a macro-componente </w:t>
      </w:r>
      <w:r w:rsidRPr="00634BB8">
        <w:rPr>
          <w:b w:val="1"/>
          <w:bCs w:val="1"/>
          <w:color w:val="000000" w:themeColor="text1"/>
          <w:lang w:val="it-IT"/>
          <w:rPrChange w:author="Lorenzo Salvi" w:date="2019-01-07T14:25:00Z" w:id="650">
            <w:rPr>
              <w:b/>
              <w:bCs/>
              <w:color w:val="000000" w:themeColor="text1"/>
            </w:rPr>
          </w:rPrChange>
        </w:rPr>
        <w:t xml:space="preserve">SERVER </w:t>
      </w:r>
      <w:r w:rsidRPr="00634BB8">
        <w:rPr>
          <w:color w:val="000000" w:themeColor="text1"/>
          <w:lang w:val="it-IT"/>
          <w:rPrChange w:author="Lorenzo Salvi" w:date="2019-01-07T14:25:00Z" w:id="1878471582">
            <w:rPr>
              <w:color w:val="000000" w:themeColor="text1"/>
            </w:rPr>
          </w:rPrChange>
        </w:rPr>
        <w:t xml:space="preserve">conterrà i seguenti </w:t>
      </w:r>
      <w:r w:rsidRPr="00634BB8">
        <w:rPr>
          <w:color w:val="000000" w:themeColor="text1"/>
          <w:lang w:val="it-IT"/>
          <w:rPrChange w:author="Lorenzo Salvi" w:date="2019-01-07T14:25:00Z" w:id="651">
            <w:rPr>
              <w:color w:val="000000" w:themeColor="text1"/>
            </w:rPr>
          </w:rPrChange>
        </w:rPr>
        <w:t>components</w:t>
      </w:r>
      <w:r w:rsidRPr="00634BB8">
        <w:rPr>
          <w:color w:val="000000" w:themeColor="text1"/>
          <w:lang w:val="it-IT"/>
          <w:rPrChange w:author="Lorenzo Salvi" w:date="2019-01-07T14:25:00Z" w:id="652">
            <w:rPr>
              <w:color w:val="000000" w:themeColor="text1"/>
            </w:rPr>
          </w:rPrChange>
        </w:rPr>
        <w:t>: ”</w:t>
      </w:r>
      <w:r w:rsidRPr="5FF987E4">
        <w:rPr>
          <w:i w:val="1"/>
          <w:iCs w:val="1"/>
          <w:color w:val="000000" w:themeColor="text1"/>
          <w:u w:val="single"/>
          <w:lang w:val="it-IT"/>
          <w:rPrChange w:author="Salvatore Salernitano" w:date="2019-01-17T11:10:24.9439985" w:id="653">
            <w:rPr>
              <w:i/>
              <w:iCs/>
              <w:color w:val="000000" w:themeColor="text1"/>
              <w:u w:val="single"/>
            </w:rPr>
          </w:rPrChange>
        </w:rPr>
        <w:t>Sensore</w:t>
      </w:r>
      <w:r w:rsidRPr="00634BB8">
        <w:rPr>
          <w:color w:val="000000" w:themeColor="text1"/>
          <w:lang w:val="it-IT"/>
          <w:rPrChange w:author="Lorenzo Salvi" w:date="2019-01-07T14:25:00Z" w:id="654">
            <w:rPr>
              <w:color w:val="000000" w:themeColor="text1"/>
            </w:rPr>
          </w:rPrChange>
        </w:rPr>
        <w:t>”: E’ una classe che verrà implementata dalla component ”</w:t>
      </w:r>
      <w:r w:rsidRPr="5FF987E4">
        <w:rPr>
          <w:i w:val="1"/>
          <w:iCs w:val="1"/>
          <w:color w:val="000000" w:themeColor="text1"/>
          <w:u w:val="single"/>
          <w:lang w:val="it-IT"/>
          <w:rPrChange w:author="Salvatore Salernitano" w:date="2019-01-17T11:10:24.9439985" w:id="655">
            <w:rPr>
              <w:i/>
              <w:iCs/>
              <w:color w:val="000000" w:themeColor="text1"/>
              <w:u w:val="single"/>
            </w:rPr>
          </w:rPrChange>
        </w:rPr>
        <w:t>Interfaccia Sensore</w:t>
      </w:r>
      <w:r w:rsidRPr="00634BB8">
        <w:rPr>
          <w:color w:val="000000" w:themeColor="text1"/>
          <w:lang w:val="it-IT"/>
          <w:rPrChange w:author="Lorenzo Salvi" w:date="2019-01-07T14:25:00Z" w:id="656">
            <w:rPr>
              <w:color w:val="000000" w:themeColor="text1"/>
            </w:rPr>
          </w:rPrChange>
        </w:rPr>
        <w:t>” che al suo interno conterrà i seguenti metodi: ”</w:t>
      </w:r>
      <w:r w:rsidRPr="5FF987E4">
        <w:rPr>
          <w:i w:val="1"/>
          <w:iCs w:val="1"/>
          <w:color w:val="000000" w:themeColor="text1"/>
          <w:lang w:val="it-IT"/>
          <w:rPrChange w:author="Salvatore Salernitano" w:date="2019-01-17T11:10:24.9439985" w:id="1652830504">
            <w:rPr>
              <w:i/>
              <w:iCs/>
              <w:color w:val="000000" w:themeColor="text1"/>
            </w:rPr>
          </w:rPrChange>
        </w:rPr>
        <w:t>setSegnale</w:t>
      </w:r>
      <w:r w:rsidRPr="5FF987E4">
        <w:rPr>
          <w:i w:val="1"/>
          <w:iCs w:val="1"/>
          <w:color w:val="000000" w:themeColor="text1"/>
          <w:lang w:val="it-IT"/>
          <w:rPrChange w:author="Salvatore Salernitano" w:date="2019-01-17T11:10:24.9439985" w:id="657">
            <w:rPr>
              <w:i/>
              <w:iCs/>
              <w:color w:val="000000" w:themeColor="text1"/>
            </w:rPr>
          </w:rPrChange>
        </w:rPr>
        <w:t>()</w:t>
      </w:r>
      <w:r w:rsidRPr="00634BB8">
        <w:rPr>
          <w:color w:val="000000" w:themeColor="text1"/>
          <w:lang w:val="it-IT"/>
          <w:rPrChange w:author="Lorenzo Salvi" w:date="2019-01-07T14:25:00Z" w:id="658">
            <w:rPr>
              <w:color w:val="000000" w:themeColor="text1"/>
            </w:rPr>
          </w:rPrChange>
        </w:rPr>
        <w:t>”,”</w:t>
      </w:r>
      <w:r w:rsidRPr="5FF987E4">
        <w:rPr>
          <w:i w:val="1"/>
          <w:iCs w:val="1"/>
          <w:color w:val="000000" w:themeColor="text1"/>
          <w:lang w:val="it-IT"/>
          <w:rPrChange w:author="Salvatore Salernitano" w:date="2019-01-17T11:10:24.9439985" w:id="1182561889">
            <w:rPr>
              <w:i/>
              <w:iCs/>
              <w:color w:val="000000" w:themeColor="text1"/>
            </w:rPr>
          </w:rPrChange>
        </w:rPr>
        <w:t>setBackup</w:t>
      </w:r>
      <w:r w:rsidRPr="5FF987E4">
        <w:rPr>
          <w:i w:val="1"/>
          <w:iCs w:val="1"/>
          <w:color w:val="000000" w:themeColor="text1"/>
          <w:lang w:val="it-IT"/>
          <w:rPrChange w:author="Salvatore Salernitano" w:date="2019-01-17T11:10:24.9439985" w:id="659">
            <w:rPr>
              <w:i/>
              <w:iCs/>
              <w:color w:val="000000" w:themeColor="text1"/>
            </w:rPr>
          </w:rPrChange>
        </w:rPr>
        <w:t>()</w:t>
      </w:r>
      <w:r w:rsidRPr="00634BB8">
        <w:rPr>
          <w:color w:val="000000" w:themeColor="text1"/>
          <w:lang w:val="it-IT"/>
          <w:rPrChange w:author="Lorenzo Salvi" w:date="2019-01-07T14:25:00Z" w:id="660">
            <w:rPr>
              <w:color w:val="000000" w:themeColor="text1"/>
            </w:rPr>
          </w:rPrChange>
        </w:rPr>
        <w:t>” che avranno il compito di scrivere all’interno del macro-componente Database; Il component ”</w:t>
      </w:r>
      <w:r w:rsidRPr="5FF987E4">
        <w:rPr>
          <w:i w:val="1"/>
          <w:iCs w:val="1"/>
          <w:color w:val="000000" w:themeColor="text1"/>
          <w:u w:val="single"/>
          <w:lang w:val="it-IT"/>
          <w:rPrChange w:author="Salvatore Salernitano" w:date="2019-01-17T11:10:24.9439985" w:id="661">
            <w:rPr>
              <w:i/>
              <w:iCs/>
              <w:color w:val="000000" w:themeColor="text1"/>
              <w:u w:val="single"/>
            </w:rPr>
          </w:rPrChange>
        </w:rPr>
        <w:t>Gestore</w:t>
      </w:r>
      <w:r w:rsidRPr="5FF987E4">
        <w:rPr>
          <w:b w:val="1"/>
          <w:bCs w:val="1"/>
          <w:i w:val="1"/>
          <w:iCs w:val="1"/>
          <w:color w:val="000000" w:themeColor="text1"/>
          <w:lang w:val="it-IT"/>
          <w:rPrChange w:author="Salvatore Salernitano" w:date="2019-01-17T11:10:24.9439985" w:id="662">
            <w:rPr>
              <w:b/>
              <w:bCs/>
              <w:i/>
              <w:iCs/>
              <w:color w:val="000000" w:themeColor="text1"/>
              <w:lang w:val="en-GB"/>
            </w:rPr>
          </w:rPrChange>
        </w:rPr>
        <w:t xml:space="preserve"> </w:t>
      </w:r>
      <w:r w:rsidRPr="5FF987E4">
        <w:rPr>
          <w:i w:val="1"/>
          <w:iCs w:val="1"/>
          <w:color w:val="000000" w:themeColor="text1"/>
          <w:u w:val="single"/>
          <w:lang w:val="it-IT"/>
          <w:rPrChange w:author="Salvatore Salernitano" w:date="2019-01-17T11:10:24.9439985" w:id="663">
            <w:rPr>
              <w:i/>
              <w:iCs/>
              <w:color w:val="000000" w:themeColor="text1"/>
              <w:u w:val="single"/>
            </w:rPr>
          </w:rPrChange>
        </w:rPr>
        <w:t>Dati</w:t>
      </w:r>
      <w:r w:rsidRPr="00634BB8">
        <w:rPr>
          <w:color w:val="000000" w:themeColor="text1"/>
          <w:lang w:val="it-IT"/>
          <w:rPrChange w:author="Lorenzo Salvi" w:date="2019-01-07T14:25:00Z" w:id="815016590">
            <w:rPr>
              <w:color w:val="000000" w:themeColor="text1"/>
            </w:rPr>
          </w:rPrChange>
        </w:rPr>
        <w:t xml:space="preserve">” è uno tra i component più</w:t>
      </w:r>
      <w:ins w:author="Salvatore Salernitano" w:date="2019-01-09T11:21:32.05003" w:id="1865950850">
        <w:r w:rsidRPr="00634BB8" w:rsidR="52026700">
          <w:rPr>
            <w:color w:val="000000" w:themeColor="text1"/>
            <w:lang w:val="it-IT"/>
            <w:rPrChange w:author="Lorenzo Salvi" w:date="2019-01-07T14:25:00Z" w:id="609755720">
              <w:rPr>
                <w:color w:val="000000" w:themeColor="text1"/>
              </w:rPr>
            </w:rPrChange>
          </w:rPr>
          <w:t xml:space="preserve"> </w:t>
        </w:r>
      </w:ins>
      <w:del w:author="Salvatore Salernitano" w:date="2019-01-09T11:21:32.05003" w:id="2083597791">
        <w:r w:rsidRPr="00634BB8" w:rsidDel="52026700">
          <w:rPr>
            <w:color w:val="000000" w:themeColor="text1"/>
            <w:lang w:val="it-IT"/>
            <w:rPrChange w:author="Lorenzo Salvi" w:date="2019-01-07T14:25:00Z" w:id="210774390">
              <w:rPr>
                <w:color w:val="000000" w:themeColor="text1"/>
              </w:rPr>
            </w:rPrChange>
          </w:rPr>
          <w:delText xml:space="preserve"> </w:delText>
        </w:r>
      </w:del>
      <w:r w:rsidRPr="00634BB8">
        <w:rPr>
          <w:color w:val="000000" w:themeColor="text1"/>
          <w:lang w:val="it-IT"/>
          <w:rPrChange w:author="Lorenzo Salvi" w:date="2019-01-07T14:25:00Z" w:id="439985311">
            <w:rPr>
              <w:color w:val="000000" w:themeColor="text1"/>
            </w:rPr>
          </w:rPrChange>
        </w:rPr>
        <w:t xml:space="preserve">importanti, </w:t>
      </w:r>
      <w:ins w:author="Salvatore Salernitano" w:date="2019-01-09T11:19:30.1119914" w:id="514005282">
        <w:r w:rsidRPr="00634BB8" w:rsidR="4F9376E4">
          <w:rPr>
            <w:color w:val="000000" w:themeColor="text1"/>
            <w:lang w:val="it-IT"/>
            <w:rPrChange w:author="Lorenzo Salvi" w:date="2019-01-07T14:25:00Z" w:id="1138308402">
              <w:rPr>
                <w:color w:val="000000" w:themeColor="text1"/>
              </w:rPr>
            </w:rPrChange>
          </w:rPr>
          <w:t xml:space="preserve">  </w:t>
        </w:r>
      </w:ins>
      <w:ins w:author="Salvatore Salernitano" w:date="2019-01-09T11:20:30.7609674" w:id="1633763981">
        <w:r w:rsidRPr="00634BB8" w:rsidR="0A26443F">
          <w:rPr>
            <w:color w:val="000000" w:themeColor="text1"/>
            <w:lang w:val="it-IT"/>
            <w:rPrChange w:author="Lorenzo Salvi" w:date="2019-01-07T14:25:00Z" w:id="1108392425">
              <w:rPr>
                <w:color w:val="000000" w:themeColor="text1"/>
              </w:rPr>
            </w:rPrChange>
          </w:rPr>
          <w:t xml:space="preserve">                   </w:t>
        </w:r>
      </w:ins>
      <w:ins w:author="Salvatore Salernitano" w:date="2019-01-09T11:19:30.1119914" w:id="932619233">
        <w:r w:rsidRPr="5FF987E4" w:rsidR="4F9376E4">
          <w:rPr>
            <w:b w:val="1"/>
            <w:bCs w:val="1"/>
            <w:i w:val="1"/>
            <w:iCs w:val="1"/>
            <w:color w:val="000000" w:themeColor="text1" w:themeTint="FF" w:themeShade="FF"/>
            <w:sz w:val="18"/>
            <w:szCs w:val="18"/>
            <w:lang w:val="it-IT"/>
            <w:rPrChange w:author="Salvatore Salernitano" w:date="2019-01-17T11:10:24.9439985" w:id="2027652854">
              <w:rPr/>
            </w:rPrChange>
          </w:rPr>
          <w:t xml:space="preserve">Fig. 1</w:t>
        </w:r>
      </w:ins>
      <w:ins w:author="Salvatore Salernitano" w:date="2019-01-16T14:58:48.411438" w:id="414754891">
        <w:r w:rsidRPr="5FF987E4" w:rsidR="77E15BB2">
          <w:rPr>
            <w:b w:val="1"/>
            <w:bCs w:val="1"/>
            <w:i w:val="1"/>
            <w:iCs w:val="1"/>
            <w:color w:val="000000" w:themeColor="text1" w:themeTint="FF" w:themeShade="FF"/>
            <w:sz w:val="18"/>
            <w:szCs w:val="18"/>
            <w:lang w:val="it-IT"/>
            <w:rPrChange w:author="Salvatore Salernitano" w:date="2019-01-17T11:10:24.9439985" w:id="1105275335">
              <w:rPr/>
            </w:rPrChange>
          </w:rPr>
          <w:t xml:space="preserve">9</w:t>
        </w:r>
      </w:ins>
      <w:ins w:author="Salvatore Salernitano" w:date="2019-01-09T11:19:30.1119914" w:id="1393624012">
        <w:r w:rsidRPr="5FF987E4" w:rsidR="4F9376E4">
          <w:rPr>
            <w:b w:val="1"/>
            <w:bCs w:val="1"/>
            <w:i w:val="1"/>
            <w:iCs w:val="1"/>
            <w:color w:val="000000" w:themeColor="text1" w:themeTint="FF" w:themeShade="FF"/>
            <w:sz w:val="18"/>
            <w:szCs w:val="18"/>
            <w:lang w:val="it-IT"/>
            <w:rPrChange w:author="Salvatore Salernitano" w:date="2019-01-17T11:10:24.9439985" w:id="1115130177">
              <w:rPr/>
            </w:rPrChange>
          </w:rPr>
          <w:t xml:space="preserve">: Schema del Pattern MVC </w:t>
        </w:r>
      </w:ins>
      <w:ins w:author="Salvatore Salernitano" w:date="2019-01-09T11:20:30.7609674" w:id="1751086680">
        <w:r w:rsidRPr="5FF987E4" w:rsidR="0A26443F">
          <w:rPr>
            <w:b w:val="1"/>
            <w:bCs w:val="1"/>
            <w:i w:val="1"/>
            <w:iCs w:val="1"/>
            <w:color w:val="000000" w:themeColor="text1" w:themeTint="FF" w:themeShade="FF"/>
            <w:sz w:val="18"/>
            <w:szCs w:val="18"/>
            <w:lang w:val="it-IT"/>
            <w:rPrChange w:author="Salvatore Salernitano" w:date="2019-01-17T11:10:24.9439985" w:id="1254513398">
              <w:rPr/>
            </w:rPrChange>
          </w:rPr>
          <w:t xml:space="preserve">               </w:t>
        </w:r>
      </w:ins>
      <w:ins w:author="Salvatore Salernitano" w:date="2019-01-09T11:22:32.4374472" w:id="1448825985">
        <w:r w:rsidRPr="5FF987E4" w:rsidR="2D421592">
          <w:rPr>
            <w:b w:val="1"/>
            <w:bCs w:val="1"/>
            <w:i w:val="1"/>
            <w:iCs w:val="1"/>
            <w:color w:val="000000" w:themeColor="text1" w:themeTint="FF" w:themeShade="FF"/>
            <w:sz w:val="18"/>
            <w:szCs w:val="18"/>
            <w:lang w:val="it-IT"/>
            <w:rPrChange w:author="Salvatore Salernitano" w:date="2019-01-17T11:10:24.9439985" w:id="1422436296">
              <w:rPr/>
            </w:rPrChange>
          </w:rPr>
          <w:t xml:space="preserve">       </w:t>
        </w:r>
      </w:ins>
      <w:r w:rsidRPr="00634BB8">
        <w:rPr>
          <w:color w:val="000000" w:themeColor="text1"/>
          <w:lang w:val="it-IT"/>
          <w:rPrChange w:author="Lorenzo Salvi" w:date="2019-01-07T14:25:00Z" w:id="259627213">
            <w:rPr>
              <w:color w:val="000000" w:themeColor="text1"/>
            </w:rPr>
          </w:rPrChange>
        </w:rPr>
        <w:t xml:space="preserve">implementato </w:t>
      </w:r>
      <w:ins w:author="Salvatore Salernitano" w:date="2019-01-09T11:19:30.1119914" w:id="1420360193">
        <w:r w:rsidRPr="00634BB8" w:rsidR="4F9376E4">
          <w:rPr>
            <w:color w:val="000000" w:themeColor="text1"/>
            <w:lang w:val="it-IT"/>
            <w:rPrChange w:author="Lorenzo Salvi" w:date="2019-01-07T14:25:00Z" w:id="1135000691">
              <w:rPr>
                <w:color w:val="000000" w:themeColor="text1"/>
              </w:rPr>
            </w:rPrChange>
          </w:rPr>
          <w:t xml:space="preserve"> </w:t>
        </w:r>
      </w:ins>
      <w:r w:rsidRPr="00634BB8">
        <w:rPr>
          <w:color w:val="000000" w:themeColor="text1"/>
          <w:lang w:val="it-IT"/>
          <w:rPrChange w:author="Lorenzo Salvi" w:date="2019-01-07T14:25:00Z" w:id="1773286138">
            <w:rPr>
              <w:color w:val="000000" w:themeColor="text1"/>
            </w:rPr>
          </w:rPrChange>
        </w:rPr>
        <w:t>dall’interfaccia</w:t>
      </w:r>
      <w:r w:rsidRPr="00634BB8">
        <w:rPr>
          <w:color w:val="000000" w:themeColor="text1"/>
          <w:lang w:val="it-IT"/>
          <w:rPrChange w:author="Lorenzo Salvi" w:date="2019-01-07T14:25:00Z" w:id="664">
            <w:rPr>
              <w:color w:val="000000" w:themeColor="text1"/>
            </w:rPr>
          </w:rPrChange>
        </w:rPr>
        <w:t xml:space="preserve"> “</w:t>
      </w:r>
      <w:r w:rsidRPr="00634BB8">
        <w:rPr>
          <w:color w:val="000000" w:themeColor="text1"/>
          <w:u w:val="single"/>
          <w:lang w:val="it-IT"/>
          <w:rPrChange w:author="Lorenzo Salvi" w:date="2019-01-07T14:25:00Z" w:id="665">
            <w:rPr>
              <w:color w:val="000000" w:themeColor="text1"/>
              <w:u w:val="single"/>
            </w:rPr>
          </w:rPrChange>
        </w:rPr>
        <w:t>Gestore</w:t>
      </w:r>
      <w:r w:rsidRPr="5FF987E4">
        <w:rPr>
          <w:i w:val="1"/>
          <w:iCs w:val="1"/>
          <w:color w:val="000000" w:themeColor="text1"/>
          <w:u w:val="single"/>
          <w:lang w:val="it-IT"/>
          <w:rPrChange w:author="Salvatore Salernitano" w:date="2019-01-17T11:10:24.9439985" w:id="666">
            <w:rPr>
              <w:i/>
              <w:iCs/>
              <w:color w:val="000000" w:themeColor="text1"/>
              <w:u w:val="single"/>
            </w:rPr>
          </w:rPrChange>
        </w:rPr>
        <w:t>Dati</w:t>
      </w:r>
      <w:r w:rsidRPr="00634BB8">
        <w:rPr>
          <w:color w:val="000000" w:themeColor="text1"/>
          <w:lang w:val="it-IT"/>
          <w:rPrChange w:author="Lorenzo Salvi" w:date="2019-01-07T14:25:00Z" w:id="667">
            <w:rPr>
              <w:color w:val="000000" w:themeColor="text1"/>
            </w:rPr>
          </w:rPrChange>
        </w:rPr>
        <w:t xml:space="preserve">”, contenente tutti i metodi attinenti</w:t>
      </w:r>
      <w:del w:author="Salvatore Salernitano" w:date="2019-01-09T11:19:30.1119914" w:id="640368530">
        <w:r w:rsidRPr="00634BB8" w:rsidDel="4F9376E4">
          <w:rPr>
            <w:color w:val="000000" w:themeColor="text1"/>
            <w:lang w:val="it-IT"/>
            <w:rPrChange w:author="Lorenzo Salvi" w:date="2019-01-07T14:25:00Z" w:id="176710218">
              <w:rPr>
                <w:color w:val="000000" w:themeColor="text1"/>
              </w:rPr>
            </w:rPrChange>
          </w:rPr>
          <w:delText xml:space="preserve">               </w:delText>
        </w:r>
      </w:del>
    </w:p>
    <w:p xmlns:wp14="http://schemas.microsoft.com/office/word/2010/wordml" w:rsidRPr="00634BB8" w:rsidR="00BC1783" w:rsidDel="0A26443F" w:rsidP="4F9376E4" w:rsidRDefault="00BC1783" w14:paraId="13EEB837" wp14:textId="30D91361">
      <w:pPr>
        <w:pStyle w:val="Normale"/>
        <w:widowControl w:val="0"/>
        <w:autoSpaceDE w:val="0"/>
        <w:autoSpaceDN w:val="0"/>
        <w:adjustRightInd w:val="0"/>
        <w:ind/>
        <w:rPr>
          <w:del w:author="Salvatore Salernitano" w:date="2019-01-09T11:20:30.7609674" w:id="88416062"/>
          <w:i w:val="1"/>
          <w:iCs w:val="1"/>
          <w:lang w:val="it-IT"/>
          <w:rPrChange w:author="Salvatore Salernitano" w:date="2019-01-09T11:19:30.1119914" w:id="668">
            <w:rPr>
              <w:i/>
              <w:iCs/>
            </w:rPr>
          </w:rPrChange>
        </w:rPr>
        <w:pPrChange w:author="Salvatore Salernitano" w:date="2019-01-09T11:19:30.1119914" w:id="1358416975">
          <w:pPr>
            <w:widowControl w:val="0"/>
            <w:autoSpaceDE w:val="0"/>
            <w:autoSpaceDN w:val="0"/>
            <w:adjustRightInd w:val="0"/>
            <w:ind w:firstLine="720"/>
          </w:pPr>
        </w:pPrChange>
      </w:pPr>
      <w:del w:author="Salvatore Salernitano" w:date="2019-01-09T11:19:30.1119914" w:id="582913276">
        <w:r w:rsidRPr="00634BB8" w:rsidDel="4F9376E4">
          <w:rPr>
            <w:b/>
            <w:bCs/>
            <w:i/>
            <w:iCs/>
            <w:color w:val="000000" w:themeColor="text1"/>
            <w:sz w:val="18"/>
            <w:szCs w:val="18"/>
            <w:lang w:val="it-IT"/>
            <w:rPrChange w:author="Lorenzo Salvi" w:date="2019-01-07T14:25:00Z" w:id="2140473970">
              <w:rPr>
                <w:b/>
                <w:bCs/>
                <w:i/>
                <w:iCs/>
                <w:color w:val="000000" w:themeColor="text1"/>
                <w:sz w:val="18"/>
                <w:szCs w:val="18"/>
                <w:lang w:val="en-GB"/>
              </w:rPr>
            </w:rPrChange>
          </w:rPr>
          <w:delText xml:space="preserve">Fig.</w:delText>
        </w:r>
      </w:del>
      <w:r w:rsidRPr="5FF987E4">
        <w:rPr>
          <w:b w:val="1"/>
          <w:bCs w:val="1"/>
          <w:i w:val="1"/>
          <w:iCs w:val="1"/>
          <w:color w:val="000000" w:themeColor="text1"/>
          <w:sz w:val="18"/>
          <w:szCs w:val="18"/>
          <w:lang w:val="it-IT"/>
          <w:rPrChange w:author="Salvatore Salernitano" w:date="2019-01-17T11:10:24.9439985" w:id="669">
            <w:rPr>
              <w:b/>
              <w:bCs/>
              <w:i/>
              <w:iCs/>
              <w:color w:val="000000" w:themeColor="text1"/>
              <w:sz w:val="18"/>
              <w:szCs w:val="18"/>
              <w:lang w:val="en-GB"/>
            </w:rPr>
          </w:rPrChange>
        </w:rPr>
        <w:t xml:space="preserve"> </w:t>
      </w:r>
      <w:del w:author="Salvatore Salernitano" w:date="2019-01-09T11:19:30.1119914" w:id="1964889087">
        <w:r w:rsidRPr="4F9376E4" w:rsidDel="4F9376E4">
          <w:rPr>
            <w:b w:val="1"/>
            <w:bCs w:val="1"/>
            <w:i w:val="1"/>
            <w:iCs w:val="1"/>
            <w:color w:val="000000" w:themeColor="text1"/>
            <w:sz w:val="18"/>
            <w:szCs w:val="18"/>
            <w:lang w:val="it-IT"/>
            <w:rPrChange w:author="Salvatore Salernitano" w:date="2019-01-09T11:19:30.1119914" w:id="890865212">
              <w:rPr>
                <w:b/>
                <w:bCs/>
                <w:i/>
                <w:iCs/>
                <w:color w:val="000000" w:themeColor="text1"/>
                <w:sz w:val="18"/>
                <w:szCs w:val="18"/>
                <w:lang w:val="en-GB"/>
              </w:rPr>
            </w:rPrChange>
          </w:rPr>
          <w:delText xml:space="preserve">10: Schema del Pattern MVC    </w:delText>
        </w:r>
      </w:del>
      <w:r w:rsidRPr="00634BB8">
        <w:rPr>
          <w:color w:val="000000" w:themeColor="text1"/>
          <w:lang w:val="it-IT"/>
          <w:rPrChange w:author="Lorenzo Salvi" w:date="2019-01-07T14:25:00Z" w:id="429493100">
            <w:rPr>
              <w:color w:val="000000" w:themeColor="text1"/>
            </w:rPr>
          </w:rPrChange>
        </w:rPr>
        <w:t xml:space="preserve">alle funzionalità del sistema, ad esclusione di quelle di utenza. Esso avrà inoltre il compito di </w:t>
      </w:r>
      <w:ins w:author="Lorenzo Salvi" w:date="2019-01-14T13:54:16.9536986" w:id="1164653678">
        <w:r w:rsidRPr="00634BB8" w:rsidR="0C9BD938">
          <w:rPr>
            <w:color w:val="000000" w:themeColor="text1"/>
            <w:lang w:val="it-IT"/>
            <w:rPrChange w:author="Lorenzo Salvi" w:date="2019-01-07T14:25:00Z" w:id="2023048897">
              <w:rPr>
                <w:color w:val="000000" w:themeColor="text1"/>
              </w:rPr>
            </w:rPrChange>
          </w:rPr>
          <w:t xml:space="preserve">leggere e </w:t>
        </w:r>
      </w:ins>
      <w:r w:rsidRPr="00634BB8">
        <w:rPr>
          <w:color w:val="000000" w:themeColor="text1"/>
          <w:lang w:val="it-IT"/>
          <w:rPrChange w:author="Lorenzo Salvi" w:date="2019-01-07T14:25:00Z" w:id="670">
            <w:rPr>
              <w:color w:val="000000" w:themeColor="text1"/>
            </w:rPr>
          </w:rPrChange>
        </w:rPr>
        <w:t>scrivere all’interno del macro-</w:t>
      </w:r>
      <w:proofErr w:type="gramStart"/>
      <w:proofErr w:type="gramStart"/>
      <w:proofErr w:type="gramStart"/>
      <w:proofErr w:type="gramStart"/>
      <w:proofErr w:type="gramStart"/>
      <w:proofErr w:type="gramStart"/>
      <w:proofErr w:type="gramStart"/>
      <w:r w:rsidRPr="00634BB8">
        <w:rPr>
          <w:color w:val="000000" w:themeColor="text1"/>
          <w:lang w:val="it-IT"/>
          <w:rPrChange w:author="Lorenzo Salvi" w:date="2019-01-07T14:25:00Z" w:id="671">
            <w:rPr>
              <w:color w:val="000000" w:themeColor="text1"/>
            </w:rPr>
          </w:rPrChange>
        </w:rPr>
        <w:t>componente ”</w:t>
      </w:r>
      <w:r w:rsidRPr="00634BB8">
        <w:rPr>
          <w:b w:val="1"/>
          <w:bCs w:val="1"/>
          <w:color w:val="000000" w:themeColor="text1"/>
          <w:lang w:val="it-IT"/>
          <w:rPrChange w:author="Lorenzo Salvi" w:date="2019-01-07T14:25:00Z" w:id="672">
            <w:rPr>
              <w:b/>
              <w:bCs/>
              <w:color w:val="000000" w:themeColor="text1"/>
            </w:rPr>
          </w:rPrChange>
        </w:rPr>
        <w:t>DATABASE</w:t>
      </w:r>
      <w:proofErr w:type="gramEnd"/>
      <w:proofErr w:type="gramEnd"/>
      <w:proofErr w:type="gramEnd"/>
      <w:proofErr w:type="gramEnd"/>
      <w:proofErr w:type="gramEnd"/>
      <w:proofErr w:type="gramEnd"/>
      <w:proofErr w:type="gramEnd"/>
      <w:r w:rsidRPr="00634BB8">
        <w:rPr>
          <w:color w:val="000000" w:themeColor="text1"/>
          <w:lang w:val="it-IT"/>
          <w:rPrChange w:author="Lorenzo Salvi" w:date="2019-01-07T14:25:00Z" w:id="673">
            <w:rPr>
              <w:color w:val="000000" w:themeColor="text1"/>
            </w:rPr>
          </w:rPrChange>
        </w:rPr>
        <w:t xml:space="preserve">”. </w:t>
      </w:r>
    </w:p>
    <w:p xmlns:wp14="http://schemas.microsoft.com/office/word/2010/wordml" w:rsidRPr="00634BB8" w:rsidR="00BC1783" w:rsidP="77E15BB2" w:rsidRDefault="00BC1783" w14:paraId="71ED07D6" wp14:textId="035E808C">
      <w:pPr>
        <w:pStyle w:val="Normale"/>
        <w:widowControl w:val="0"/>
        <w:autoSpaceDE w:val="0"/>
        <w:autoSpaceDN w:val="0"/>
        <w:adjustRightInd w:val="0"/>
        <w:rPr>
          <w:color w:val="000000" w:themeColor="text1" w:themeTint="FF" w:themeShade="FF"/>
          <w:lang w:val="it-IT"/>
          <w:rPrChange w:author="Salvatore Salernitano" w:date="2019-01-16T14:58:48.411438" w:id="790336536">
            <w:rPr/>
          </w:rPrChange>
        </w:rPr>
        <w:pPrChange w:author="Salvatore Salernitano" w:date="2019-01-16T14:58:48.411438" w:id="639281283">
          <w:pPr>
            <w:widowControl w:val="0"/>
            <w:autoSpaceDE w:val="0"/>
            <w:autoSpaceDN w:val="0"/>
            <w:adjustRightInd w:val="0"/>
          </w:pPr>
        </w:pPrChange>
      </w:pPr>
      <w:r w:rsidRPr="00634BB8">
        <w:rPr>
          <w:color w:val="000000" w:themeColor="text1"/>
          <w:lang w:val="it-IT"/>
          <w:rPrChange w:author="Lorenzo Salvi" w:date="2019-01-07T14:25:00Z" w:id="675">
            <w:rPr>
              <w:color w:val="000000" w:themeColor="text1"/>
            </w:rPr>
          </w:rPrChange>
        </w:rPr>
        <w:t>Il component “</w:t>
      </w:r>
      <w:proofErr w:type="spellStart"/>
      <w:proofErr w:type="spellStart"/>
      <w:proofErr w:type="spellStart"/>
      <w:proofErr w:type="spellStart"/>
      <w:proofErr w:type="spellStart"/>
      <w:proofErr w:type="spellStart"/>
      <w:r w:rsidRPr="00634BB8">
        <w:rPr>
          <w:color w:val="000000" w:themeColor="text1"/>
          <w:u w:val="single"/>
          <w:lang w:val="it-IT"/>
          <w:rPrChange w:author="Lorenzo Salvi" w:date="2019-01-07T14:25:00Z" w:id="676">
            <w:rPr>
              <w:color w:val="000000" w:themeColor="text1"/>
              <w:u w:val="single"/>
            </w:rPr>
          </w:rPrChange>
        </w:rPr>
        <w:t>Gestore</w:t>
      </w:r>
      <w:r w:rsidRPr="5FF987E4">
        <w:rPr>
          <w:i w:val="1"/>
          <w:iCs w:val="1"/>
          <w:color w:val="000000" w:themeColor="text1"/>
          <w:u w:val="single"/>
          <w:lang w:val="it-IT"/>
          <w:rPrChange w:author="Salvatore Salernitano" w:date="2019-01-17T11:10:24.9439985" w:id="677">
            <w:rPr>
              <w:i/>
              <w:iCs/>
              <w:color w:val="000000" w:themeColor="text1"/>
              <w:u w:val="single"/>
            </w:rPr>
          </w:rPrChange>
        </w:rPr>
        <w:t>Utenza</w:t>
      </w:r>
      <w:proofErr w:type="spellEnd"/>
      <w:proofErr w:type="spellEnd"/>
      <w:proofErr w:type="spellEnd"/>
      <w:proofErr w:type="spellEnd"/>
      <w:proofErr w:type="spellEnd"/>
      <w:proofErr w:type="spellEnd"/>
      <w:r w:rsidRPr="00634BB8">
        <w:rPr>
          <w:color w:val="000000" w:themeColor="text1"/>
          <w:lang w:val="it-IT"/>
          <w:rPrChange w:author="Lorenzo Salvi" w:date="2019-01-07T14:25:00Z" w:id="678">
            <w:rPr>
              <w:color w:val="000000" w:themeColor="text1"/>
            </w:rPr>
          </w:rPrChange>
        </w:rPr>
        <w:t xml:space="preserve">”, sarà implementato </w:t>
      </w:r>
      <w:proofErr w:type="gramStart"/>
      <w:proofErr w:type="gramStart"/>
      <w:proofErr w:type="gramStart"/>
      <w:proofErr w:type="gramStart"/>
      <w:proofErr w:type="gramStart"/>
      <w:proofErr w:type="gramStart"/>
      <w:r w:rsidRPr="00634BB8">
        <w:rPr>
          <w:color w:val="000000" w:themeColor="text1"/>
          <w:lang w:val="it-IT"/>
          <w:rPrChange w:author="Lorenzo Salvi" w:date="2019-01-07T14:25:00Z" w:id="679">
            <w:rPr>
              <w:color w:val="000000" w:themeColor="text1"/>
            </w:rPr>
          </w:rPrChange>
        </w:rPr>
        <w:t>dall’interfaccia ”</w:t>
      </w:r>
      <w:r w:rsidRPr="5FF987E4">
        <w:rPr>
          <w:i w:val="1"/>
          <w:iCs w:val="1"/>
          <w:color w:val="000000" w:themeColor="text1"/>
          <w:u w:val="single"/>
          <w:lang w:val="it-IT"/>
          <w:rPrChange w:author="Salvatore Salernitano" w:date="2019-01-17T11:10:24.9439985" w:id="680">
            <w:rPr>
              <w:i/>
              <w:iCs/>
              <w:color w:val="000000" w:themeColor="text1"/>
              <w:u w:val="single"/>
            </w:rPr>
          </w:rPrChange>
        </w:rPr>
        <w:t>Gestore</w:t>
      </w:r>
      <w:proofErr w:type="gramEnd"/>
      <w:proofErr w:type="gramEnd"/>
      <w:proofErr w:type="gramEnd"/>
      <w:proofErr w:type="gramEnd"/>
      <w:proofErr w:type="gramEnd"/>
      <w:proofErr w:type="gramEnd"/>
      <w:r w:rsidRPr="5FF987E4">
        <w:rPr>
          <w:i w:val="1"/>
          <w:iCs w:val="1"/>
          <w:color w:val="000000" w:themeColor="text1"/>
          <w:u w:val="single"/>
          <w:lang w:val="it-IT"/>
          <w:rPrChange w:author="Salvatore Salernitano" w:date="2019-01-17T11:10:24.9439985" w:id="681">
            <w:rPr>
              <w:i/>
              <w:iCs/>
              <w:color w:val="000000" w:themeColor="text1"/>
              <w:u w:val="single"/>
            </w:rPr>
          </w:rPrChange>
        </w:rPr>
        <w:t xml:space="preserve"> Utenza</w:t>
      </w:r>
      <w:r w:rsidRPr="00634BB8">
        <w:rPr>
          <w:color w:val="000000" w:themeColor="text1"/>
          <w:lang w:val="it-IT"/>
          <w:rPrChange w:author="Lorenzo Salvi" w:date="2019-01-07T14:25:00Z" w:id="682">
            <w:rPr>
              <w:color w:val="000000" w:themeColor="text1"/>
            </w:rPr>
          </w:rPrChange>
        </w:rPr>
        <w:t xml:space="preserve">”, che </w:t>
      </w:r>
      <w:r w:rsidRPr="00634BB8">
        <w:rPr>
          <w:color w:val="000000" w:themeColor="text1"/>
          <w:lang w:val="it-IT"/>
          <w:rPrChange w:author="Lorenzo Salvi" w:date="2019-01-07T14:25:00Z" w:id="683">
            <w:rPr>
              <w:color w:val="000000" w:themeColor="text1"/>
            </w:rPr>
          </w:rPrChange>
        </w:rPr>
        <w:lastRenderedPageBreak/>
        <w:t>contiene tutti i metodi attinenti alle funzionalità di utenza (</w:t>
      </w:r>
      <w:proofErr w:type="spellStart"/>
      <w:proofErr w:type="spellStart"/>
      <w:proofErr w:type="spellStart"/>
      <w:proofErr w:type="spellStart"/>
      <w:proofErr w:type="spellStart"/>
      <w:proofErr w:type="spellStart"/>
      <w:r w:rsidRPr="5FF987E4">
        <w:rPr>
          <w:i w:val="1"/>
          <w:iCs w:val="1"/>
          <w:color w:val="000000" w:themeColor="text1"/>
          <w:lang w:val="it-IT"/>
          <w:rPrChange w:author="Salvatore Salernitano" w:date="2019-01-17T11:10:24.9439985" w:id="1533837933">
            <w:rPr>
              <w:i/>
              <w:iCs/>
              <w:color w:val="000000" w:themeColor="text1"/>
            </w:rPr>
          </w:rPrChange>
        </w:rPr>
        <w:t>setGestore</w:t>
      </w:r>
      <w:proofErr w:type="spellEnd"/>
      <w:proofErr w:type="spellEnd"/>
      <w:proofErr w:type="spellEnd"/>
      <w:proofErr w:type="spellEnd"/>
      <w:proofErr w:type="spellEnd"/>
      <w:proofErr w:type="spellEnd"/>
      <w:r w:rsidRPr="5FF987E4">
        <w:rPr>
          <w:i w:val="1"/>
          <w:iCs w:val="1"/>
          <w:color w:val="000000" w:themeColor="text1"/>
          <w:lang w:val="it-IT"/>
          <w:rPrChange w:author="Salvatore Salernitano" w:date="2019-01-17T11:10:24.9439985" w:id="837053099">
            <w:rPr>
              <w:i/>
              <w:iCs/>
              <w:color w:val="000000" w:themeColor="text1"/>
            </w:rPr>
          </w:rPrChange>
        </w:rPr>
        <w:t xml:space="preserve">, </w:t>
      </w:r>
      <w:proofErr w:type="spellStart"/>
      <w:proofErr w:type="spellStart"/>
      <w:proofErr w:type="spellStart"/>
      <w:proofErr w:type="spellStart"/>
      <w:proofErr w:type="spellStart"/>
      <w:proofErr w:type="spellStart"/>
      <w:r w:rsidRPr="5FF987E4">
        <w:rPr>
          <w:i w:val="1"/>
          <w:iCs w:val="1"/>
          <w:color w:val="000000" w:themeColor="text1"/>
          <w:lang w:val="it-IT"/>
          <w:rPrChange w:author="Salvatore Salernitano" w:date="2019-01-17T11:10:24.9439985" w:id="1725110308">
            <w:rPr>
              <w:i/>
              <w:iCs/>
              <w:color w:val="000000" w:themeColor="text1"/>
            </w:rPr>
          </w:rPrChange>
        </w:rPr>
        <w:t>getGestore</w:t>
      </w:r>
      <w:proofErr w:type="spellEnd"/>
      <w:proofErr w:type="spellEnd"/>
      <w:proofErr w:type="spellEnd"/>
      <w:proofErr w:type="spellEnd"/>
      <w:proofErr w:type="spellEnd"/>
      <w:proofErr w:type="spellEnd"/>
      <w:r w:rsidRPr="5FF987E4">
        <w:rPr>
          <w:i w:val="1"/>
          <w:iCs w:val="1"/>
          <w:color w:val="000000" w:themeColor="text1"/>
          <w:lang w:val="it-IT"/>
          <w:rPrChange w:author="Salvatore Salernitano" w:date="2019-01-17T11:10:24.9439985" w:id="1206228753">
            <w:rPr>
              <w:i/>
              <w:iCs/>
              <w:color w:val="000000" w:themeColor="text1"/>
            </w:rPr>
          </w:rPrChange>
        </w:rPr>
        <w:t xml:space="preserve">, </w:t>
      </w:r>
      <w:proofErr w:type="spellStart"/>
      <w:proofErr w:type="spellStart"/>
      <w:proofErr w:type="spellStart"/>
      <w:proofErr w:type="spellStart"/>
      <w:proofErr w:type="spellStart"/>
      <w:proofErr w:type="spellStart"/>
      <w:r w:rsidRPr="5FF987E4">
        <w:rPr>
          <w:i w:val="1"/>
          <w:iCs w:val="1"/>
          <w:color w:val="000000" w:themeColor="text1"/>
          <w:lang w:val="it-IT"/>
          <w:rPrChange w:author="Salvatore Salernitano" w:date="2019-01-17T11:10:24.9439985" w:id="740011">
            <w:rPr>
              <w:i/>
              <w:iCs/>
              <w:color w:val="000000" w:themeColor="text1"/>
            </w:rPr>
          </w:rPrChange>
        </w:rPr>
        <w:t>setAdmin</w:t>
      </w:r>
      <w:proofErr w:type="spellEnd"/>
      <w:proofErr w:type="spellEnd"/>
      <w:proofErr w:type="spellEnd"/>
      <w:proofErr w:type="spellEnd"/>
      <w:proofErr w:type="spellEnd"/>
      <w:proofErr w:type="spellEnd"/>
      <w:r w:rsidRPr="5FF987E4">
        <w:rPr>
          <w:i w:val="1"/>
          <w:iCs w:val="1"/>
          <w:color w:val="000000" w:themeColor="text1"/>
          <w:lang w:val="it-IT"/>
          <w:rPrChange w:author="Salvatore Salernitano" w:date="2019-01-17T11:10:24.9439985" w:id="981886889">
            <w:rPr>
              <w:i/>
              <w:iCs/>
              <w:color w:val="000000" w:themeColor="text1"/>
            </w:rPr>
          </w:rPrChange>
        </w:rPr>
        <w:t xml:space="preserve">, </w:t>
      </w:r>
      <w:proofErr w:type="spellStart"/>
      <w:proofErr w:type="spellStart"/>
      <w:proofErr w:type="spellStart"/>
      <w:proofErr w:type="spellStart"/>
      <w:proofErr w:type="spellStart"/>
      <w:proofErr w:type="spellStart"/>
      <w:r w:rsidRPr="5FF987E4">
        <w:rPr>
          <w:i w:val="1"/>
          <w:iCs w:val="1"/>
          <w:color w:val="000000" w:themeColor="text1"/>
          <w:lang w:val="it-IT"/>
          <w:rPrChange w:author="Salvatore Salernitano" w:date="2019-01-17T11:10:24.9439985" w:id="731428996">
            <w:rPr>
              <w:i/>
              <w:iCs/>
              <w:color w:val="000000" w:themeColor="text1"/>
            </w:rPr>
          </w:rPrChange>
        </w:rPr>
        <w:t>getAdmin</w:t>
      </w:r>
      <w:proofErr w:type="spellEnd"/>
      <w:proofErr w:type="spellEnd"/>
      <w:proofErr w:type="spellEnd"/>
      <w:proofErr w:type="spellEnd"/>
      <w:proofErr w:type="spellEnd"/>
      <w:proofErr w:type="spellEnd"/>
      <w:r w:rsidRPr="5FF987E4">
        <w:rPr>
          <w:i w:val="1"/>
          <w:iCs w:val="1"/>
          <w:color w:val="000000" w:themeColor="text1"/>
          <w:lang w:val="it-IT"/>
          <w:rPrChange w:author="Salvatore Salernitano" w:date="2019-01-17T11:10:24.9439985" w:id="780385617">
            <w:rPr>
              <w:i/>
              <w:iCs/>
              <w:color w:val="000000" w:themeColor="text1"/>
            </w:rPr>
          </w:rPrChange>
        </w:rPr>
        <w:t xml:space="preserve">, login</w:t>
      </w:r>
      <w:ins w:author="Lorenzo Salvi" w:date="2019-01-09T11:17:29.8792634" w:id="1281330606">
        <w:r w:rsidRPr="5FF987E4" w:rsidR="0467C10E">
          <w:rPr>
            <w:i w:val="1"/>
            <w:iCs w:val="1"/>
            <w:color w:val="000000" w:themeColor="text1"/>
            <w:lang w:val="it-IT"/>
            <w:rPrChange w:author="Salvatore Salernitano" w:date="2019-01-17T11:10:24.9439985" w:id="683321382">
              <w:rPr>
                <w:i/>
                <w:iCs/>
                <w:color w:val="000000" w:themeColor="text1"/>
              </w:rPr>
            </w:rPrChange>
          </w:rPr>
          <w:t xml:space="preserve">(username, password)</w:t>
        </w:r>
      </w:ins>
      <w:r w:rsidRPr="5FF987E4">
        <w:rPr>
          <w:i w:val="1"/>
          <w:iCs w:val="1"/>
          <w:color w:val="000000" w:themeColor="text1"/>
          <w:lang w:val="it-IT"/>
          <w:rPrChange w:author="Salvatore Salernitano" w:date="2019-01-17T11:10:24.9439985" w:id="1235485372">
            <w:rPr>
              <w:i/>
              <w:iCs/>
              <w:color w:val="000000" w:themeColor="text1"/>
            </w:rPr>
          </w:rPrChange>
        </w:rPr>
        <w:t xml:space="preserve">, </w:t>
      </w:r>
      <w:proofErr w:type="spellStart"/>
      <w:proofErr w:type="spellStart"/>
      <w:proofErr w:type="spellStart"/>
      <w:proofErr w:type="spellStart"/>
      <w:proofErr w:type="spellStart"/>
      <w:proofErr w:type="spellStart"/>
      <w:r w:rsidRPr="5FF987E4">
        <w:rPr>
          <w:i w:val="1"/>
          <w:iCs w:val="1"/>
          <w:color w:val="000000" w:themeColor="text1"/>
          <w:lang w:val="it-IT"/>
          <w:rPrChange w:author="Salvatore Salernitano" w:date="2019-01-17T11:10:24.9439985" w:id="1410944764">
            <w:rPr>
              <w:i/>
              <w:iCs/>
              <w:color w:val="000000" w:themeColor="text1"/>
            </w:rPr>
          </w:rPrChange>
        </w:rPr>
        <w:t>getGestore</w:t>
      </w:r>
      <w:proofErr w:type="spellEnd"/>
      <w:proofErr w:type="spellEnd"/>
      <w:proofErr w:type="spellEnd"/>
      <w:proofErr w:type="spellEnd"/>
      <w:proofErr w:type="spellEnd"/>
      <w:proofErr w:type="spellEnd"/>
      <w:r w:rsidRPr="5FF987E4">
        <w:rPr>
          <w:i w:val="1"/>
          <w:iCs w:val="1"/>
          <w:color w:val="000000" w:themeColor="text1"/>
          <w:lang w:val="it-IT"/>
          <w:rPrChange w:author="Salvatore Salernitano" w:date="2019-01-17T11:10:24.9439985" w:id="1611022119">
            <w:rPr>
              <w:i/>
              <w:iCs/>
              <w:color w:val="000000" w:themeColor="text1"/>
            </w:rPr>
          </w:rPrChange>
        </w:rPr>
        <w:t xml:space="preserve">(Gestore), </w:t>
      </w:r>
      <w:proofErr w:type="spellStart"/>
      <w:proofErr w:type="spellStart"/>
      <w:proofErr w:type="spellStart"/>
      <w:proofErr w:type="spellStart"/>
      <w:proofErr w:type="spellStart"/>
      <w:proofErr w:type="spellStart"/>
      <w:r w:rsidRPr="5FF987E4">
        <w:rPr>
          <w:i w:val="1"/>
          <w:iCs w:val="1"/>
          <w:color w:val="000000" w:themeColor="text1"/>
          <w:lang w:val="it-IT"/>
          <w:rPrChange w:author="Salvatore Salernitano" w:date="2019-01-17T11:10:24.9439985" w:id="403716131">
            <w:rPr>
              <w:i/>
              <w:iCs/>
              <w:color w:val="000000" w:themeColor="text1"/>
            </w:rPr>
          </w:rPrChange>
        </w:rPr>
        <w:t>getAdmin</w:t>
      </w:r>
      <w:proofErr w:type="spellEnd"/>
      <w:proofErr w:type="spellEnd"/>
      <w:proofErr w:type="spellEnd"/>
      <w:proofErr w:type="spellEnd"/>
      <w:proofErr w:type="spellEnd"/>
      <w:proofErr w:type="spellEnd"/>
      <w:r w:rsidRPr="5FF987E4">
        <w:rPr>
          <w:i w:val="1"/>
          <w:iCs w:val="1"/>
          <w:color w:val="000000" w:themeColor="text1"/>
          <w:lang w:val="it-IT"/>
          <w:rPrChange w:author="Salvatore Salernitano" w:date="2019-01-17T11:10:24.9439985" w:id="2107527606">
            <w:rPr>
              <w:i/>
              <w:iCs/>
              <w:color w:val="000000" w:themeColor="text1"/>
            </w:rPr>
          </w:rPrChange>
        </w:rPr>
        <w:t>(Admin)</w:t>
      </w:r>
      <w:ins w:author="Lorenzo Salvi" w:date="2019-01-09T11:16:29.160958" w:id="1948280770">
        <w:r w:rsidRPr="5FF987E4" w:rsidR="3A7CF17E">
          <w:rPr>
            <w:i w:val="1"/>
            <w:iCs w:val="1"/>
            <w:color w:val="000000" w:themeColor="text1"/>
            <w:lang w:val="it-IT"/>
            <w:rPrChange w:author="Salvatore Salernitano" w:date="2019-01-17T11:10:24.9439985" w:id="73598580">
              <w:rPr>
                <w:i/>
                <w:iCs/>
                <w:color w:val="000000" w:themeColor="text1"/>
              </w:rPr>
            </w:rPrChange>
          </w:rPr>
          <w:t>,</w:t>
        </w:r>
      </w:ins>
      <w:ins w:author="Lorenzo Salvi" w:date="2019-01-09T11:17:29.8792634" w:id="926619865">
        <w:proofErr w:type="spellStart"/>
        <w:proofErr w:type="spellStart"/>
        <w:proofErr w:type="spellStart"/>
        <w:proofErr w:type="spellStart"/>
        <w:proofErr w:type="spellStart"/>
        <w:r w:rsidRPr="5FF987E4" w:rsidR="0467C10E">
          <w:rPr>
            <w:i w:val="1"/>
            <w:iCs w:val="1"/>
            <w:color w:val="000000" w:themeColor="text1"/>
            <w:lang w:val="it-IT"/>
            <w:rPrChange w:author="Salvatore Salernitano" w:date="2019-01-17T11:10:24.9439985" w:id="905139028">
              <w:rPr>
                <w:i/>
                <w:iCs/>
                <w:color w:val="000000" w:themeColor="text1"/>
              </w:rPr>
            </w:rPrChange>
          </w:rPr>
          <w:t>getTicket</w:t>
        </w:r>
        <w:proofErr w:type="spellEnd"/>
        <w:proofErr w:type="spellEnd"/>
      </w:ins>
      <w:ins w:author="Ludovico Di Federico" w:date="2019-01-16T10:49:25.0478014" w:id="1691828162">
        <w:r w:rsidRPr="5FF987E4" w:rsidR="7A6488E0">
          <w:rPr>
            <w:i w:val="1"/>
            <w:iCs w:val="1"/>
            <w:color w:val="000000" w:themeColor="text1"/>
            <w:lang w:val="it-IT"/>
            <w:rPrChange w:author="Salvatore Salernitano" w:date="2019-01-17T11:10:24.9439985" w:id="1545038729">
              <w:rPr>
                <w:i/>
                <w:iCs/>
                <w:color w:val="000000" w:themeColor="text1"/>
              </w:rPr>
            </w:rPrChange>
          </w:rPr>
          <w:t>(username)</w:t>
        </w:r>
      </w:ins>
      <w:ins w:author="Ludovico Di Federico" w:date="2019-01-16T10:48:24.834861" w:id="326835313">
        <w:r w:rsidRPr="5FF987E4" w:rsidR="47FCA7A0">
          <w:rPr>
            <w:i w:val="1"/>
            <w:iCs w:val="1"/>
            <w:color w:val="000000" w:themeColor="text1"/>
            <w:lang w:val="it-IT"/>
            <w:rPrChange w:author="Salvatore Salernitano" w:date="2019-01-17T11:10:24.9439985" w:id="412524193">
              <w:rPr>
                <w:i/>
                <w:iCs/>
                <w:color w:val="000000" w:themeColor="text1"/>
              </w:rPr>
            </w:rPrChange>
          </w:rPr>
          <w:t>,</w:t>
        </w:r>
      </w:ins>
      <w:ins w:author="Ludovico Di Federico" w:date="2019-01-16T10:49:25.0478014" w:id="26219329">
        <w:proofErr w:type="spellStart"/>
        <w:proofErr w:type="spellStart"/>
        <w:r w:rsidRPr="5FF987E4" w:rsidR="7A6488E0">
          <w:rPr>
            <w:i w:val="1"/>
            <w:iCs w:val="1"/>
            <w:color w:val="000000" w:themeColor="text1"/>
            <w:lang w:val="it-IT"/>
            <w:rPrChange w:author="Salvatore Salernitano" w:date="2019-01-17T11:10:24.9439985" w:id="1316632462">
              <w:rPr>
                <w:i/>
                <w:iCs/>
                <w:color w:val="000000" w:themeColor="text1"/>
              </w:rPr>
            </w:rPrChange>
          </w:rPr>
          <w:t>setTicket</w:t>
        </w:r>
        <w:proofErr w:type="spellEnd"/>
        <w:proofErr w:type="spellEnd"/>
        <w:r w:rsidRPr="5FF987E4" w:rsidR="7A6488E0">
          <w:rPr>
            <w:i w:val="1"/>
            <w:iCs w:val="1"/>
            <w:color w:val="000000" w:themeColor="text1"/>
            <w:lang w:val="it-IT"/>
            <w:rPrChange w:author="Salvatore Salernitano" w:date="2019-01-17T11:10:24.9439985" w:id="2048990500">
              <w:rPr>
                <w:i/>
                <w:iCs/>
                <w:color w:val="000000" w:themeColor="text1"/>
              </w:rPr>
            </w:rPrChange>
          </w:rPr>
          <w:t>(Ticket),</w:t>
        </w:r>
        <w:proofErr w:type="spellStart"/>
        <w:proofErr w:type="spellStart"/>
        <w:r w:rsidRPr="5FF987E4" w:rsidR="7A6488E0">
          <w:rPr>
            <w:i w:val="1"/>
            <w:iCs w:val="1"/>
            <w:color w:val="000000" w:themeColor="text1"/>
            <w:lang w:val="it-IT"/>
            <w:rPrChange w:author="Salvatore Salernitano" w:date="2019-01-17T11:10:24.9439985" w:id="684">
              <w:rPr>
                <w:i/>
                <w:iCs/>
                <w:color w:val="000000" w:themeColor="text1"/>
              </w:rPr>
            </w:rPrChange>
          </w:rPr>
          <w:t>setRisposta</w:t>
        </w:r>
        <w:proofErr w:type="spellEnd"/>
        <w:proofErr w:type="spellEnd"/>
      </w:ins>
      <w:ins w:author="Lorenzo Salvi" w:date="2019-01-09T11:17:29.8792634" w:id="1739970461">
        <w:proofErr w:type="spellEnd"/>
        <w:proofErr w:type="spellEnd"/>
        <w:proofErr w:type="spellEnd"/>
      </w:ins>
      <w:r w:rsidRPr="00634BB8">
        <w:rPr>
          <w:color w:val="000000" w:themeColor="text1"/>
          <w:lang w:val="it-IT"/>
          <w:rPrChange w:author="Lorenzo Salvi" w:date="2019-01-07T14:25:00Z" w:id="1452132714">
            <w:rPr>
              <w:color w:val="000000" w:themeColor="text1"/>
            </w:rPr>
          </w:rPrChange>
        </w:rPr>
        <w:t xml:space="preserve">) e, avrà il compito di </w:t>
      </w:r>
      <w:ins w:author="Lorenzo Salvi" w:date="2019-01-14T13:54:16.9536986" w:id="1846305143">
        <w:r w:rsidRPr="00634BB8" w:rsidR="0C9BD938">
          <w:rPr>
            <w:color w:val="000000" w:themeColor="text1"/>
            <w:lang w:val="it-IT"/>
            <w:rPrChange w:author="Lorenzo Salvi" w:date="2019-01-07T14:25:00Z" w:id="387920263">
              <w:rPr>
                <w:color w:val="000000" w:themeColor="text1"/>
              </w:rPr>
            </w:rPrChange>
          </w:rPr>
          <w:t xml:space="preserve">leggere e </w:t>
        </w:r>
      </w:ins>
      <w:r w:rsidRPr="00634BB8">
        <w:rPr>
          <w:color w:val="000000" w:themeColor="text1"/>
          <w:lang w:val="it-IT"/>
          <w:rPrChange w:author="Lorenzo Salvi" w:date="2019-01-07T14:25:00Z" w:id="1818916115">
            <w:rPr>
              <w:color w:val="000000" w:themeColor="text1"/>
            </w:rPr>
          </w:rPrChange>
        </w:rPr>
        <w:t>scrivere all’interno del macro-</w:t>
      </w:r>
      <w:proofErr w:type="gramStart"/>
      <w:r w:rsidRPr="00634BB8">
        <w:rPr>
          <w:color w:val="000000" w:themeColor="text1"/>
          <w:lang w:val="it-IT"/>
          <w:rPrChange w:author="Lorenzo Salvi" w:date="2019-01-07T14:25:00Z" w:id="685">
            <w:rPr>
              <w:color w:val="000000" w:themeColor="text1"/>
            </w:rPr>
          </w:rPrChange>
        </w:rPr>
        <w:t>componente ”</w:t>
      </w:r>
      <w:r w:rsidRPr="00634BB8">
        <w:rPr>
          <w:b w:val="1"/>
          <w:bCs w:val="1"/>
          <w:color w:val="000000" w:themeColor="text1"/>
          <w:lang w:val="it-IT"/>
          <w:rPrChange w:author="Lorenzo Salvi" w:date="2019-01-07T14:25:00Z" w:id="686">
            <w:rPr>
              <w:b/>
              <w:bCs/>
              <w:color w:val="000000" w:themeColor="text1"/>
            </w:rPr>
          </w:rPrChange>
        </w:rPr>
        <w:t>DATABASE</w:t>
      </w:r>
      <w:proofErr w:type="gramEnd"/>
      <w:r w:rsidRPr="00634BB8">
        <w:rPr>
          <w:color w:val="000000" w:themeColor="text1"/>
          <w:lang w:val="it-IT"/>
          <w:rPrChange w:author="Lorenzo Salvi" w:date="2019-01-07T14:25:00Z" w:id="687">
            <w:rPr>
              <w:color w:val="000000" w:themeColor="text1"/>
            </w:rPr>
          </w:rPrChange>
        </w:rPr>
        <w:t>”. Queste tre classi (</w:t>
      </w:r>
      <w:r w:rsidRPr="5FF987E4">
        <w:rPr>
          <w:i w:val="1"/>
          <w:iCs w:val="1"/>
          <w:color w:val="000000" w:themeColor="text1"/>
          <w:lang w:val="it-IT"/>
          <w:rPrChange w:author="Salvatore Salernitano" w:date="2019-01-17T11:10:24.9439985" w:id="688">
            <w:rPr>
              <w:i/>
              <w:iCs/>
              <w:color w:val="000000" w:themeColor="text1"/>
            </w:rPr>
          </w:rPrChange>
        </w:rPr>
        <w:t>“</w:t>
      </w:r>
      <w:r w:rsidRPr="5FF987E4">
        <w:rPr>
          <w:i w:val="1"/>
          <w:iCs w:val="1"/>
          <w:color w:val="000000" w:themeColor="text1"/>
          <w:u w:val="single"/>
          <w:lang w:val="it-IT"/>
          <w:rPrChange w:author="Salvatore Salernitano" w:date="2019-01-17T11:10:24.9439985" w:id="689">
            <w:rPr>
              <w:i/>
              <w:iCs/>
              <w:color w:val="000000" w:themeColor="text1"/>
              <w:u w:val="single"/>
            </w:rPr>
          </w:rPrChange>
        </w:rPr>
        <w:t>Sensore</w:t>
      </w:r>
      <w:r w:rsidRPr="5FF987E4">
        <w:rPr>
          <w:i w:val="1"/>
          <w:iCs w:val="1"/>
          <w:color w:val="000000" w:themeColor="text1"/>
          <w:lang w:val="it-IT"/>
          <w:rPrChange w:author="Salvatore Salernitano" w:date="2019-01-17T11:10:24.9439985" w:id="690">
            <w:rPr>
              <w:i/>
              <w:iCs/>
              <w:color w:val="000000" w:themeColor="text1"/>
            </w:rPr>
          </w:rPrChange>
        </w:rPr>
        <w:t>”, “</w:t>
      </w:r>
      <w:r w:rsidRPr="5FF987E4">
        <w:rPr>
          <w:i w:val="1"/>
          <w:iCs w:val="1"/>
          <w:color w:val="000000" w:themeColor="text1"/>
          <w:u w:val="single"/>
          <w:lang w:val="it-IT"/>
          <w:rPrChange w:author="Salvatore Salernitano" w:date="2019-01-17T11:10:24.9439985" w:id="691">
            <w:rPr>
              <w:i/>
              <w:iCs/>
              <w:color w:val="000000" w:themeColor="text1"/>
              <w:u w:val="single"/>
            </w:rPr>
          </w:rPrChange>
        </w:rPr>
        <w:t>Gestori Dati”</w:t>
      </w:r>
      <w:r w:rsidRPr="5FF987E4">
        <w:rPr>
          <w:i w:val="1"/>
          <w:iCs w:val="1"/>
          <w:color w:val="000000" w:themeColor="text1"/>
          <w:lang w:val="it-IT"/>
          <w:rPrChange w:author="Salvatore Salernitano" w:date="2019-01-17T11:10:24.9439985" w:id="692">
            <w:rPr>
              <w:i/>
              <w:iCs/>
              <w:color w:val="000000" w:themeColor="text1"/>
            </w:rPr>
          </w:rPrChange>
        </w:rPr>
        <w:t>, “</w:t>
      </w:r>
      <w:r w:rsidRPr="5FF987E4">
        <w:rPr>
          <w:i w:val="1"/>
          <w:iCs w:val="1"/>
          <w:color w:val="000000" w:themeColor="text1"/>
          <w:u w:val="single"/>
          <w:lang w:val="it-IT"/>
          <w:rPrChange w:author="Salvatore Salernitano" w:date="2019-01-17T11:10:24.9439985" w:id="693">
            <w:rPr>
              <w:i/>
              <w:iCs/>
              <w:color w:val="000000" w:themeColor="text1"/>
              <w:u w:val="single"/>
            </w:rPr>
          </w:rPrChange>
        </w:rPr>
        <w:t>Gestore Utenza</w:t>
      </w:r>
      <w:r w:rsidRPr="5FF987E4">
        <w:rPr>
          <w:i w:val="1"/>
          <w:iCs w:val="1"/>
          <w:color w:val="000000" w:themeColor="text1"/>
          <w:lang w:val="it-IT"/>
          <w:rPrChange w:author="Salvatore Salernitano" w:date="2019-01-17T11:10:24.9439985" w:id="694">
            <w:rPr>
              <w:i/>
              <w:iCs/>
              <w:color w:val="000000" w:themeColor="text1"/>
            </w:rPr>
          </w:rPrChange>
        </w:rPr>
        <w:t>”</w:t>
      </w:r>
      <w:r w:rsidRPr="00634BB8">
        <w:rPr>
          <w:color w:val="000000" w:themeColor="text1"/>
          <w:lang w:val="it-IT"/>
          <w:rPrChange w:author="Lorenzo Salvi" w:date="2019-01-07T14:25:00Z" w:id="695">
            <w:rPr>
              <w:color w:val="000000" w:themeColor="text1"/>
            </w:rPr>
          </w:rPrChange>
        </w:rPr>
        <w:t xml:space="preserve">) avranno anche il compito di garantire il </w:t>
      </w:r>
      <w:proofErr w:type="spellStart"/>
      <w:proofErr w:type="spellStart"/>
      <w:proofErr w:type="spellStart"/>
      <w:proofErr w:type="spellStart"/>
      <w:proofErr w:type="spellStart"/>
      <w:r w:rsidRPr="5FF987E4">
        <w:rPr>
          <w:i w:val="1"/>
          <w:iCs w:val="1"/>
          <w:color w:val="000000" w:themeColor="text1"/>
          <w:lang w:val="it-IT"/>
          <w:rPrChange w:author="Salvatore Salernitano" w:date="2019-01-17T11:10:24.9439985" w:id="1944702835">
            <w:rPr>
              <w:i/>
              <w:iCs/>
              <w:color w:val="000000" w:themeColor="text1"/>
            </w:rPr>
          </w:rPrChange>
        </w:rPr>
        <w:t>Requirement</w:t>
      </w:r>
      <w:proofErr w:type="spellEnd"/>
      <w:proofErr w:type="spellEnd"/>
      <w:proofErr w:type="spellEnd"/>
      <w:proofErr w:type="spellEnd"/>
      <w:proofErr w:type="spellEnd"/>
      <w:r w:rsidRPr="5FF987E4">
        <w:rPr>
          <w:i w:val="1"/>
          <w:iCs w:val="1"/>
          <w:color w:val="000000" w:themeColor="text1"/>
          <w:lang w:val="it-IT"/>
          <w:rPrChange w:author="Salvatore Salernitano" w:date="2019-01-17T11:10:24.9439985" w:id="1998341158">
            <w:rPr>
              <w:i/>
              <w:iCs/>
              <w:color w:val="000000" w:themeColor="text1"/>
            </w:rPr>
          </w:rPrChange>
        </w:rPr>
        <w:t xml:space="preserve"> Non </w:t>
      </w:r>
      <w:proofErr w:type="spellStart"/>
      <w:proofErr w:type="spellStart"/>
      <w:proofErr w:type="spellStart"/>
      <w:proofErr w:type="spellStart"/>
      <w:proofErr w:type="spellStart"/>
      <w:r w:rsidRPr="5FF987E4">
        <w:rPr>
          <w:i w:val="1"/>
          <w:iCs w:val="1"/>
          <w:color w:val="000000" w:themeColor="text1"/>
          <w:lang w:val="it-IT"/>
          <w:rPrChange w:author="Salvatore Salernitano" w:date="2019-01-17T11:10:24.9439985" w:id="1482358647">
            <w:rPr>
              <w:i/>
              <w:iCs/>
              <w:color w:val="000000" w:themeColor="text1"/>
            </w:rPr>
          </w:rPrChange>
        </w:rPr>
        <w:t>Functional</w:t>
      </w:r>
      <w:proofErr w:type="spellEnd"/>
      <w:proofErr w:type="spellEnd"/>
      <w:proofErr w:type="spellEnd"/>
      <w:proofErr w:type="spellEnd"/>
      <w:ins w:author="Salvatore Salernitano" w:date="2019-01-09T11:20:30.7609674" w:id="1709243160">
        <w:r w:rsidRPr="5FF987E4" w:rsidR="0A26443F">
          <w:rPr>
            <w:i w:val="1"/>
            <w:iCs w:val="1"/>
            <w:color w:val="000000" w:themeColor="text1"/>
            <w:lang w:val="it-IT"/>
            <w:rPrChange w:author="Salvatore Salernitano" w:date="2019-01-17T11:10:24.9439985" w:id="922881497">
              <w:rPr>
                <w:i/>
                <w:iCs/>
                <w:color w:val="000000" w:themeColor="text1"/>
              </w:rPr>
            </w:rPrChange>
          </w:rPr>
          <w:t xml:space="preserve"> </w:t>
        </w:r>
      </w:ins>
      <w:proofErr w:type="spellEnd"/>
      <w:del w:author="Salvatore Salernitano" w:date="2019-01-09T11:20:30.7609674" w:id="1636214838">
        <w:r w:rsidRPr="4F9376E4" w:rsidDel="0A26443F">
          <w:rPr>
            <w:i w:val="1"/>
            <w:iCs w:val="1"/>
            <w:color w:val="000000" w:themeColor="text1"/>
            <w:lang w:val="it-IT"/>
            <w:rPrChange w:author="Salvatore Salernitano" w:date="2019-01-09T11:19:30.1119914" w:id="290650904">
              <w:rPr>
                <w:i/>
                <w:iCs/>
                <w:color w:val="000000" w:themeColor="text1"/>
              </w:rPr>
            </w:rPrChange>
          </w:rPr>
          <w:delText xml:space="preserve"> </w:delText>
        </w:r>
      </w:del>
      <w:proofErr w:type="spellStart"/>
      <w:proofErr w:type="spellStart"/>
      <w:proofErr w:type="spellStart"/>
      <w:proofErr w:type="spellStart"/>
      <w:proofErr w:type="spellStart"/>
      <w:r w:rsidRPr="5FF987E4">
        <w:rPr>
          <w:i w:val="1"/>
          <w:iCs w:val="1"/>
          <w:color w:val="000000" w:themeColor="text1"/>
          <w:lang w:val="it-IT"/>
          <w:rPrChange w:author="Salvatore Salernitano" w:date="2019-01-17T11:10:24.9439985" w:id="696">
            <w:rPr>
              <w:i/>
              <w:iCs/>
              <w:color w:val="000000" w:themeColor="text1"/>
            </w:rPr>
          </w:rPrChange>
        </w:rPr>
        <w:t>Scalability</w:t>
      </w:r>
      <w:proofErr w:type="spellEnd"/>
      <w:proofErr w:type="spellEnd"/>
      <w:proofErr w:type="spellEnd"/>
      <w:proofErr w:type="spellEnd"/>
      <w:proofErr w:type="spellEnd"/>
      <w:r w:rsidRPr="00634BB8">
        <w:rPr>
          <w:color w:val="000000" w:themeColor="text1"/>
          <w:lang w:val="it-IT"/>
          <w:rPrChange w:author="Lorenzo Salvi" w:date="2019-01-07T14:25:00Z" w:id="1312965762">
            <w:rPr>
              <w:color w:val="000000" w:themeColor="text1"/>
            </w:rPr>
          </w:rPrChange>
        </w:rPr>
        <w:t xml:space="preserve">.</w:t>
      </w:r>
      <w:ins w:author="Salvatore Salernitano" w:date="2019-01-09T11:20:30.7609674" w:id="2004655566">
        <w:r w:rsidRPr="00634BB8" w:rsidR="0A26443F">
          <w:rPr>
            <w:color w:val="000000" w:themeColor="text1"/>
            <w:lang w:val="it-IT"/>
            <w:rPrChange w:author="Lorenzo Salvi" w:date="2019-01-07T14:25:00Z" w:id="697">
              <w:rPr>
                <w:color w:val="000000" w:themeColor="text1"/>
              </w:rPr>
            </w:rPrChange>
          </w:rPr>
          <w:t xml:space="preserve"> </w:t>
        </w:r>
      </w:ins>
      <w:r w:rsidRPr="00634BB8">
        <w:rPr>
          <w:color w:val="000000" w:themeColor="text1"/>
          <w:lang w:val="it-IT"/>
          <w:rPrChange w:author="Lorenzo Salvi" w:date="2019-01-07T14:27:00Z" w:id="1441227367">
            <w:rPr>
              <w:color w:val="000000" w:themeColor="text1"/>
            </w:rPr>
          </w:rPrChange>
        </w:rPr>
        <w:t xml:space="preserve">I</w:t>
      </w:r>
      <w:ins w:author="Salvatore Salernitano" w:date="2019-01-09T11:20:30.7609674" w:id="1140113348">
        <w:r w:rsidRPr="00634BB8" w:rsidR="0A26443F">
          <w:rPr>
            <w:color w:val="000000" w:themeColor="text1"/>
            <w:lang w:val="it-IT"/>
            <w:rPrChange w:author="Lorenzo Salvi" w:date="2019-01-07T14:27:00Z" w:id="1499697348">
              <w:rPr>
                <w:color w:val="000000" w:themeColor="text1"/>
              </w:rPr>
            </w:rPrChange>
          </w:rPr>
          <w:t xml:space="preserve"> </w:t>
        </w:r>
      </w:ins>
      <w:ins w:author="Lorenzo Salvi" w:date="2019-01-09T11:18:30.0969027" w:id="561144637">
        <w:del w:author="Salvatore Salernitano" w:date="2019-01-09T11:20:30.7609674" w:id="1921169654">
          <w:r w:rsidRPr="00634BB8" w:rsidDel="0A26443F" w:rsidR="6CB8F17F">
            <w:rPr>
              <w:color w:val="000000" w:themeColor="text1"/>
              <w:lang w:val="it-IT"/>
              <w:rPrChange w:author="Lorenzo Salvi" w:date="2019-01-07T14:27:00Z" w:id="250565252">
                <w:rPr>
                  <w:color w:val="000000" w:themeColor="text1"/>
                </w:rPr>
              </w:rPrChange>
            </w:rPr>
            <w:delText xml:space="preserve"> </w:delText>
          </w:r>
        </w:del>
      </w:ins>
      <w:proofErr w:type="spellStart"/>
      <w:proofErr w:type="gramStart"/>
      <w:proofErr w:type="spellStart"/>
      <w:proofErr w:type="spellStart"/>
      <w:proofErr w:type="spellStart"/>
      <w:proofErr w:type="spellStart"/>
      <w:r w:rsidRPr="00634BB8">
        <w:rPr>
          <w:color w:val="000000" w:themeColor="text1"/>
          <w:lang w:val="it-IT"/>
          <w:rPrChange w:author="Lorenzo Salvi" w:date="2019-01-07T14:27:00Z" w:id="1751115360">
            <w:rPr>
              <w:color w:val="000000" w:themeColor="text1"/>
            </w:rPr>
          </w:rPrChange>
        </w:rPr>
        <w:t>components</w:t>
      </w:r>
      <w:proofErr w:type="spellEnd"/>
      <w:proofErr w:type="spellEnd"/>
      <w:proofErr w:type="spellEnd"/>
      <w:proofErr w:type="spellEnd"/>
      <w:ins w:author="Salvatore Salernitano" w:date="2019-01-09T11:21:32.05003" w:id="478109412">
        <w:r w:rsidRPr="00634BB8" w:rsidR="52026700">
          <w:rPr>
            <w:color w:val="000000" w:themeColor="text1"/>
            <w:lang w:val="it-IT"/>
            <w:rPrChange w:author="Lorenzo Salvi" w:date="2019-01-07T14:27:00Z" w:id="1257684690">
              <w:rPr>
                <w:color w:val="000000" w:themeColor="text1"/>
              </w:rPr>
            </w:rPrChange>
          </w:rPr>
          <w:t xml:space="preserve"> </w:t>
        </w:r>
      </w:ins>
      <w:proofErr w:type="spellEnd"/>
      <w:del w:author="Lorenzo Salvi" w:date="2019-01-09T11:18:30.0969027" w:id="598466904">
        <w:r w:rsidRPr="00634BB8" w:rsidDel="6CB8F17F">
          <w:rPr>
            <w:color w:val="000000" w:themeColor="text1"/>
            <w:lang w:val="it-IT"/>
            <w:rPrChange w:author="Lorenzo Salvi" w:date="2019-01-07T14:27:00Z" w:id="698">
              <w:rPr>
                <w:color w:val="000000" w:themeColor="text1"/>
              </w:rPr>
            </w:rPrChange>
          </w:rPr>
          <w:delText xml:space="preserve"> “</w:delText>
        </w:r>
        <w:r w:rsidRPr="0467C10E" w:rsidDel="6CB8F17F">
          <w:rPr>
            <w:i w:val="1"/>
            <w:iCs w:val="1"/>
            <w:color w:val="000000" w:themeColor="text1"/>
            <w:u w:val="single"/>
            <w:lang w:val="it-IT"/>
            <w:rPrChange w:author="Lorenzo Salvi" w:date="2019-01-09T11:17:29.8792634" w:id="699">
              <w:rPr>
                <w:i/>
                <w:iCs/>
                <w:color w:val="000000" w:themeColor="text1"/>
                <w:u w:val="single"/>
              </w:rPr>
            </w:rPrChange>
          </w:rPr>
          <w:delText>Segnale</w:delText>
        </w:r>
        <w:r w:rsidRPr="00634BB8" w:rsidDel="6CB8F17F">
          <w:rPr>
            <w:color w:val="000000" w:themeColor="text1"/>
            <w:lang w:val="it-IT"/>
            <w:rPrChange w:author="Lorenzo Salvi" w:date="2019-01-07T14:27:00Z" w:id="782990332">
              <w:rPr>
                <w:color w:val="000000" w:themeColor="text1"/>
              </w:rPr>
            </w:rPrChange>
          </w:rPr>
          <w:delText xml:space="preserve">”,</w:delText>
        </w:r>
      </w:del>
      <w:del w:author="Salvatore Salernitano" w:date="2019-01-09T11:20:30.7609674" w:id="1793809349">
        <w:r w:rsidRPr="00634BB8" w:rsidDel="0A26443F">
          <w:rPr>
            <w:color w:val="000000" w:themeColor="text1"/>
            <w:lang w:val="it-IT"/>
            <w:rPrChange w:author="Lorenzo Salvi" w:date="2019-01-07T14:27:00Z" w:id="1916113993">
              <w:rPr>
                <w:color w:val="000000" w:themeColor="text1"/>
              </w:rPr>
            </w:rPrChange>
          </w:rPr>
          <w:delText xml:space="preserve"> </w:delText>
        </w:r>
      </w:del>
      <w:r w:rsidRPr="00634BB8">
        <w:rPr>
          <w:color w:val="000000" w:themeColor="text1"/>
          <w:lang w:val="it-IT"/>
          <w:rPrChange w:author="Lorenzo Salvi" w:date="2019-01-07T14:27:00Z" w:id="700">
            <w:rPr>
              <w:color w:val="000000" w:themeColor="text1"/>
            </w:rPr>
          </w:rPrChange>
        </w:rPr>
        <w:t xml:space="preserve">“</w:t>
      </w:r>
      <w:proofErr w:type="gramEnd"/>
      <w:r w:rsidRPr="5FF987E4">
        <w:rPr>
          <w:i w:val="1"/>
          <w:iCs w:val="1"/>
          <w:color w:val="000000" w:themeColor="text1"/>
          <w:u w:val="single"/>
          <w:lang w:val="it-IT"/>
          <w:rPrChange w:author="Salvatore Salernitano" w:date="2019-01-17T11:10:24.9439985" w:id="701">
            <w:rPr>
              <w:i/>
              <w:iCs/>
              <w:color w:val="000000" w:themeColor="text1"/>
              <w:u w:val="single"/>
            </w:rPr>
          </w:rPrChange>
        </w:rPr>
        <w:t>Amministratore</w:t>
      </w:r>
      <w:r w:rsidRPr="00634BB8">
        <w:rPr>
          <w:color w:val="000000" w:themeColor="text1"/>
          <w:lang w:val="it-IT"/>
          <w:rPrChange w:author="Lorenzo Salvi" w:date="2019-01-07T14:27:00Z" w:id="702">
            <w:rPr>
              <w:color w:val="000000" w:themeColor="text1"/>
            </w:rPr>
          </w:rPrChange>
        </w:rPr>
        <w:t>”</w:t>
      </w:r>
      <w:proofErr w:type="gramStart"/>
      <w:proofErr w:type="gramStart"/>
      <w:proofErr w:type="gramStart"/>
      <w:proofErr w:type="gramStart"/>
      <w:proofErr w:type="gramStart"/>
      <w:r w:rsidRPr="5FF987E4">
        <w:rPr>
          <w:i w:val="1"/>
          <w:iCs w:val="1"/>
          <w:color w:val="000000" w:themeColor="text1"/>
          <w:u w:val="single"/>
          <w:lang w:val="it-IT"/>
          <w:rPrChange w:author="Salvatore Salernitano" w:date="2019-01-17T11:10:24.9439985" w:id="705096881">
            <w:rPr>
              <w:i/>
              <w:iCs/>
              <w:color w:val="000000" w:themeColor="text1"/>
              <w:u w:val="single"/>
            </w:rPr>
          </w:rPrChange>
        </w:rPr>
        <w:t>,</w:t>
      </w:r>
      <w:r w:rsidRPr="5FF987E4">
        <w:rPr>
          <w:i w:val="0"/>
          <w:iCs w:val="0"/>
          <w:color w:val="000000" w:themeColor="text1"/>
          <w:u w:val="none"/>
          <w:lang w:val="it-IT"/>
          <w:rPrChange w:author="Salvatore Salernitano" w:date="2019-01-17T11:10:24.9439985" w:id="376702055">
            <w:rPr>
              <w:i/>
              <w:iCs/>
              <w:color w:val="000000" w:themeColor="text1"/>
              <w:u w:val="single"/>
            </w:rPr>
          </w:rPrChange>
        </w:rPr>
        <w:t>”</w:t>
      </w:r>
      <w:r w:rsidRPr="5FF987E4">
        <w:rPr>
          <w:i w:val="1"/>
          <w:iCs w:val="1"/>
          <w:color w:val="000000" w:themeColor="text1"/>
          <w:u w:val="single"/>
          <w:lang w:val="it-IT"/>
          <w:rPrChange w:author="Salvatore Salernitano" w:date="2019-01-17T11:10:24.9439985" w:id="703">
            <w:rPr>
              <w:i/>
              <w:iCs/>
              <w:color w:val="000000" w:themeColor="text1"/>
              <w:u w:val="single"/>
            </w:rPr>
          </w:rPrChange>
        </w:rPr>
        <w:t>Area</w:t>
      </w:r>
      <w:proofErr w:type="gramEnd"/>
      <w:proofErr w:type="gramEnd"/>
      <w:proofErr w:type="gramEnd"/>
      <w:proofErr w:type="gramEnd"/>
      <w:proofErr w:type="gramEnd"/>
      <w:r w:rsidRPr="5FF987E4">
        <w:rPr>
          <w:i w:val="0"/>
          <w:iCs w:val="0"/>
          <w:color w:val="000000" w:themeColor="text1"/>
          <w:u w:val="none"/>
          <w:lang w:val="it-IT"/>
          <w:rPrChange w:author="Salvatore Salernitano" w:date="2019-01-17T11:10:24.9439985" w:id="1246104275">
            <w:rPr>
              <w:i/>
              <w:iCs/>
              <w:color w:val="000000" w:themeColor="text1"/>
              <w:u w:val="single"/>
            </w:rPr>
          </w:rPrChange>
        </w:rPr>
        <w:t>”</w:t>
      </w:r>
      <w:ins w:author="Salvatore Salernitano" w:date="2019-01-09T11:21:32.05003" w:id="2001036243">
        <w:r w:rsidRPr="5FF987E4" w:rsidR="52026700">
          <w:rPr>
            <w:i w:val="1"/>
            <w:iCs w:val="1"/>
            <w:color w:val="000000" w:themeColor="text1"/>
            <w:u w:val="single"/>
            <w:lang w:val="it-IT"/>
            <w:rPrChange w:author="Salvatore Salernitano" w:date="2019-01-17T11:10:24.9439985" w:id="1898598874">
              <w:rPr>
                <w:i/>
                <w:iCs/>
                <w:color w:val="000000" w:themeColor="text1"/>
                <w:u w:val="single"/>
              </w:rPr>
            </w:rPrChange>
          </w:rPr>
          <w:t>,</w:t>
        </w:r>
      </w:ins>
      <w:del w:author="Salvatore Salernitano" w:date="2019-01-09T11:21:32.05003" w:id="1847614601">
        <w:r w:rsidRPr="0A26443F" w:rsidDel="52026700">
          <w:rPr>
            <w:i w:val="1"/>
            <w:iCs w:val="1"/>
            <w:color w:val="000000" w:themeColor="text1"/>
            <w:u w:val="single"/>
            <w:lang w:val="it-IT"/>
            <w:rPrChange w:author="Salvatore Salernitano" w:date="2019-01-09T11:20:30.7609674" w:id="1859881931">
              <w:rPr>
                <w:i/>
                <w:iCs/>
                <w:color w:val="000000" w:themeColor="text1"/>
                <w:u w:val="single"/>
              </w:rPr>
            </w:rPrChange>
          </w:rPr>
          <w:delText>.</w:delText>
        </w:r>
      </w:del>
      <w:r w:rsidRPr="5FF987E4">
        <w:rPr>
          <w:i w:val="0"/>
          <w:iCs w:val="0"/>
          <w:color w:val="000000" w:themeColor="text1"/>
          <w:u w:val="none"/>
          <w:lang w:val="it-IT"/>
          <w:rPrChange w:author="Salvatore Salernitano" w:date="2019-01-17T11:10:24.9439985" w:id="1333558763">
            <w:rPr>
              <w:i/>
              <w:iCs/>
              <w:color w:val="000000" w:themeColor="text1"/>
              <w:u w:val="single"/>
            </w:rPr>
          </w:rPrChange>
        </w:rPr>
        <w:t>”</w:t>
      </w:r>
      <w:del w:author="Lorenzo Salvi" w:date="2019-01-09T11:18:30.0969027" w:id="1717989141">
        <w:r w:rsidRPr="0467C10E" w:rsidDel="6CB8F17F">
          <w:rPr>
            <w:i w:val="1"/>
            <w:iCs w:val="1"/>
            <w:color w:val="000000" w:themeColor="text1"/>
            <w:u w:val="single"/>
            <w:lang w:val="it-IT"/>
            <w:rPrChange w:author="Lorenzo Salvi" w:date="2019-01-09T11:17:29.8792634" w:id="1108389998">
              <w:rPr>
                <w:i/>
                <w:iCs/>
                <w:color w:val="000000" w:themeColor="text1"/>
                <w:u w:val="single"/>
              </w:rPr>
            </w:rPrChange>
          </w:rPr>
          <w:delText>Backup</w:delText>
        </w:r>
      </w:del>
      <w:proofErr w:type="spellStart"/>
      <w:proofErr w:type="spellStart"/>
      <w:proofErr w:type="spellStart"/>
      <w:proofErr w:type="spellStart"/>
      <w:proofErr w:type="spellStart"/>
      <w:r w:rsidRPr="5FF987E4">
        <w:rPr>
          <w:i w:val="1"/>
          <w:iCs w:val="1"/>
          <w:color w:val="000000" w:themeColor="text1"/>
          <w:u w:val="single"/>
          <w:lang w:val="it-IT"/>
          <w:rPrChange w:author="Salvatore Salernitano" w:date="2019-01-17T11:10:24.9439985" w:id="831253271">
            <w:rPr>
              <w:i/>
              <w:iCs/>
              <w:color w:val="000000" w:themeColor="text1"/>
              <w:u w:val="single"/>
            </w:rPr>
          </w:rPrChange>
        </w:rPr>
        <w:t>Valori</w:t>
      </w:r>
      <w:ins w:author="Lorenzo Salvi" w:date="2019-01-09T11:18:30.0969027" w:id="2141806549">
        <w:r w:rsidRPr="5FF987E4" w:rsidR="6CB8F17F">
          <w:rPr>
            <w:i w:val="1"/>
            <w:iCs w:val="1"/>
            <w:color w:val="000000" w:themeColor="text1"/>
            <w:u w:val="single"/>
            <w:lang w:val="it-IT"/>
            <w:rPrChange w:author="Salvatore Salernitano" w:date="2019-01-17T11:10:24.9439985" w:id="585726893">
              <w:rPr>
                <w:i/>
                <w:iCs/>
                <w:color w:val="000000" w:themeColor="text1"/>
                <w:u w:val="single"/>
              </w:rPr>
            </w:rPrChange>
          </w:rPr>
          <w:t>Ambientali</w:t>
        </w:r>
        <w:proofErr w:type="spellEnd"/>
        <w:proofErr w:type="spellEnd"/>
        <w:proofErr w:type="spellEnd"/>
        <w:proofErr w:type="spellEnd"/>
        <w:proofErr w:type="spellEnd"/>
      </w:ins>
      <w:r w:rsidRPr="5FF987E4">
        <w:rPr>
          <w:i w:val="0"/>
          <w:iCs w:val="0"/>
          <w:color w:val="000000" w:themeColor="text1"/>
          <w:u w:val="none"/>
          <w:lang w:val="it-IT"/>
          <w:rPrChange w:author="Salvatore Salernitano" w:date="2019-01-17T11:10:24.9439985" w:id="1682256828">
            <w:rPr>
              <w:i/>
              <w:iCs/>
              <w:color w:val="000000" w:themeColor="text1"/>
              <w:u w:val="single"/>
            </w:rPr>
          </w:rPrChange>
        </w:rPr>
        <w:t>”</w:t>
      </w:r>
      <w:ins w:author="Salvatore Salernitano" w:date="2019-01-09T11:21:32.05003" w:id="1764269271">
        <w:r w:rsidRPr="5FF987E4" w:rsidR="52026700">
          <w:rPr>
            <w:i w:val="1"/>
            <w:iCs w:val="1"/>
            <w:color w:val="000000" w:themeColor="text1"/>
            <w:u w:val="single"/>
            <w:lang w:val="it-IT"/>
            <w:rPrChange w:author="Salvatore Salernitano" w:date="2019-01-17T11:10:24.9439985" w:id="1720452173">
              <w:rPr>
                <w:i/>
                <w:iCs/>
                <w:color w:val="000000" w:themeColor="text1"/>
                <w:u w:val="single"/>
              </w:rPr>
            </w:rPrChange>
          </w:rPr>
          <w:t xml:space="preserve">, </w:t>
        </w:r>
      </w:ins>
      <w:del w:author="Salvatore Salernitano" w:date="2019-01-09T11:21:32.05003" w:id="1831363655">
        <w:r w:rsidRPr="0A26443F" w:rsidDel="52026700">
          <w:rPr>
            <w:i w:val="1"/>
            <w:iCs w:val="1"/>
            <w:color w:val="000000" w:themeColor="text1"/>
            <w:u w:val="single"/>
            <w:lang w:val="it-IT"/>
            <w:rPrChange w:author="Salvatore Salernitano" w:date="2019-01-09T11:20:30.7609674" w:id="951620610">
              <w:rPr>
                <w:i/>
                <w:iCs/>
                <w:color w:val="000000" w:themeColor="text1"/>
                <w:u w:val="single"/>
              </w:rPr>
            </w:rPrChange>
          </w:rPr>
          <w:delText>,</w:delText>
        </w:r>
      </w:del>
      <w:r w:rsidRPr="5FF987E4">
        <w:rPr>
          <w:i w:val="0"/>
          <w:iCs w:val="0"/>
          <w:color w:val="000000" w:themeColor="text1"/>
          <w:u w:val="none"/>
          <w:lang w:val="it-IT"/>
          <w:rPrChange w:author="Salvatore Salernitano" w:date="2019-01-17T11:10:24.9439985" w:id="2098678597">
            <w:rPr>
              <w:i/>
              <w:iCs/>
              <w:color w:val="000000" w:themeColor="text1"/>
              <w:u w:val="single"/>
            </w:rPr>
          </w:rPrChange>
        </w:rPr>
        <w:t>”</w:t>
      </w:r>
      <w:proofErr w:type="spellStart"/>
      <w:proofErr w:type="spellStart"/>
      <w:proofErr w:type="spellStart"/>
      <w:proofErr w:type="spellStart"/>
      <w:proofErr w:type="spellStart"/>
      <w:r w:rsidRPr="5FF987E4">
        <w:rPr>
          <w:i w:val="1"/>
          <w:iCs w:val="1"/>
          <w:color w:val="000000" w:themeColor="text1"/>
          <w:u w:val="single"/>
          <w:lang w:val="it-IT"/>
          <w:rPrChange w:author="Salvatore Salernitano" w:date="2019-01-17T11:10:24.9439985" w:id="620453347">
            <w:rPr>
              <w:i/>
              <w:iCs/>
              <w:color w:val="000000" w:themeColor="text1"/>
              <w:u w:val="single"/>
            </w:rPr>
          </w:rPrChange>
        </w:rPr>
        <w:t>Edificio”</w:t>
      </w:r>
      <w:ins w:author="Salvatore Salernitano" w:date="2019-01-09T11:21:32.05003" w:id="371794125">
        <w:r w:rsidRPr="5FF987E4" w:rsidR="52026700">
          <w:rPr>
            <w:i w:val="1"/>
            <w:iCs w:val="1"/>
            <w:color w:val="000000" w:themeColor="text1"/>
            <w:u w:val="single"/>
            <w:lang w:val="it-IT"/>
            <w:rPrChange w:author="Salvatore Salernitano" w:date="2019-01-17T11:10:24.9439985" w:id="1694329933">
              <w:rPr>
                <w:i/>
                <w:iCs/>
                <w:color w:val="000000" w:themeColor="text1"/>
                <w:u w:val="single"/>
              </w:rPr>
            </w:rPrChange>
          </w:rPr>
          <w:t>,</w:t>
        </w:r>
      </w:ins>
      <w:del w:author="Salvatore Salernitano" w:date="2019-01-09T11:21:32.05003" w:id="817683559">
        <w:r w:rsidRPr="0A26443F" w:rsidDel="52026700">
          <w:rPr>
            <w:i w:val="1"/>
            <w:iCs w:val="1"/>
            <w:color w:val="000000" w:themeColor="text1"/>
            <w:u w:val="single"/>
            <w:lang w:val="it-IT"/>
            <w:rPrChange w:author="Salvatore Salernitano" w:date="2019-01-09T11:20:30.7609674" w:id="1774191618">
              <w:rPr>
                <w:i/>
                <w:iCs/>
                <w:color w:val="000000" w:themeColor="text1"/>
                <w:u w:val="single"/>
              </w:rPr>
            </w:rPrChange>
          </w:rPr>
          <w:delText>,</w:delText>
        </w:r>
      </w:del>
      <w:r w:rsidRPr="5FF987E4">
        <w:rPr>
          <w:i w:val="1"/>
          <w:iCs w:val="1"/>
          <w:color w:val="000000" w:themeColor="text1"/>
          <w:u w:val="single"/>
          <w:lang w:val="it-IT"/>
          <w:rPrChange w:author="Salvatore Salernitano" w:date="2019-01-17T11:10:24.9439985" w:id="1516945451">
            <w:rPr>
              <w:i/>
              <w:iCs/>
              <w:color w:val="000000" w:themeColor="text1"/>
              <w:u w:val="single"/>
            </w:rPr>
          </w:rPrChange>
        </w:rPr>
        <w:t>”Piano</w:t>
      </w:r>
      <w:proofErr w:type="spellEnd"/>
      <w:proofErr w:type="spellEnd"/>
      <w:proofErr w:type="spellEnd"/>
      <w:proofErr w:type="spellEnd"/>
      <w:proofErr w:type="spellEnd"/>
      <w:r w:rsidRPr="5FF987E4">
        <w:rPr>
          <w:i w:val="1"/>
          <w:iCs w:val="1"/>
          <w:color w:val="000000" w:themeColor="text1"/>
          <w:u w:val="single"/>
          <w:lang w:val="it-IT"/>
          <w:rPrChange w:author="Salvatore Salernitano" w:date="2019-01-17T11:10:24.9439985" w:id="704">
            <w:rPr>
              <w:i/>
              <w:iCs/>
              <w:color w:val="000000" w:themeColor="text1"/>
              <w:u w:val="single"/>
            </w:rPr>
          </w:rPrChange>
        </w:rPr>
        <w:t>”,</w:t>
      </w:r>
      <w:del w:author="Lorenzo Salvi" w:date="2019-01-09T11:18:30.0969027" w:id="564047848">
        <w:r w:rsidRPr="6CB8F17F" w:rsidDel="6CB8F17F">
          <w:rPr>
            <w:i w:val="1"/>
            <w:iCs w:val="1"/>
            <w:color w:val="000000" w:themeColor="text1"/>
            <w:u w:val="single"/>
            <w:lang w:val="it-IT"/>
            <w:rPrChange w:author="Lorenzo Salvi" w:date="2019-01-09T11:18:30.0969027" w:id="181765870">
              <w:rPr>
                <w:i/>
                <w:iCs/>
                <w:color w:val="000000" w:themeColor="text1"/>
                <w:u w:val="single"/>
              </w:rPr>
            </w:rPrChange>
          </w:rPr>
          <w:delText>”Ticket”</w:delText>
        </w:r>
      </w:del>
      <w:r w:rsidRPr="00634BB8">
        <w:rPr>
          <w:color w:val="000000" w:themeColor="text1"/>
          <w:lang w:val="it-IT"/>
          <w:rPrChange w:author="Lorenzo Salvi" w:date="2019-01-07T14:27:00Z" w:id="705">
            <w:rPr>
              <w:color w:val="000000" w:themeColor="text1"/>
            </w:rPr>
          </w:rPrChange>
        </w:rPr>
        <w:t xml:space="preserve"> rappresentano gli oggetti che verranno utilizzati nel </w:t>
      </w:r>
      <w:r w:rsidRPr="5FF987E4">
        <w:rPr>
          <w:b w:val="1"/>
          <w:bCs w:val="1"/>
          <w:i w:val="1"/>
          <w:iCs w:val="1"/>
          <w:color w:val="000000" w:themeColor="text1"/>
          <w:lang w:val="it-IT"/>
          <w:rPrChange w:author="Salvatore Salernitano" w:date="2019-01-17T11:10:24.9439985" w:id="706">
            <w:rPr>
              <w:b/>
              <w:bCs/>
              <w:i/>
              <w:iCs/>
              <w:color w:val="000000" w:themeColor="text1"/>
            </w:rPr>
          </w:rPrChange>
        </w:rPr>
        <w:t>Model</w:t>
      </w:r>
      <w:r w:rsidRPr="00634BB8">
        <w:rPr>
          <w:color w:val="000000" w:themeColor="text1"/>
          <w:lang w:val="it-IT"/>
          <w:rPrChange w:author="Lorenzo Salvi" w:date="2019-01-07T14:27:00Z" w:id="67897312">
            <w:rPr>
              <w:color w:val="000000" w:themeColor="text1"/>
            </w:rPr>
          </w:rPrChange>
        </w:rPr>
        <w:t>.</w:t>
      </w:r>
    </w:p>
    <w:p xmlns:wp14="http://schemas.microsoft.com/office/word/2010/wordml" w:rsidRPr="00634BB8" w:rsidR="00BC1783" w:rsidDel="2D421592" w:rsidP="52026700" w:rsidRDefault="00BC1783" w14:paraId="31420087" wp14:textId="150D2A8E">
      <w:pPr>
        <w:pStyle w:val="Normale"/>
        <w:widowControl w:val="0"/>
        <w:autoSpaceDE w:val="0"/>
        <w:autoSpaceDN w:val="0"/>
        <w:adjustRightInd w:val="0"/>
        <w:rPr>
          <w:del w:author="Salvatore Salernitano" w:date="2019-01-09T11:22:32.4374472" w:id="106718723"/>
          <w:color w:val="000000" w:themeColor="text1" w:themeTint="FF" w:themeShade="FF"/>
          <w:lang w:val="it-IT"/>
          <w:rPrChange w:author="Salvatore Salernitano" w:date="2019-01-09T11:21:32.05003" w:id="85384863">
            <w:rPr/>
          </w:rPrChange>
        </w:rPr>
        <w:pPrChange w:author="Salvatore Salernitano" w:date="2019-01-09T11:21:32.05003" w:id="639281283">
          <w:pPr>
            <w:widowControl w:val="0"/>
            <w:autoSpaceDE w:val="0"/>
            <w:autoSpaceDN w:val="0"/>
            <w:adjustRightInd w:val="0"/>
          </w:pPr>
        </w:pPrChange>
      </w:pPr>
    </w:p>
    <w:p xmlns:wp14="http://schemas.microsoft.com/office/word/2010/wordml" w:rsidRPr="00634BB8" w:rsidR="00DD7C24" w:rsidDel="2D421592" w:rsidP="00DD7C24" w:rsidRDefault="00DD7C24" w14:paraId="74869460" wp14:textId="77777777">
      <w:pPr>
        <w:rPr>
          <w:del w:author="Salvatore Salernitano" w:date="2019-01-09T11:22:32.4374472" w:id="518687060"/>
          <w:lang w:val="it-IT"/>
          <w:rPrChange w:author="Lorenzo Salvi" w:date="2019-01-07T14:27:00Z" w:id="708">
            <w:rPr/>
          </w:rPrChange>
        </w:rPr>
      </w:pPr>
    </w:p>
    <w:p xmlns:wp14="http://schemas.microsoft.com/office/word/2010/wordml" w:rsidRPr="00634BB8" w:rsidR="00BC1783" w:rsidDel="2D421592" w:rsidP="00C37553" w:rsidRDefault="00BC1783" w14:paraId="187F57B8" wp14:textId="77777777">
      <w:pPr>
        <w:pStyle w:val="Titolo"/>
        <w:spacing w:line="360" w:lineRule="auto"/>
        <w:rPr>
          <w:del w:author="Salvatore Salernitano" w:date="2019-01-09T11:22:32.4374472" w:id="1964526295"/>
          <w:rStyle w:val="Enfasiintensa"/>
          <w:sz w:val="28"/>
          <w:lang w:val="it-IT"/>
          <w:rPrChange w:author="Lorenzo Salvi" w:date="2019-01-07T14:27:00Z" w:id="709">
            <w:rPr>
              <w:rStyle w:val="Enfasiintensa"/>
              <w:sz w:val="28"/>
            </w:rPr>
          </w:rPrChange>
        </w:rPr>
      </w:pPr>
    </w:p>
    <w:p xmlns:wp14="http://schemas.microsoft.com/office/word/2010/wordml" w:rsidRPr="00634BB8" w:rsidR="00BC1783" w:rsidDel="2D421592" w:rsidP="00C37553" w:rsidRDefault="00BC1783" w14:paraId="54738AF4" wp14:textId="77777777">
      <w:pPr>
        <w:pStyle w:val="Titolo"/>
        <w:spacing w:line="360" w:lineRule="auto"/>
        <w:rPr>
          <w:del w:author="Salvatore Salernitano" w:date="2019-01-09T11:22:32.4374472" w:id="9465788"/>
          <w:rStyle w:val="Enfasiintensa"/>
          <w:sz w:val="28"/>
          <w:lang w:val="it-IT"/>
          <w:rPrChange w:author="Lorenzo Salvi" w:date="2019-01-07T14:27:00Z" w:id="710">
            <w:rPr>
              <w:rStyle w:val="Enfasiintensa"/>
              <w:sz w:val="28"/>
            </w:rPr>
          </w:rPrChange>
        </w:rPr>
      </w:pPr>
    </w:p>
    <w:p xmlns:wp14="http://schemas.microsoft.com/office/word/2010/wordml" w:rsidRPr="00634BB8" w:rsidR="00BC1783" w:rsidDel="2D421592" w:rsidP="00C37553" w:rsidRDefault="00BC1783" w14:paraId="46ABBD8F" wp14:textId="77777777">
      <w:pPr>
        <w:pStyle w:val="Titolo"/>
        <w:spacing w:line="360" w:lineRule="auto"/>
        <w:rPr>
          <w:del w:author="Salvatore Salernitano" w:date="2019-01-09T11:22:32.4374472" w:id="862053181"/>
          <w:rStyle w:val="Enfasiintensa"/>
          <w:sz w:val="28"/>
          <w:lang w:val="it-IT"/>
          <w:rPrChange w:author="Lorenzo Salvi" w:date="2019-01-07T14:27:00Z" w:id="711">
            <w:rPr>
              <w:rStyle w:val="Enfasiintensa"/>
              <w:sz w:val="28"/>
            </w:rPr>
          </w:rPrChange>
        </w:rPr>
      </w:pPr>
    </w:p>
    <w:p xmlns:wp14="http://schemas.microsoft.com/office/word/2010/wordml" w:rsidRPr="00634BB8" w:rsidR="00BC1783" w:rsidDel="2D421592" w:rsidP="00C37553" w:rsidRDefault="00BC1783" w14:paraId="06BBA33E" wp14:textId="77777777">
      <w:pPr>
        <w:pStyle w:val="Titolo"/>
        <w:spacing w:line="360" w:lineRule="auto"/>
        <w:rPr>
          <w:del w:author="Salvatore Salernitano" w:date="2019-01-09T11:22:32.4374472" w:id="1150064719"/>
          <w:rStyle w:val="Enfasiintensa"/>
          <w:sz w:val="28"/>
          <w:lang w:val="it-IT"/>
          <w:rPrChange w:author="Lorenzo Salvi" w:date="2019-01-07T14:27:00Z" w:id="712">
            <w:rPr>
              <w:rStyle w:val="Enfasiintensa"/>
              <w:sz w:val="28"/>
            </w:rPr>
          </w:rPrChange>
        </w:rPr>
      </w:pPr>
    </w:p>
    <w:p xmlns:wp14="http://schemas.microsoft.com/office/word/2010/wordml" w:rsidRPr="00634BB8" w:rsidR="00BC1783" w:rsidDel="2D421592" w:rsidP="00C37553" w:rsidRDefault="00BC1783" w14:paraId="464FCBC1" wp14:textId="77777777">
      <w:pPr>
        <w:pStyle w:val="Titolo"/>
        <w:spacing w:line="360" w:lineRule="auto"/>
        <w:rPr>
          <w:del w:author="Salvatore Salernitano" w:date="2019-01-09T11:22:32.4374472" w:id="253607389"/>
          <w:rStyle w:val="Enfasiintensa"/>
          <w:sz w:val="28"/>
          <w:lang w:val="it-IT"/>
          <w:rPrChange w:author="Lorenzo Salvi" w:date="2019-01-07T14:27:00Z" w:id="713">
            <w:rPr>
              <w:rStyle w:val="Enfasiintensa"/>
              <w:sz w:val="28"/>
            </w:rPr>
          </w:rPrChange>
        </w:rPr>
      </w:pPr>
    </w:p>
    <w:p xmlns:wp14="http://schemas.microsoft.com/office/word/2010/wordml" w:rsidRPr="00634BB8" w:rsidR="00BC1783" w:rsidDel="2D421592" w:rsidP="00C37553" w:rsidRDefault="00BC1783" w14:paraId="5C8C6B09" wp14:textId="77777777">
      <w:pPr>
        <w:pStyle w:val="Titolo"/>
        <w:spacing w:line="360" w:lineRule="auto"/>
        <w:rPr>
          <w:del w:author="Salvatore Salernitano" w:date="2019-01-09T11:22:32.4374472" w:id="1182658053"/>
          <w:rStyle w:val="Enfasiintensa"/>
          <w:sz w:val="28"/>
          <w:lang w:val="it-IT"/>
          <w:rPrChange w:author="Lorenzo Salvi" w:date="2019-01-07T14:27:00Z" w:id="714">
            <w:rPr>
              <w:rStyle w:val="Enfasiintensa"/>
              <w:sz w:val="28"/>
            </w:rPr>
          </w:rPrChange>
        </w:rPr>
      </w:pPr>
    </w:p>
    <w:p xmlns:wp14="http://schemas.microsoft.com/office/word/2010/wordml" w:rsidRPr="00634BB8" w:rsidR="00BC1783" w:rsidDel="2D421592" w:rsidP="00C37553" w:rsidRDefault="00BC1783" w14:paraId="3382A365" wp14:textId="77777777">
      <w:pPr>
        <w:pStyle w:val="Titolo"/>
        <w:spacing w:line="360" w:lineRule="auto"/>
        <w:rPr>
          <w:del w:author="Salvatore Salernitano" w:date="2019-01-09T11:22:32.4374472" w:id="1588706386"/>
          <w:rStyle w:val="Enfasiintensa"/>
          <w:sz w:val="28"/>
          <w:lang w:val="it-IT"/>
          <w:rPrChange w:author="Lorenzo Salvi" w:date="2019-01-07T14:27:00Z" w:id="715">
            <w:rPr>
              <w:rStyle w:val="Enfasiintensa"/>
              <w:sz w:val="28"/>
            </w:rPr>
          </w:rPrChange>
        </w:rPr>
      </w:pPr>
    </w:p>
    <w:p xmlns:wp14="http://schemas.microsoft.com/office/word/2010/wordml" w:rsidRPr="00634BB8" w:rsidR="00BC1783" w:rsidDel="2D421592" w:rsidP="00C37553" w:rsidRDefault="00BC1783" w14:paraId="5C71F136" wp14:textId="77777777">
      <w:pPr>
        <w:pStyle w:val="Titolo"/>
        <w:spacing w:line="360" w:lineRule="auto"/>
        <w:rPr>
          <w:del w:author="Salvatore Salernitano" w:date="2019-01-09T11:22:32.4374472" w:id="194935245"/>
          <w:rStyle w:val="Enfasiintensa"/>
          <w:sz w:val="28"/>
          <w:lang w:val="it-IT"/>
          <w:rPrChange w:author="Lorenzo Salvi" w:date="2019-01-07T14:27:00Z" w:id="716">
            <w:rPr>
              <w:rStyle w:val="Enfasiintensa"/>
              <w:sz w:val="28"/>
            </w:rPr>
          </w:rPrChange>
        </w:rPr>
      </w:pPr>
    </w:p>
    <w:p xmlns:wp14="http://schemas.microsoft.com/office/word/2010/wordml" w:rsidRPr="00634BB8" w:rsidR="00BC1783" w:rsidDel="2D421592" w:rsidP="00C37553" w:rsidRDefault="00BC1783" w14:paraId="62199465" wp14:textId="77777777">
      <w:pPr>
        <w:pStyle w:val="Titolo"/>
        <w:spacing w:line="360" w:lineRule="auto"/>
        <w:rPr>
          <w:del w:author="Salvatore Salernitano" w:date="2019-01-09T11:22:32.4374472" w:id="1149849982"/>
          <w:rStyle w:val="Enfasiintensa"/>
          <w:sz w:val="28"/>
          <w:lang w:val="it-IT"/>
          <w:rPrChange w:author="Lorenzo Salvi" w:date="2019-01-07T14:27:00Z" w:id="717">
            <w:rPr>
              <w:rStyle w:val="Enfasiintensa"/>
              <w:sz w:val="28"/>
            </w:rPr>
          </w:rPrChange>
        </w:rPr>
      </w:pPr>
    </w:p>
    <w:p xmlns:wp14="http://schemas.microsoft.com/office/word/2010/wordml" w:rsidRPr="00634BB8" w:rsidR="00BC1783" w:rsidDel="2D421592" w:rsidP="00C37553" w:rsidRDefault="00BC1783" w14:paraId="0DA123B1" wp14:textId="77777777">
      <w:pPr>
        <w:pStyle w:val="Titolo"/>
        <w:spacing w:line="360" w:lineRule="auto"/>
        <w:rPr>
          <w:del w:author="Salvatore Salernitano" w:date="2019-01-09T11:22:32.4374472" w:id="796190177"/>
          <w:rStyle w:val="Enfasiintensa"/>
          <w:sz w:val="28"/>
          <w:lang w:val="it-IT"/>
          <w:rPrChange w:author="Lorenzo Salvi" w:date="2019-01-07T14:27:00Z" w:id="718">
            <w:rPr>
              <w:rStyle w:val="Enfasiintensa"/>
              <w:sz w:val="28"/>
            </w:rPr>
          </w:rPrChange>
        </w:rPr>
      </w:pPr>
    </w:p>
    <w:p xmlns:wp14="http://schemas.microsoft.com/office/word/2010/wordml" w:rsidRPr="00634BB8" w:rsidR="00BC1783" w:rsidDel="2D421592" w:rsidP="00C37553" w:rsidRDefault="00BC1783" w14:paraId="4C4CEA3D" wp14:textId="77777777">
      <w:pPr>
        <w:pStyle w:val="Titolo"/>
        <w:spacing w:line="360" w:lineRule="auto"/>
        <w:rPr>
          <w:del w:author="Salvatore Salernitano" w:date="2019-01-09T11:22:32.4374472" w:id="777526633"/>
          <w:rStyle w:val="Enfasiintensa"/>
          <w:sz w:val="28"/>
          <w:lang w:val="it-IT"/>
          <w:rPrChange w:author="Lorenzo Salvi" w:date="2019-01-07T14:27:00Z" w:id="719">
            <w:rPr>
              <w:rStyle w:val="Enfasiintensa"/>
              <w:sz w:val="28"/>
            </w:rPr>
          </w:rPrChange>
        </w:rPr>
      </w:pPr>
    </w:p>
    <w:p xmlns:wp14="http://schemas.microsoft.com/office/word/2010/wordml" w:rsidRPr="00634BB8" w:rsidR="00BC1783" w:rsidDel="2D421592" w:rsidP="00C37553" w:rsidRDefault="00BC1783" w14:paraId="50895670" wp14:textId="77777777">
      <w:pPr>
        <w:pStyle w:val="Titolo"/>
        <w:spacing w:line="360" w:lineRule="auto"/>
        <w:rPr>
          <w:del w:author="Salvatore Salernitano" w:date="2019-01-09T11:22:32.4374472" w:id="449246705"/>
          <w:rStyle w:val="Enfasiintensa"/>
          <w:sz w:val="28"/>
          <w:lang w:val="it-IT"/>
          <w:rPrChange w:author="Lorenzo Salvi" w:date="2019-01-07T14:27:00Z" w:id="720">
            <w:rPr>
              <w:rStyle w:val="Enfasiintensa"/>
              <w:sz w:val="28"/>
            </w:rPr>
          </w:rPrChange>
        </w:rPr>
      </w:pPr>
    </w:p>
    <w:p xmlns:wp14="http://schemas.microsoft.com/office/word/2010/wordml" w:rsidRPr="00634BB8" w:rsidR="00BC1783" w:rsidDel="2D421592" w:rsidP="00C37553" w:rsidRDefault="00BC1783" w14:paraId="38C1F859" wp14:textId="77777777">
      <w:pPr>
        <w:pStyle w:val="Titolo"/>
        <w:spacing w:line="360" w:lineRule="auto"/>
        <w:rPr>
          <w:del w:author="Salvatore Salernitano" w:date="2019-01-09T11:22:32.4374472" w:id="987873359"/>
          <w:rStyle w:val="Enfasiintensa"/>
          <w:sz w:val="28"/>
          <w:lang w:val="it-IT"/>
          <w:rPrChange w:author="Lorenzo Salvi" w:date="2019-01-07T14:27:00Z" w:id="721">
            <w:rPr>
              <w:rStyle w:val="Enfasiintensa"/>
              <w:sz w:val="28"/>
            </w:rPr>
          </w:rPrChange>
        </w:rPr>
      </w:pPr>
    </w:p>
    <w:p xmlns:wp14="http://schemas.microsoft.com/office/word/2010/wordml" w:rsidRPr="00634BB8" w:rsidR="00BC1783" w:rsidDel="2D421592" w:rsidP="00C37553" w:rsidRDefault="00BC1783" w14:paraId="0C8FE7CE" wp14:textId="77777777">
      <w:pPr>
        <w:pStyle w:val="Titolo"/>
        <w:spacing w:line="360" w:lineRule="auto"/>
        <w:rPr>
          <w:del w:author="Salvatore Salernitano" w:date="2019-01-09T11:22:32.4374472" w:id="227417581"/>
          <w:rStyle w:val="Enfasiintensa"/>
          <w:sz w:val="28"/>
          <w:lang w:val="it-IT"/>
          <w:rPrChange w:author="Lorenzo Salvi" w:date="2019-01-07T14:27:00Z" w:id="722">
            <w:rPr>
              <w:rStyle w:val="Enfasiintensa"/>
              <w:sz w:val="28"/>
            </w:rPr>
          </w:rPrChange>
        </w:rPr>
      </w:pPr>
    </w:p>
    <w:p xmlns:wp14="http://schemas.microsoft.com/office/word/2010/wordml" w:rsidRPr="00634BB8" w:rsidR="00BC1783" w:rsidDel="2D421592" w:rsidP="00C37553" w:rsidRDefault="00BC1783" w14:paraId="41004F19" wp14:textId="77777777">
      <w:pPr>
        <w:pStyle w:val="Titolo"/>
        <w:spacing w:line="360" w:lineRule="auto"/>
        <w:rPr>
          <w:del w:author="Salvatore Salernitano" w:date="2019-01-09T11:22:32.4374472" w:id="1505516382"/>
          <w:rStyle w:val="Enfasiintensa"/>
          <w:sz w:val="28"/>
          <w:lang w:val="it-IT"/>
          <w:rPrChange w:author="Lorenzo Salvi" w:date="2019-01-07T14:27:00Z" w:id="723">
            <w:rPr>
              <w:rStyle w:val="Enfasiintensa"/>
              <w:sz w:val="28"/>
            </w:rPr>
          </w:rPrChange>
        </w:rPr>
      </w:pPr>
    </w:p>
    <w:p xmlns:wp14="http://schemas.microsoft.com/office/word/2010/wordml" w:rsidRPr="00634BB8" w:rsidR="00BC1783" w:rsidDel="2D421592" w:rsidP="00C37553" w:rsidRDefault="00BC1783" w14:paraId="67C0C651" wp14:textId="77777777">
      <w:pPr>
        <w:pStyle w:val="Titolo"/>
        <w:spacing w:line="360" w:lineRule="auto"/>
        <w:rPr>
          <w:del w:author="Salvatore Salernitano" w:date="2019-01-09T11:22:32.4374472" w:id="1827510571"/>
          <w:rStyle w:val="Enfasiintensa"/>
          <w:sz w:val="28"/>
          <w:lang w:val="it-IT"/>
          <w:rPrChange w:author="Lorenzo Salvi" w:date="2019-01-07T14:27:00Z" w:id="724">
            <w:rPr>
              <w:rStyle w:val="Enfasiintensa"/>
              <w:sz w:val="28"/>
            </w:rPr>
          </w:rPrChange>
        </w:rPr>
      </w:pPr>
    </w:p>
    <w:p xmlns:wp14="http://schemas.microsoft.com/office/word/2010/wordml" w:rsidRPr="00634BB8" w:rsidR="00BC1783" w:rsidDel="2D421592" w:rsidP="00C37553" w:rsidRDefault="00BC1783" w14:paraId="308D56CC" wp14:textId="77777777">
      <w:pPr>
        <w:pStyle w:val="Titolo"/>
        <w:spacing w:line="360" w:lineRule="auto"/>
        <w:rPr>
          <w:del w:author="Salvatore Salernitano" w:date="2019-01-09T11:22:32.4374472" w:id="1401586107"/>
          <w:rStyle w:val="Enfasiintensa"/>
          <w:sz w:val="28"/>
          <w:lang w:val="it-IT"/>
          <w:rPrChange w:author="Lorenzo Salvi" w:date="2019-01-07T14:27:00Z" w:id="725">
            <w:rPr>
              <w:rStyle w:val="Enfasiintensa"/>
              <w:sz w:val="28"/>
            </w:rPr>
          </w:rPrChange>
        </w:rPr>
      </w:pPr>
    </w:p>
    <w:p w:rsidR="2D421592" w:rsidP="2D421592" w:rsidRDefault="2D421592" w14:paraId="18DD108A">
      <w:pPr>
        <w:pStyle w:val="Normale"/>
        <w:rPr>
          <w:color w:val="000000" w:themeColor="text1" w:themeTint="FF" w:themeShade="FF"/>
          <w:lang w:val="it-IT"/>
          <w:rPrChange w:author="Salvatore Salernitano" w:date="2019-01-09T11:22:32.4374472" w:id="1981271061">
            <w:rPr/>
          </w:rPrChange>
        </w:rPr>
        <w:pPrChange w:author="Salvatore Salernitano" w:date="2019-01-09T11:22:32.4374472" w:id="2070298954">
          <w:pPr/>
        </w:pPrChange>
      </w:pPr>
    </w:p>
    <w:p xmlns:wp14="http://schemas.microsoft.com/office/word/2010/wordml" w:rsidRPr="00634BB8" w:rsidR="00BC1783" w:rsidDel="2D421592" w:rsidP="00C37553" w:rsidRDefault="00BC1783" w14:paraId="797E50C6" wp14:textId="77777777">
      <w:pPr>
        <w:pStyle w:val="Titolo"/>
        <w:spacing w:line="360" w:lineRule="auto"/>
        <w:rPr>
          <w:del w:author="Salvatore Salernitano" w:date="2019-01-09T11:22:32.4374472" w:id="1148835837"/>
          <w:rStyle w:val="Enfasiintensa"/>
          <w:sz w:val="28"/>
          <w:lang w:val="it-IT"/>
          <w:rPrChange w:author="Lorenzo Salvi" w:date="2019-01-07T14:27:00Z" w:id="726">
            <w:rPr>
              <w:rStyle w:val="Enfasiintensa"/>
              <w:sz w:val="28"/>
            </w:rPr>
          </w:rPrChange>
        </w:rPr>
      </w:pPr>
    </w:p>
    <w:p xmlns:wp14="http://schemas.microsoft.com/office/word/2010/wordml" w:rsidRPr="00634BB8" w:rsidR="00BC1783" w:rsidDel="2D421592" w:rsidP="00C37553" w:rsidRDefault="00BC1783" w14:paraId="7B04FA47" wp14:textId="77777777">
      <w:pPr>
        <w:pStyle w:val="Titolo"/>
        <w:spacing w:line="360" w:lineRule="auto"/>
        <w:rPr>
          <w:del w:author="Salvatore Salernitano" w:date="2019-01-09T11:22:32.4374472" w:id="332771252"/>
          <w:rStyle w:val="Enfasiintensa"/>
          <w:sz w:val="28"/>
          <w:lang w:val="it-IT"/>
          <w:rPrChange w:author="Lorenzo Salvi" w:date="2019-01-07T14:27:00Z" w:id="727">
            <w:rPr>
              <w:rStyle w:val="Enfasiintensa"/>
              <w:sz w:val="28"/>
            </w:rPr>
          </w:rPrChange>
        </w:rPr>
      </w:pPr>
    </w:p>
    <w:p xmlns:wp14="http://schemas.microsoft.com/office/word/2010/wordml" w:rsidRPr="00634BB8" w:rsidR="00BC1783" w:rsidDel="2D421592" w:rsidP="00C37553" w:rsidRDefault="00BC1783" w14:paraId="568C698B" wp14:textId="77777777">
      <w:pPr>
        <w:pStyle w:val="Titolo"/>
        <w:spacing w:line="360" w:lineRule="auto"/>
        <w:rPr>
          <w:del w:author="Salvatore Salernitano" w:date="2019-01-09T11:22:32.4374472" w:id="170700364"/>
          <w:rStyle w:val="Enfasiintensa"/>
          <w:sz w:val="28"/>
          <w:lang w:val="it-IT"/>
          <w:rPrChange w:author="Lorenzo Salvi" w:date="2019-01-07T14:27:00Z" w:id="728">
            <w:rPr>
              <w:rStyle w:val="Enfasiintensa"/>
              <w:sz w:val="28"/>
            </w:rPr>
          </w:rPrChange>
        </w:rPr>
      </w:pPr>
    </w:p>
    <w:p xmlns:wp14="http://schemas.microsoft.com/office/word/2010/wordml" w:rsidRPr="00C37553" w:rsidR="00AC6DF4" w:rsidP="5955ADF9" w:rsidRDefault="009131BF" w14:paraId="26E2B7DD" wp14:textId="4247067E" wp14:noSpellErr="1">
      <w:pPr>
        <w:pStyle w:val="Titolo"/>
        <w:spacing w:line="360" w:lineRule="auto"/>
        <w:rPr>
          <w:rStyle w:val="Enfasiintensa"/>
          <w:sz w:val="28"/>
          <w:szCs w:val="28"/>
          <w:rPrChange w:author="Salvatore Salernitano" w:date="2019-01-16T14:53:45.1903545" w:id="59608673">
            <w:rPr/>
          </w:rPrChange>
        </w:rPr>
        <w:pPrChange w:author="Salvatore Salernitano" w:date="2019-01-16T14:53:45.1903545" w:id="1416143263">
          <w:pPr>
            <w:pStyle w:val="Titolo"/>
          </w:pPr>
        </w:pPrChange>
      </w:pPr>
      <w:r w:rsidRPr="2D421592">
        <w:rPr>
          <w:rStyle w:val="Enfasiintensa"/>
          <w:sz w:val="28"/>
          <w:szCs w:val="28"/>
          <w:rPrChange w:author="Salvatore Salernitano" w:date="2019-01-09T11:22:32.4374472" w:id="1243928769">
            <w:rPr>
              <w:rStyle w:val="Enfasiintensa"/>
              <w:sz w:val="28"/>
            </w:rPr>
          </w:rPrChange>
        </w:rPr>
        <w:lastRenderedPageBreak/>
        <w:t>C.2 The dynamic vie</w:t>
      </w:r>
      <w:r w:rsidRPr="2D421592" w:rsidR="000157E0">
        <w:rPr>
          <w:rStyle w:val="Enfasiintensa"/>
          <w:sz w:val="28"/>
          <w:szCs w:val="28"/>
          <w:rPrChange w:author="Salvatore Salernitano" w:date="2019-01-09T11:22:32.4374472" w:id="1063356439">
            <w:rPr>
              <w:rStyle w:val="Enfasiintensa"/>
              <w:sz w:val="28"/>
            </w:rPr>
          </w:rPrChange>
        </w:rPr>
        <w:t>w of the software architecture</w:t>
      </w:r>
      <w:r w:rsidRPr="2D421592">
        <w:rPr>
          <w:rStyle w:val="Enfasiintensa"/>
          <w:sz w:val="28"/>
          <w:szCs w:val="28"/>
          <w:rPrChange w:author="Salvatore Salernitano" w:date="2019-01-09T11:22:32.4374472" w:id="1023615449">
            <w:rPr>
              <w:rStyle w:val="Enfasiintensa"/>
              <w:sz w:val="28"/>
            </w:rPr>
          </w:rPrChange>
        </w:rPr>
        <w:t>: Sequence Diagram</w:t>
      </w:r>
    </w:p>
    <w:p xmlns:wp14="http://schemas.microsoft.com/office/word/2010/wordml" w:rsidRPr="00634BB8" w:rsidR="00BC1783" w:rsidP="00BC1783" w:rsidRDefault="00BC1783" w14:paraId="6BDE1016" wp14:textId="77777777">
      <w:pPr>
        <w:widowControl w:val="0"/>
        <w:autoSpaceDE w:val="0"/>
        <w:autoSpaceDN w:val="0"/>
        <w:adjustRightInd w:val="0"/>
        <w:spacing w:after="300" w:line="360" w:lineRule="auto"/>
        <w:rPr>
          <w:lang w:val="it-IT"/>
          <w:rPrChange w:author="Lorenzo Salvi" w:date="2019-01-07T14:25:00Z" w:id="729">
            <w:rPr/>
          </w:rPrChange>
        </w:rPr>
      </w:pPr>
      <w:r w:rsidRPr="00634BB8">
        <w:rPr>
          <w:lang w:val="it-IT"/>
          <w:rPrChange w:author="Lorenzo Salvi" w:date="2019-01-07T14:25:00Z" w:id="730">
            <w:rPr/>
          </w:rPrChange>
        </w:rPr>
        <w:t xml:space="preserve">Il team ha deciso di utilizzare </w:t>
      </w:r>
      <w:r w:rsidRPr="00634BB8">
        <w:rPr>
          <w:b/>
          <w:bCs/>
          <w:lang w:val="it-IT"/>
          <w:rPrChange w:author="Lorenzo Salvi" w:date="2019-01-07T14:25:00Z" w:id="731">
            <w:rPr>
              <w:b/>
              <w:bCs/>
            </w:rPr>
          </w:rPrChange>
        </w:rPr>
        <w:t xml:space="preserve">MagicDraw </w:t>
      </w:r>
      <w:r w:rsidRPr="00634BB8">
        <w:rPr>
          <w:lang w:val="it-IT"/>
          <w:rPrChange w:author="Lorenzo Salvi" w:date="2019-01-07T14:25:00Z" w:id="732">
            <w:rPr/>
          </w:rPrChange>
        </w:rPr>
        <w:t>per modellare il Sequence Diagram:</w:t>
      </w:r>
    </w:p>
    <w:p xmlns:wp14="http://schemas.microsoft.com/office/word/2010/wordml" w:rsidR="00BC1783" w:rsidDel="2D421592" w:rsidP="78816F43" w:rsidRDefault="00BC1783" w14:paraId="354E726D" w14:noSpellErr="1" wp14:textId="7DA2EEE9">
      <w:pPr>
        <w:widowControl w:val="0"/>
        <w:autoSpaceDE w:val="0"/>
        <w:autoSpaceDN w:val="0"/>
        <w:adjustRightInd w:val="0"/>
        <w:spacing w:after="300" w:line="360" w:lineRule="auto"/>
        <w:rPr>
          <w:ins w:author="Salvatore Salernitano" w:date="2019-01-16T14:55:46.9197187" w:id="150126568"/>
        </w:rPr>
      </w:pPr>
      <w:ins w:author="Salvatore Salernitano" w:date="2019-01-16T15:37:41.5644382" w:id="1559408330">
        <w:r w:rsidRPr="78816F43" w:rsidR="78816F43">
          <w:rPr>
            <w:b w:val="1"/>
            <w:bCs w:val="1"/>
            <w:i w:val="1"/>
            <w:iCs w:val="1"/>
            <w:color w:val="FF0000"/>
          </w:rPr>
          <w:t xml:space="preserve">SEQUENCE </w:t>
        </w:r>
      </w:ins>
      <w:del w:author="Salvatore Salernitano" w:date="2019-01-16T15:37:41.5644382" w:id="1659811266">
        <w:r w:rsidRPr="164A2FDB" w:rsidDel="78816F43">
          <w:rPr>
            <w:b w:val="1"/>
            <w:bCs w:val="1"/>
            <w:i w:val="1"/>
            <w:iCs w:val="1"/>
            <w:color w:val="FF0000"/>
          </w:rPr>
          <w:delText xml:space="preserve">SEQUENCE </w:delText>
        </w:r>
      </w:del>
      <w:r w:rsidRPr="78816F43">
        <w:rPr>
          <w:b w:val="1"/>
          <w:bCs w:val="1"/>
          <w:i w:val="1"/>
          <w:iCs w:val="1"/>
          <w:color w:val="FF0000"/>
        </w:rPr>
        <w:t>DIAGRAM SCENARIO 2: INVIO SEGNALE</w:t>
      </w:r>
    </w:p>
    <w:p xmlns:wp14="http://schemas.microsoft.com/office/word/2010/wordml" w:rsidR="00BC1783" w:rsidDel="2D421592" w:rsidP="00BC1783" w:rsidRDefault="00BC1783" w14:paraId="623ADD98" wp14:textId="77777777">
      <w:pPr>
        <w:widowControl w:val="0"/>
        <w:autoSpaceDE w:val="0"/>
        <w:autoSpaceDN w:val="0"/>
        <w:adjustRightInd w:val="0"/>
        <w:spacing w:after="300" w:line="360" w:lineRule="auto"/>
        <w:rPr>
          <w:del w:author="Salvatore Salernitano" w:date="2019-01-09T11:22:32.4374472" w:id="788031905"/>
        </w:rPr>
      </w:pPr>
    </w:p>
    <w:p xmlns:wp14="http://schemas.microsoft.com/office/word/2010/wordml" w:rsidR="00BC1783" w:rsidDel="164A2FDB" w:rsidP="00BC1783" w:rsidRDefault="00BC1783" wp14:textId="77777777" w14:paraId="0A41A2AC" w14:noSpellErr="1">
      <w:pPr>
        <w:widowControl w:val="0"/>
        <w:autoSpaceDE w:val="0"/>
        <w:autoSpaceDN w:val="0"/>
        <w:adjustRightInd w:val="0"/>
        <w:spacing w:after="300" w:line="360" w:lineRule="auto"/>
        <w:rPr>
          <w:ins w:author="Salvatore Salernitano" w:date="2019-01-16T14:53:45.1903545" w:id="444106800"/>
          <w:del w:author="Salvatore Salernitano" w:date="2019-01-16T14:55:46.9197187" w:id="816359995"/>
        </w:rPr>
      </w:pPr>
      <w:del w:author="Ludovico Di Federico" w:date="2019-01-16T11:07:59.1096568" w:id="1946561466">
        <w:r w:rsidDel="2386A31F">
          <w:rPr>
            <w:noProof/>
          </w:rPr>
          <w:drawing>
            <wp:inline xmlns:wp14="http://schemas.microsoft.com/office/word/2010/wordprocessingDrawing" distT="0" distB="0" distL="0" distR="0" wp14:anchorId="439C01A9" wp14:editId="52F877E0">
              <wp:extent cx="6181724" cy="4610537"/>
              <wp:effectExtent l="0" t="0" r="0" b="0"/>
              <wp:docPr id="452164259" name="Immagine 45216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181724" cy="4610537"/>
                      </a:xfrm>
                      <a:prstGeom prst="rect">
                        <a:avLst/>
                      </a:prstGeom>
                    </pic:spPr>
                  </pic:pic>
                </a:graphicData>
              </a:graphic>
            </wp:inline>
          </w:drawing>
        </w:r>
      </w:del>
    </w:p>
    <w:p w:rsidR="164A2FDB" w:rsidDel="3AD718C5" w:rsidP="47DDCB5C" w:rsidRDefault="164A2FDB" w14:paraId="2E88E9D8" w14:noSpellErr="1" w14:textId="46094217">
      <w:pPr>
        <w:pStyle w:val="Normale"/>
        <w:spacing w:after="300" w:line="360" w:lineRule="auto"/>
        <w:rPr>
          <w:del w:author="Salvatore Salernitano" w:date="2019-01-16T14:59:48.4127595" w:id="419956622"/>
          <w:b w:val="1"/>
          <w:bCs w:val="1"/>
          <w:i w:val="1"/>
          <w:iCs w:val="1"/>
          <w:color w:val="FF0000"/>
          <w:rPrChange w:author="Salvatore Salernitano" w:date="2019-01-16T14:56:47.5110673" w:id="412441630">
            <w:rPr/>
          </w:rPrChange>
        </w:rPr>
        <w:pPrChange w:author="Salvatore Salernitano" w:date="2019-01-16T14:56:47.5110673" w:id="625716486">
          <w:pPr/>
        </w:pPrChange>
      </w:pPr>
      <w:ins w:author="Salvatore Salernitano" w:date="2019-01-16T14:56:47.5110673" w:id="174699773">
        <w:r w:rsidRPr="5FF987E4" w:rsidR="47DDCB5C">
          <w:rPr>
            <w:b w:val="1"/>
            <w:bCs w:val="1"/>
            <w:i w:val="1"/>
            <w:iCs w:val="1"/>
            <w:color w:val="FF0000"/>
            <w:rPrChange w:author="Salvatore Salernitano" w:date="2019-01-17T11:10:24.9439985" w:id="1017507083">
              <w:rPr/>
            </w:rPrChange>
          </w:rPr>
          <w:t xml:space="preserve">   </w:t>
        </w:r>
      </w:ins>
      <w:ins w:author="Salvatore Salernitano" w:date="2019-01-16T15:17:56.4627685" w:id="1088892826">
        <w:r w:rsidRPr="5FF987E4" w:rsidR="2231CF3D">
          <w:rPr>
            <w:b w:val="1"/>
            <w:bCs w:val="1"/>
            <w:i w:val="1"/>
            <w:iCs w:val="1"/>
            <w:color w:val="FF0000"/>
            <w:rPrChange w:author="Salvatore Salernitano" w:date="2019-01-17T11:10:24.9439985" w:id="1364400820">
              <w:rPr/>
            </w:rPrChange>
          </w:rPr>
          <w:t xml:space="preserve">               </w:t>
        </w:r>
      </w:ins>
      <w:ins w:author="Salvatore Salernitano" w:date="2019-01-16T14:56:47.5110673" w:id="1417997033">
        <w:r>
          <w:drawing>
            <wp:inline wp14:editId="49877477" wp14:anchorId="441110B6">
              <wp:extent cx="4128261" cy="3437164"/>
              <wp:effectExtent l="0" t="0" r="0" b="0"/>
              <wp:docPr id="292756525" name="Immagine" title=""/>
              <wp:cNvGraphicFramePr>
                <a:graphicFrameLocks noChangeAspect="1"/>
              </wp:cNvGraphicFramePr>
              <a:graphic>
                <a:graphicData uri="http://schemas.openxmlformats.org/drawingml/2006/picture">
                  <pic:pic>
                    <pic:nvPicPr>
                      <pic:cNvPr id="0" name="Immagine"/>
                      <pic:cNvPicPr/>
                    </pic:nvPicPr>
                    <pic:blipFill>
                      <a:blip r:embed="Rb8bc1ca1e0aa4d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28261" cy="3437164"/>
                      </a:xfrm>
                      <a:prstGeom prst="rect">
                        <a:avLst/>
                      </a:prstGeom>
                    </pic:spPr>
                  </pic:pic>
                </a:graphicData>
              </a:graphic>
            </wp:inline>
          </w:drawing>
        </w:r>
      </w:ins>
    </w:p>
    <w:p xmlns:wp14="http://schemas.microsoft.com/office/word/2010/wordml" w:rsidR="00BC1783" w:rsidDel="5955ADF9" w:rsidP="7CE5330B" w:rsidRDefault="00BC1783" w14:paraId="1A939487" wp14:textId="20F88420">
      <w:pPr>
        <w:pStyle w:val="Normale"/>
        <w:widowControl w:val="0"/>
        <w:autoSpaceDE w:val="0"/>
        <w:autoSpaceDN w:val="0"/>
        <w:adjustRightInd w:val="0"/>
        <w:spacing w:after="300" w:line="360" w:lineRule="auto"/>
        <w:rPr>
          <w:del w:author="Salvatore Salernitano" w:date="2019-01-16T14:53:45.1903545" w:id="1207270692"/>
        </w:rPr>
        <w:pPrChange w:author="Salvatore Salernitano" w:date="2019-01-16T14:54:46.1771917" w:id="1944865551">
          <w:pPr>
            <w:widowControl w:val="0"/>
            <w:autoSpaceDE w:val="0"/>
            <w:autoSpaceDN w:val="0"/>
            <w:adjustRightInd w:val="0"/>
          </w:pPr>
        </w:pPrChange>
      </w:pPr>
    </w:p>
    <w:p w:rsidR="424616E9" w:rsidDel="5955ADF9" w:rsidP="424616E9" w:rsidRDefault="424616E9" w14:noSpellErr="1" w14:paraId="347EE6BE" w14:textId="5688C006">
      <w:pPr>
        <w:pStyle w:val="Normale"/>
        <w:spacing w:after="300" w:line="360" w:lineRule="auto"/>
        <w:rPr>
          <w:ins w:author="Ludovico Di Federico" w:date="2019-01-16T11:08:59.3998424" w:id="2053778221"/>
          <w:del w:author="Salvatore Salernitano" w:date="2019-01-16T14:53:45.1903545" w:id="1170846949"/>
          <w:b w:val="1"/>
          <w:bCs w:val="1"/>
          <w:i w:val="1"/>
          <w:iCs w:val="1"/>
          <w:color w:val="FF0000"/>
          <w:rPrChange w:author="Ludovico Di Federico" w:date="2019-01-16T11:08:59.3998424" w:id="1976237769">
            <w:rPr/>
          </w:rPrChange>
        </w:rPr>
        <w:pPrChange w:author="Ludovico Di Federico" w:date="2019-01-16T11:08:59.3998424" w:id="809288511">
          <w:pPr/>
        </w:pPrChange>
      </w:pPr>
    </w:p>
    <w:p w:rsidR="424616E9" w:rsidDel="5955ADF9" w:rsidP="424616E9" w:rsidRDefault="424616E9" w14:noSpellErr="1" w14:paraId="5296B577" w14:textId="6A9CCDAF">
      <w:pPr>
        <w:pStyle w:val="Normale"/>
        <w:spacing w:after="300" w:line="360" w:lineRule="auto"/>
        <w:rPr>
          <w:del w:author="Salvatore Salernitano" w:date="2019-01-16T14:53:45.1903545" w:id="1533444976"/>
          <w:b w:val="1"/>
          <w:bCs w:val="1"/>
          <w:i w:val="1"/>
          <w:iCs w:val="1"/>
          <w:color w:val="FF0000"/>
          <w:rPrChange w:author="Ludovico Di Federico" w:date="2019-01-16T11:08:59.3998424" w:id="624529455">
            <w:rPr/>
          </w:rPrChange>
        </w:rPr>
        <w:pPrChange w:author="Ludovico Di Federico" w:date="2019-01-16T11:08:59.3998424" w:id="1022355097">
          <w:pPr/>
        </w:pPrChange>
      </w:pPr>
    </w:p>
    <w:p w:rsidR="5955ADF9" w:rsidDel="7CE5330B" w:rsidP="5955ADF9" w:rsidRDefault="5955ADF9" w14:paraId="598D224F" w14:textId="730AD420">
      <w:pPr>
        <w:pStyle w:val="Normale"/>
        <w:spacing w:after="300" w:line="360" w:lineRule="auto"/>
        <w:rPr>
          <w:del w:author="Salvatore Salernitano" w:date="2019-01-16T14:54:46.1771917" w:id="1886354250"/>
          <w:b w:val="1"/>
          <w:bCs w:val="1"/>
          <w:i w:val="1"/>
          <w:iCs w:val="1"/>
          <w:color w:val="FF0000"/>
          <w:rPrChange w:author="Salvatore Salernitano" w:date="2019-01-16T14:53:45.1903545" w:id="2099483887">
            <w:rPr/>
          </w:rPrChange>
        </w:rPr>
        <w:pPrChange w:author="Salvatore Salernitano" w:date="2019-01-16T14:53:45.1903545" w:id="2123228036">
          <w:pPr/>
        </w:pPrChange>
      </w:pPr>
    </w:p>
    <w:p xmlns:wp14="http://schemas.microsoft.com/office/word/2010/wordml" w:rsidRPr="00634BB8" w:rsidR="00BC1783" w:rsidP="3DFBBF62" w:rsidRDefault="00BC1783" w14:paraId="2395916F" wp14:textId="0A697792">
      <w:pPr>
        <w:pStyle w:val="Normale"/>
        <w:widowControl w:val="0"/>
        <w:autoSpaceDE w:val="0"/>
        <w:autoSpaceDN w:val="0"/>
        <w:adjustRightInd w:val="0"/>
        <w:spacing w:after="300" w:line="360" w:lineRule="auto"/>
        <w:ind/>
        <w:jc w:val="center"/>
        <w:rPr>
          <w:lang w:val="it-IT"/>
          <w:rPrChange w:author="Salvatore Salernitano" w:date="2019-01-16T15:42:43.4397926" w:id="1692077158">
            <w:rPr/>
          </w:rPrChange>
        </w:rPr>
        <w:pPrChange w:author="Salvatore Salernitano" w:date="2019-01-16T15:42:43.4397926" w:id="573262321">
          <w:pPr>
            <w:widowControl w:val="0"/>
            <w:autoSpaceDE w:val="0"/>
            <w:autoSpaceDN w:val="0"/>
            <w:adjustRightInd w:val="0"/>
            <w:ind w:left="720" w:firstLine="720"/>
          </w:pPr>
        </w:pPrChange>
      </w:pPr>
      <w:ins w:author="Salvatore Salernitano" w:date="2019-01-16T14:59:48.4127595" w:id="839177978">
        <w:r w:rsidRPr="5FF987E4" w:rsidR="3AD718C5">
          <w:rPr>
            <w:b w:val="1"/>
            <w:bCs w:val="1"/>
            <w:i w:val="1"/>
            <w:iCs w:val="1"/>
            <w:color w:val="000000" w:themeColor="text1"/>
            <w:lang w:val="it-IT"/>
            <w:rPrChange w:author="Salvatore Salernitano" w:date="2019-01-17T11:10:24.9439985" w:id="1719879863">
              <w:rPr>
                <w:b/>
                <w:bCs/>
                <w:i/>
                <w:iCs/>
                <w:color w:val="000000" w:themeColor="text1"/>
              </w:rPr>
            </w:rPrChange>
          </w:rPr>
          <w:t xml:space="preserve">  </w:t>
        </w:r>
      </w:ins>
      <w:ins w:author="Salvatore Salernitano" w:date="2019-01-16T15:17:56.4627685" w:id="1979011375">
        <w:r w:rsidRPr="5FF987E4" w:rsidR="2231CF3D">
          <w:rPr>
            <w:b w:val="1"/>
            <w:bCs w:val="1"/>
            <w:i w:val="1"/>
            <w:iCs w:val="1"/>
            <w:color w:val="000000" w:themeColor="text1"/>
            <w:lang w:val="it-IT"/>
            <w:rPrChange w:author="Salvatore Salernitano" w:date="2019-01-17T11:10:24.9439985" w:id="1727953784">
              <w:rPr>
                <w:b/>
                <w:bCs/>
                <w:i/>
                <w:iCs/>
                <w:color w:val="000000" w:themeColor="text1"/>
              </w:rPr>
            </w:rPrChange>
          </w:rPr>
          <w:t xml:space="preserve">            </w:t>
        </w:r>
      </w:ins>
      <w:r w:rsidRPr="5FF987E4">
        <w:rPr>
          <w:b w:val="1"/>
          <w:bCs w:val="1"/>
          <w:i w:val="1"/>
          <w:iCs w:val="1"/>
          <w:color w:val="000000" w:themeColor="text1"/>
          <w:lang w:val="it-IT"/>
          <w:rPrChange w:author="Salvatore Salernitano" w:date="2019-01-17T11:10:24.9439985" w:id="1841039199">
            <w:rPr>
              <w:b/>
              <w:bCs/>
              <w:i/>
              <w:iCs/>
              <w:color w:val="000000" w:themeColor="text1"/>
            </w:rPr>
          </w:rPrChange>
        </w:rPr>
        <w:t xml:space="preserve">Fig. </w:t>
      </w:r>
      <w:ins w:author="Salvatore Salernitano" w:date="2019-01-16T15:13:53.7208682" w:id="97311819">
        <w:r w:rsidRPr="5FF987E4" w:rsidR="78D81302">
          <w:rPr>
            <w:b w:val="1"/>
            <w:bCs w:val="1"/>
            <w:i w:val="1"/>
            <w:iCs w:val="1"/>
            <w:color w:val="000000" w:themeColor="text1"/>
            <w:lang w:val="it-IT"/>
            <w:rPrChange w:author="Salvatore Salernitano" w:date="2019-01-17T11:10:24.9439985" w:id="1303374376">
              <w:rPr>
                <w:b/>
                <w:bCs/>
                <w:i/>
                <w:iCs/>
                <w:color w:val="000000" w:themeColor="text1"/>
              </w:rPr>
            </w:rPrChange>
          </w:rPr>
          <w:t xml:space="preserve">20</w:t>
        </w:r>
      </w:ins>
      <w:del w:author="Salvatore Salernitano" w:date="2019-01-16T15:13:53.7208682" w:id="1267340706">
        <w:r w:rsidRPr="32931E0A" w:rsidDel="78D81302">
          <w:rPr>
            <w:b w:val="1"/>
            <w:bCs w:val="1"/>
            <w:i w:val="1"/>
            <w:iCs w:val="1"/>
            <w:color w:val="000000" w:themeColor="text1"/>
            <w:lang w:val="it-IT"/>
            <w:rPrChange w:author="Salvatore Salernitano" w:date="2019-01-16T15:12:52.9901683" w:id="450919369">
              <w:rPr>
                <w:b/>
                <w:bCs/>
                <w:i/>
                <w:iCs/>
                <w:color w:val="000000" w:themeColor="text1"/>
              </w:rPr>
            </w:rPrChange>
          </w:rPr>
          <w:delText xml:space="preserve">11</w:delText>
        </w:r>
      </w:del>
      <w:r w:rsidRPr="5FF987E4">
        <w:rPr>
          <w:b w:val="1"/>
          <w:bCs w:val="1"/>
          <w:i w:val="1"/>
          <w:iCs w:val="1"/>
          <w:color w:val="000000" w:themeColor="text1"/>
          <w:lang w:val="it-IT"/>
          <w:rPrChange w:author="Salvatore Salernitano" w:date="2019-01-17T11:10:24.9439985" w:id="794082631">
            <w:rPr>
              <w:b/>
              <w:bCs/>
              <w:i/>
              <w:iCs/>
              <w:color w:val="000000" w:themeColor="text1"/>
            </w:rPr>
          </w:rPrChange>
        </w:rPr>
        <w:t xml:space="preserve">: </w:t>
      </w:r>
      <w:proofErr w:type="spellStart"/>
      <w:proofErr w:type="spellStart"/>
      <w:proofErr w:type="spellStart"/>
      <w:proofErr w:type="spellStart"/>
      <w:proofErr w:type="spellStart"/>
      <w:proofErr w:type="spellStart"/>
      <w:proofErr w:type="spellStart"/>
      <w:r w:rsidRPr="5FF987E4">
        <w:rPr>
          <w:b w:val="1"/>
          <w:bCs w:val="1"/>
          <w:i w:val="1"/>
          <w:iCs w:val="1"/>
          <w:color w:val="000000" w:themeColor="text1"/>
          <w:lang w:val="it-IT"/>
          <w:rPrChange w:author="Salvatore Salernitano" w:date="2019-01-17T11:10:24.9439985" w:id="35716721">
            <w:rPr>
              <w:b/>
              <w:bCs/>
              <w:i/>
              <w:iCs/>
              <w:color w:val="000000" w:themeColor="text1"/>
            </w:rPr>
          </w:rPrChange>
        </w:rPr>
        <w:t>Sequence</w:t>
      </w:r>
      <w:proofErr w:type="spellEnd"/>
      <w:proofErr w:type="spellEnd"/>
      <w:proofErr w:type="spellEnd"/>
      <w:proofErr w:type="spellEnd"/>
      <w:proofErr w:type="spellEnd"/>
      <w:proofErr w:type="spellEnd"/>
      <w:proofErr w:type="spellEnd"/>
      <w:r w:rsidRPr="5FF987E4">
        <w:rPr>
          <w:b w:val="1"/>
          <w:bCs w:val="1"/>
          <w:i w:val="1"/>
          <w:iCs w:val="1"/>
          <w:color w:val="000000" w:themeColor="text1"/>
          <w:lang w:val="it-IT"/>
          <w:rPrChange w:author="Salvatore Salernitano" w:date="2019-01-17T11:10:24.9439985" w:id="1946935623">
            <w:rPr>
              <w:b/>
              <w:bCs/>
              <w:i/>
              <w:iCs/>
              <w:color w:val="000000" w:themeColor="text1"/>
            </w:rPr>
          </w:rPrChange>
        </w:rPr>
        <w:t xml:space="preserve"> </w:t>
      </w:r>
      <w:proofErr w:type="spellStart"/>
      <w:proofErr w:type="spellStart"/>
      <w:proofErr w:type="spellStart"/>
      <w:proofErr w:type="spellStart"/>
      <w:proofErr w:type="spellStart"/>
      <w:proofErr w:type="spellStart"/>
      <w:proofErr w:type="spellStart"/>
      <w:r w:rsidRPr="5FF987E4">
        <w:rPr>
          <w:b w:val="1"/>
          <w:bCs w:val="1"/>
          <w:i w:val="1"/>
          <w:iCs w:val="1"/>
          <w:color w:val="000000" w:themeColor="text1"/>
          <w:lang w:val="it-IT"/>
          <w:rPrChange w:author="Salvatore Salernitano" w:date="2019-01-17T11:10:24.9439985" w:id="1672778061">
            <w:rPr>
              <w:b/>
              <w:bCs/>
              <w:i/>
              <w:iCs/>
              <w:color w:val="000000" w:themeColor="text1"/>
            </w:rPr>
          </w:rPrChange>
        </w:rPr>
        <w:t>Diagram</w:t>
      </w:r>
      <w:proofErr w:type="spellEnd"/>
      <w:proofErr w:type="spellEnd"/>
      <w:proofErr w:type="spellEnd"/>
      <w:proofErr w:type="spellEnd"/>
      <w:proofErr w:type="spellEnd"/>
      <w:proofErr w:type="spellEnd"/>
      <w:proofErr w:type="spellEnd"/>
      <w:r w:rsidRPr="5FF987E4">
        <w:rPr>
          <w:b w:val="1"/>
          <w:bCs w:val="1"/>
          <w:i w:val="1"/>
          <w:iCs w:val="1"/>
          <w:color w:val="000000" w:themeColor="text1"/>
          <w:lang w:val="it-IT"/>
          <w:rPrChange w:author="Salvatore Salernitano" w:date="2019-01-17T11:10:24.9439985" w:id="734">
            <w:rPr>
              <w:b/>
              <w:bCs/>
              <w:i/>
              <w:iCs/>
              <w:color w:val="000000" w:themeColor="text1"/>
            </w:rPr>
          </w:rPrChange>
        </w:rPr>
        <w:t xml:space="preserve"> inerente allo Scenario 2: INVIO SEGNALE</w:t>
      </w:r>
    </w:p>
    <w:p xmlns:wp14="http://schemas.microsoft.com/office/word/2010/wordml" w:rsidRPr="00634BB8" w:rsidR="00BC1783" w:rsidDel="3AD718C5" w:rsidP="00BC1783" w:rsidRDefault="00BC1783" w14:paraId="2438F17B" wp14:textId="77777777">
      <w:pPr>
        <w:widowControl w:val="0"/>
        <w:autoSpaceDE w:val="0"/>
        <w:autoSpaceDN w:val="0"/>
        <w:adjustRightInd w:val="0"/>
        <w:spacing w:line="257" w:lineRule="exact"/>
        <w:rPr>
          <w:del w:author="Salvatore Salernitano" w:date="2019-01-16T14:59:48.4127595" w:id="618202390"/>
          <w:lang w:val="it-IT"/>
          <w:rPrChange w:author="Lorenzo Salvi" w:date="2019-01-07T14:25:00Z" w:id="735">
            <w:rPr/>
          </w:rPrChange>
        </w:rPr>
      </w:pPr>
      <w:del w:author="Salvatore Salernitano" w:date="2019-01-16T14:59:48.4127595" w:id="1713602711">
        <w:r w:rsidRPr="00634BB8" w:rsidDel="3AD718C5">
          <w:rPr>
            <w:color w:val="000000" w:themeColor="text1"/>
            <w:lang w:val="it-IT"/>
            <w:rPrChange w:author="Lorenzo Salvi" w:date="2019-01-07T14:25:00Z" w:id="736">
              <w:rPr>
                <w:color w:val="000000" w:themeColor="text1"/>
              </w:rPr>
            </w:rPrChange>
          </w:rPr>
          <w:delText xml:space="preserve">Il </w:delText>
        </w:r>
        <w:r w:rsidRPr="00634BB8" w:rsidDel="3AD718C5">
          <w:rPr>
            <w:b/>
            <w:bCs/>
            <w:color w:val="000000" w:themeColor="text1"/>
            <w:lang w:val="it-IT"/>
            <w:rPrChange w:author="Lorenzo Salvi" w:date="2019-01-07T14:25:00Z" w:id="737">
              <w:rPr>
                <w:b/>
                <w:bCs/>
                <w:color w:val="000000" w:themeColor="text1"/>
              </w:rPr>
            </w:rPrChange>
          </w:rPr>
          <w:delText xml:space="preserve">Sensore </w:delText>
        </w:r>
        <w:r w:rsidRPr="00634BB8" w:rsidDel="3AD718C5">
          <w:rPr>
            <w:color w:val="000000" w:themeColor="text1"/>
            <w:lang w:val="it-IT"/>
            <w:rPrChange w:author="Lorenzo Salvi" w:date="2019-01-07T14:25:00Z" w:id="738">
              <w:rPr>
                <w:color w:val="000000" w:themeColor="text1"/>
              </w:rPr>
            </w:rPrChange>
          </w:rPr>
          <w:delText xml:space="preserve">invierà i dati del segnale al </w:delText>
        </w:r>
        <w:r w:rsidRPr="00634BB8" w:rsidDel="3AD718C5">
          <w:rPr>
            <w:b/>
            <w:bCs/>
            <w:color w:val="000000" w:themeColor="text1"/>
            <w:lang w:val="it-IT"/>
            <w:rPrChange w:author="Lorenzo Salvi" w:date="2019-01-07T14:25:00Z" w:id="739">
              <w:rPr>
                <w:b/>
                <w:bCs/>
                <w:color w:val="000000" w:themeColor="text1"/>
              </w:rPr>
            </w:rPrChange>
          </w:rPr>
          <w:delText xml:space="preserve">Database </w:delText>
        </w:r>
        <w:r w:rsidRPr="00634BB8" w:rsidDel="3AD718C5">
          <w:rPr>
            <w:color w:val="000000" w:themeColor="text1"/>
            <w:lang w:val="it-IT"/>
            <w:rPrChange w:author="Lorenzo Salvi" w:date="2019-01-07T14:25:00Z" w:id="740">
              <w:rPr>
                <w:color w:val="000000" w:themeColor="text1"/>
              </w:rPr>
            </w:rPrChange>
          </w:rPr>
          <w:delText xml:space="preserve">e al </w:delText>
        </w:r>
        <w:r w:rsidRPr="00634BB8" w:rsidDel="3AD718C5">
          <w:rPr>
            <w:b/>
            <w:bCs/>
            <w:color w:val="000000" w:themeColor="text1"/>
            <w:lang w:val="it-IT"/>
            <w:rPrChange w:author="Lorenzo Salvi" w:date="2019-01-07T14:25:00Z" w:id="741">
              <w:rPr>
                <w:b/>
                <w:bCs/>
                <w:color w:val="000000" w:themeColor="text1"/>
              </w:rPr>
            </w:rPrChange>
          </w:rPr>
          <w:delText>Database Backup</w:delText>
        </w:r>
        <w:r w:rsidRPr="00634BB8" w:rsidDel="3AD718C5">
          <w:rPr>
            <w:color w:val="000000" w:themeColor="text1"/>
            <w:lang w:val="it-IT"/>
            <w:rPrChange w:author="Lorenzo Salvi" w:date="2019-01-07T14:25:00Z" w:id="742">
              <w:rPr>
                <w:color w:val="000000" w:themeColor="text1"/>
              </w:rPr>
            </w:rPrChange>
          </w:rPr>
          <w:delText>, in parallelo, mediante il metodo “</w:delText>
        </w:r>
      </w:del>
      <w:proofErr w:type="gramStart"/>
      <w:del w:author="Salvatore Salernitano" w:date="2019-01-16T14:59:48.4127595" w:id="1822188412">
        <w:r w:rsidRPr="00634BB8" w:rsidDel="3AD718C5">
          <w:rPr>
            <w:i/>
            <w:iCs/>
            <w:color w:val="000000" w:themeColor="text1"/>
            <w:lang w:val="it-IT"/>
            <w:rPrChange w:author="Lorenzo Salvi" w:date="2019-01-07T14:25:00Z" w:id="743">
              <w:rPr>
                <w:i/>
                <w:iCs/>
                <w:color w:val="000000" w:themeColor="text1"/>
              </w:rPr>
            </w:rPrChange>
          </w:rPr>
          <w:delText>1:setSegnale</w:delText>
        </w:r>
      </w:del>
      <w:proofErr w:type="gramEnd"/>
      <w:del w:author="Salvatore Salernitano" w:date="2019-01-16T14:59:48.4127595" w:id="378578014">
        <w:r w:rsidRPr="00634BB8" w:rsidDel="3AD718C5">
          <w:rPr>
            <w:color w:val="000000" w:themeColor="text1"/>
            <w:lang w:val="it-IT"/>
            <w:rPrChange w:author="Lorenzo Salvi" w:date="2019-01-07T14:25:00Z" w:id="744">
              <w:rPr>
                <w:color w:val="000000" w:themeColor="text1"/>
              </w:rPr>
            </w:rPrChange>
          </w:rPr>
          <w:delText>”, “</w:delText>
        </w:r>
        <w:r w:rsidRPr="00634BB8" w:rsidDel="3AD718C5">
          <w:rPr>
            <w:i/>
            <w:iCs/>
            <w:color w:val="000000" w:themeColor="text1"/>
            <w:lang w:val="it-IT"/>
            <w:rPrChange w:author="Lorenzo Salvi" w:date="2019-01-07T14:25:00Z" w:id="745">
              <w:rPr>
                <w:i/>
                <w:iCs/>
                <w:color w:val="000000" w:themeColor="text1"/>
              </w:rPr>
            </w:rPrChange>
          </w:rPr>
          <w:delText>3:setSegnale</w:delText>
        </w:r>
        <w:r w:rsidRPr="00634BB8" w:rsidDel="3AD718C5">
          <w:rPr>
            <w:color w:val="000000" w:themeColor="text1"/>
            <w:lang w:val="it-IT"/>
            <w:rPrChange w:author="Lorenzo Salvi" w:date="2019-01-07T14:25:00Z" w:id="746">
              <w:rPr>
                <w:color w:val="000000" w:themeColor="text1"/>
              </w:rPr>
            </w:rPrChange>
          </w:rPr>
          <w:delText>”; Se il segnale non viene scritto sul Database o sul Database Backup, essi invieranno una risposta chiamata “</w:delText>
        </w:r>
        <w:r w:rsidRPr="00634BB8" w:rsidDel="3AD718C5">
          <w:rPr>
            <w:i/>
            <w:iCs/>
            <w:color w:val="000000" w:themeColor="text1"/>
            <w:lang w:val="it-IT"/>
            <w:rPrChange w:author="Lorenzo Salvi" w:date="2019-01-07T14:25:00Z" w:id="747">
              <w:rPr>
                <w:i/>
                <w:iCs/>
                <w:color w:val="000000" w:themeColor="text1"/>
              </w:rPr>
            </w:rPrChange>
          </w:rPr>
          <w:delText>Timeout</w:delText>
        </w:r>
        <w:r w:rsidRPr="00634BB8" w:rsidDel="3AD718C5">
          <w:rPr>
            <w:color w:val="000000" w:themeColor="text1"/>
            <w:lang w:val="it-IT"/>
            <w:rPrChange w:author="Lorenzo Salvi" w:date="2019-01-07T14:25:00Z" w:id="748">
              <w:rPr>
                <w:color w:val="000000" w:themeColor="text1"/>
              </w:rPr>
            </w:rPrChange>
          </w:rPr>
          <w:delText>”.</w:delText>
        </w:r>
      </w:del>
    </w:p>
    <w:p xmlns:wp14="http://schemas.microsoft.com/office/word/2010/wordml" w:rsidRPr="00634BB8" w:rsidR="00BC1783" w:rsidDel="3AD718C5" w:rsidP="00BC1783" w:rsidRDefault="00BC1783" w14:paraId="5365C2BB" wp14:textId="77777777">
      <w:pPr>
        <w:widowControl w:val="0"/>
        <w:autoSpaceDE w:val="0"/>
        <w:autoSpaceDN w:val="0"/>
        <w:adjustRightInd w:val="0"/>
        <w:rPr>
          <w:del w:author="Salvatore Salernitano" w:date="2019-01-16T14:59:48.4127595" w:id="2062146210"/>
          <w:lang w:val="it-IT"/>
          <w:rPrChange w:author="Lorenzo Salvi" w:date="2019-01-07T14:25:00Z" w:id="749">
            <w:rPr/>
          </w:rPrChange>
        </w:rPr>
      </w:pPr>
      <w:del w:author="Salvatore Salernitano" w:date="2019-01-16T14:59:48.4127595" w:id="2118540289">
        <w:r w:rsidRPr="00634BB8" w:rsidDel="3AD718C5">
          <w:rPr>
            <w:color w:val="000000" w:themeColor="text1"/>
            <w:lang w:val="it-IT"/>
            <w:rPrChange w:author="Lorenzo Salvi" w:date="2019-01-07T14:25:00Z" w:id="750">
              <w:rPr>
                <w:color w:val="000000" w:themeColor="text1"/>
              </w:rPr>
            </w:rPrChange>
          </w:rPr>
          <w:delText>Il GestoreDati invierà il messaggio “</w:delText>
        </w:r>
        <w:r w:rsidRPr="00634BB8" w:rsidDel="3AD718C5">
          <w:rPr>
            <w:i/>
            <w:iCs/>
            <w:color w:val="000000" w:themeColor="text1"/>
            <w:lang w:val="it-IT"/>
            <w:rPrChange w:author="Lorenzo Salvi" w:date="2019-01-07T14:25:00Z" w:id="751">
              <w:rPr>
                <w:i/>
                <w:iCs/>
                <w:color w:val="000000" w:themeColor="text1"/>
              </w:rPr>
            </w:rPrChange>
          </w:rPr>
          <w:delText>sendSegnale</w:delText>
        </w:r>
        <w:r w:rsidRPr="00634BB8" w:rsidDel="3AD718C5">
          <w:rPr>
            <w:color w:val="000000" w:themeColor="text1"/>
            <w:lang w:val="it-IT"/>
            <w:rPrChange w:author="Lorenzo Salvi" w:date="2019-01-07T14:25:00Z" w:id="752">
              <w:rPr>
                <w:color w:val="000000" w:themeColor="text1"/>
              </w:rPr>
            </w:rPrChange>
          </w:rPr>
          <w:delText xml:space="preserve">” al </w:delText>
        </w:r>
        <w:r w:rsidRPr="00634BB8" w:rsidDel="3AD718C5">
          <w:rPr>
            <w:b/>
            <w:bCs/>
            <w:color w:val="000000" w:themeColor="text1"/>
            <w:lang w:val="it-IT"/>
            <w:rPrChange w:author="Lorenzo Salvi" w:date="2019-01-07T14:25:00Z" w:id="753">
              <w:rPr>
                <w:b/>
                <w:bCs/>
                <w:color w:val="000000" w:themeColor="text1"/>
              </w:rPr>
            </w:rPrChange>
          </w:rPr>
          <w:delText>GestoreSensoriController</w:delText>
        </w:r>
        <w:r w:rsidRPr="00634BB8" w:rsidDel="3AD718C5">
          <w:rPr>
            <w:color w:val="000000" w:themeColor="text1"/>
            <w:lang w:val="it-IT"/>
            <w:rPrChange w:author="Lorenzo Salvi" w:date="2019-01-07T14:25:00Z" w:id="754">
              <w:rPr>
                <w:color w:val="000000" w:themeColor="text1"/>
              </w:rPr>
            </w:rPrChange>
          </w:rPr>
          <w:delText xml:space="preserve">il quale </w:delText>
        </w:r>
        <w:r w:rsidRPr="00634BB8" w:rsidDel="3AD718C5">
          <w:rPr>
            <w:color w:val="000000" w:themeColor="text1"/>
            <w:lang w:val="it-IT"/>
            <w:rPrChange w:author="Lorenzo Salvi" w:date="2019-01-07T14:25:00Z" w:id="755">
              <w:rPr>
                <w:color w:val="000000" w:themeColor="text1"/>
              </w:rPr>
            </w:rPrChange>
          </w:rPr>
          <w:lastRenderedPageBreak/>
          <w:delText>avrà il compito di far visualizzare i dati del segnale nella zona della dashboard appropriata.</w:delText>
        </w:r>
      </w:del>
    </w:p>
    <w:p xmlns:wp14="http://schemas.microsoft.com/office/word/2010/wordml" w:rsidRPr="00634BB8" w:rsidR="00BC1783" w:rsidDel="3AD718C5" w:rsidP="00BC1783" w:rsidRDefault="00BC1783" w14:paraId="7763DC98" wp14:textId="77777777">
      <w:pPr>
        <w:widowControl w:val="0"/>
        <w:autoSpaceDE w:val="0"/>
        <w:autoSpaceDN w:val="0"/>
        <w:adjustRightInd w:val="0"/>
        <w:rPr>
          <w:del w:author="Salvatore Salernitano" w:date="2019-01-16T14:59:48.4127595" w:id="68704778"/>
          <w:lang w:val="it-IT"/>
          <w:rPrChange w:author="Lorenzo Salvi" w:date="2019-01-07T14:27:00Z" w:id="756">
            <w:rPr/>
          </w:rPrChange>
        </w:rPr>
      </w:pPr>
      <w:del w:author="Salvatore Salernitano" w:date="2019-01-16T14:59:48.4127595" w:id="754244157">
        <w:r w:rsidRPr="00634BB8" w:rsidDel="3AD718C5">
          <w:rPr>
            <w:color w:val="000000" w:themeColor="text1"/>
            <w:lang w:val="it-IT"/>
            <w:rPrChange w:author="Lorenzo Salvi" w:date="2019-01-07T14:25:00Z" w:id="757">
              <w:rPr>
                <w:color w:val="000000" w:themeColor="text1"/>
              </w:rPr>
            </w:rPrChange>
          </w:rPr>
          <w:delText xml:space="preserve">Il GestoreSensoriController a seconda del valore della variabile “contFuoriSoglia”, interfaccierà i dati del segnale con il sensore associato in una determinata area della </w:delText>
        </w:r>
        <w:r w:rsidRPr="00634BB8" w:rsidDel="3AD718C5">
          <w:rPr>
            <w:b/>
            <w:bCs/>
            <w:color w:val="000000" w:themeColor="text1"/>
            <w:lang w:val="it-IT"/>
            <w:rPrChange w:author="Lorenzo Salvi" w:date="2019-01-07T14:25:00Z" w:id="758">
              <w:rPr>
                <w:b/>
                <w:bCs/>
                <w:color w:val="000000" w:themeColor="text1"/>
              </w:rPr>
            </w:rPrChange>
          </w:rPr>
          <w:delText>Dashboard GestoreSensore</w:delText>
        </w:r>
        <w:r w:rsidRPr="00634BB8" w:rsidDel="3AD718C5">
          <w:rPr>
            <w:color w:val="000000" w:themeColor="text1"/>
            <w:lang w:val="it-IT"/>
            <w:rPrChange w:author="Lorenzo Salvi" w:date="2019-01-07T14:25:00Z" w:id="759">
              <w:rPr>
                <w:color w:val="000000" w:themeColor="text1"/>
              </w:rPr>
            </w:rPrChange>
          </w:rPr>
          <w:delText xml:space="preserve">. </w:delText>
        </w:r>
        <w:r w:rsidRPr="00634BB8" w:rsidDel="3AD718C5">
          <w:rPr>
            <w:color w:val="000000" w:themeColor="text1"/>
            <w:lang w:val="it-IT"/>
            <w:rPrChange w:author="Lorenzo Salvi" w:date="2019-01-07T14:27:00Z" w:id="760">
              <w:rPr>
                <w:color w:val="000000" w:themeColor="text1"/>
              </w:rPr>
            </w:rPrChange>
          </w:rPr>
          <w:delText>Se “countFuoriSoglia” è uguale a 0 allora i dati saranno visualizzati su “</w:delText>
        </w:r>
        <w:r w:rsidRPr="00634BB8" w:rsidDel="3AD718C5">
          <w:rPr>
            <w:i/>
            <w:iCs/>
            <w:color w:val="000000" w:themeColor="text1"/>
            <w:lang w:val="it-IT"/>
            <w:rPrChange w:author="Lorenzo Salvi" w:date="2019-01-07T14:27:00Z" w:id="761">
              <w:rPr>
                <w:i/>
                <w:iCs/>
                <w:color w:val="000000" w:themeColor="text1"/>
              </w:rPr>
            </w:rPrChange>
          </w:rPr>
          <w:delText>SelezionareArea</w:delText>
        </w:r>
        <w:r w:rsidRPr="00634BB8" w:rsidDel="3AD718C5">
          <w:rPr>
            <w:color w:val="000000" w:themeColor="text1"/>
            <w:lang w:val="it-IT"/>
            <w:rPrChange w:author="Lorenzo Salvi" w:date="2019-01-07T14:27:00Z" w:id="762">
              <w:rPr>
                <w:color w:val="000000" w:themeColor="text1"/>
              </w:rPr>
            </w:rPrChange>
          </w:rPr>
          <w:delText>”, altrimenti su “</w:delText>
        </w:r>
        <w:r w:rsidRPr="00634BB8" w:rsidDel="3AD718C5">
          <w:rPr>
            <w:i/>
            <w:iCs/>
            <w:color w:val="000000" w:themeColor="text1"/>
            <w:lang w:val="it-IT"/>
            <w:rPrChange w:author="Lorenzo Salvi" w:date="2019-01-07T14:27:00Z" w:id="763">
              <w:rPr>
                <w:i/>
                <w:iCs/>
                <w:color w:val="000000" w:themeColor="text1"/>
              </w:rPr>
            </w:rPrChange>
          </w:rPr>
          <w:delText>Sensori a rischio</w:delText>
        </w:r>
        <w:r w:rsidRPr="00634BB8" w:rsidDel="3AD718C5">
          <w:rPr>
            <w:color w:val="000000" w:themeColor="text1"/>
            <w:lang w:val="it-IT"/>
            <w:rPrChange w:author="Lorenzo Salvi" w:date="2019-01-07T14:27:00Z" w:id="764">
              <w:rPr>
                <w:color w:val="000000" w:themeColor="text1"/>
              </w:rPr>
            </w:rPrChange>
          </w:rPr>
          <w:delText>”.</w:delText>
        </w:r>
      </w:del>
    </w:p>
    <w:p xmlns:wp14="http://schemas.microsoft.com/office/word/2010/wordml" w:rsidRPr="00634BB8" w:rsidR="00BC1783" w:rsidDel="1E8CAA14" w:rsidP="00BC1783" w:rsidRDefault="00BC1783" w14:paraId="6AA258D8" wp14:textId="77777777">
      <w:pPr>
        <w:widowControl w:val="0"/>
        <w:autoSpaceDE w:val="0"/>
        <w:autoSpaceDN w:val="0"/>
        <w:adjustRightInd w:val="0"/>
        <w:rPr>
          <w:del w:author="Salvatore Salernitano" w:date="2019-01-16T15:00:48.9551859" w:id="1441116492"/>
          <w:color w:val="000000" w:themeColor="text1"/>
          <w:lang w:val="it-IT"/>
          <w:rPrChange w:author="Lorenzo Salvi" w:date="2019-01-07T14:27:00Z" w:id="765">
            <w:rPr>
              <w:color w:val="000000" w:themeColor="text1"/>
            </w:rPr>
          </w:rPrChange>
        </w:rPr>
      </w:pPr>
    </w:p>
    <w:p w:rsidR="1E8CAA14" w:rsidDel="55AB299D" w:rsidP="1E8CAA14" w:rsidRDefault="1E8CAA14" w14:paraId="2F79A9CC" w14:textId="4E3C7478">
      <w:pPr>
        <w:pStyle w:val="Normale"/>
        <w:bidi w:val="0"/>
        <w:spacing w:before="0" w:beforeAutospacing="off" w:after="0" w:afterAutospacing="off" w:line="259" w:lineRule="auto"/>
        <w:ind w:left="0" w:right="0"/>
        <w:jc w:val="left"/>
        <w:rPr>
          <w:del w:author="Salvatore Salernitano" w:date="2019-01-16T15:01:49.9765432" w:id="2098099349"/>
          <w:color w:val="000000" w:themeColor="text1" w:themeTint="FF" w:themeShade="FF"/>
          <w:lang w:val="it-IT"/>
          <w:rPrChange w:author="Salvatore Salernitano" w:date="2019-01-16T15:00:48.9551859" w:id="2144272879">
            <w:rPr/>
          </w:rPrChange>
        </w:rPr>
        <w:pPrChange w:author="Salvatore Salernitano" w:date="2019-01-16T15:00:48.9551859" w:id="121908334">
          <w:pPr/>
        </w:pPrChange>
      </w:pPr>
      <w:ins w:author="Salvatore Salernitano" w:date="2019-01-16T15:00:48.9551859" w:id="917302823">
        <w:r w:rsidRPr="1E8CAA14" w:rsidR="1E8CAA14">
          <w:rPr>
            <w:color w:val="000000" w:themeColor="text1" w:themeTint="FF" w:themeShade="FF"/>
            <w:lang w:val="it-IT"/>
            <w:rPrChange w:author="Salvatore Salernitano" w:date="2019-01-16T15:00:48.9551859" w:id="363081731">
              <w:rPr/>
            </w:rPrChange>
          </w:rPr>
          <w:t xml:space="preserve">Verranno inviati 150.000 segnali in parallelo da parte dei </w:t>
        </w:r>
        <w:r w:rsidRPr="1E8CAA14" w:rsidR="1E8CAA14">
          <w:rPr>
            <w:color w:val="000000" w:themeColor="text1" w:themeTint="FF" w:themeShade="FF"/>
            <w:lang w:val="it-IT"/>
            <w:rPrChange w:author="Salvatore Salernitano" w:date="2019-01-16T15:00:48.9551859" w:id="71854937">
              <w:rPr/>
            </w:rPrChange>
          </w:rPr>
          <w:t xml:space="preserve">sensor</w:t>
        </w:r>
      </w:ins>
      <w:ins w:author="Salvatore Salernitano" w:date="2019-01-16T15:02:50.0144225" w:id="2054939909">
        <w:r w:rsidRPr="1E8CAA14" w:rsidR="53F914C8">
          <w:rPr>
            <w:color w:val="000000" w:themeColor="text1" w:themeTint="FF" w:themeShade="FF"/>
            <w:lang w:val="it-IT"/>
            <w:rPrChange w:author="Salvatore Salernitano" w:date="2019-01-16T15:00:48.9551859" w:id="33149769">
              <w:rPr/>
            </w:rPrChange>
          </w:rPr>
          <w:t xml:space="preserve">i al </w:t>
        </w:r>
        <w:r w:rsidRPr="1E8CAA14" w:rsidR="53F914C8">
          <w:rPr>
            <w:color w:val="000000" w:themeColor="text1" w:themeTint="FF" w:themeShade="FF"/>
            <w:lang w:val="it-IT"/>
            <w:rPrChange w:author="Salvatore Salernitano" w:date="2019-01-16T15:00:48.9551859" w:id="1832553652">
              <w:rPr/>
            </w:rPrChange>
          </w:rPr>
          <w:t xml:space="preserve">minuto. </w:t>
        </w:r>
      </w:ins>
      <w:ins w:author="Salvatore Salernitano" w:date="2019-01-16T15:00:48.9551859" w:id="1282994807">
        <w:r w:rsidRPr="1E8CAA14" w:rsidR="1E8CAA14">
          <w:rPr>
            <w:color w:val="000000" w:themeColor="text1" w:themeTint="FF" w:themeShade="FF"/>
            <w:lang w:val="it-IT"/>
            <w:rPrChange w:author="Salvatore Salernitano" w:date="2019-01-16T15:00:48.9551859" w:id="1620770981">
              <w:rPr/>
            </w:rPrChange>
          </w:rPr>
          <w:t xml:space="preserve">Nello</w:t>
        </w:r>
        <w:r w:rsidRPr="1E8CAA14" w:rsidR="1E8CAA14">
          <w:rPr>
            <w:color w:val="000000" w:themeColor="text1" w:themeTint="FF" w:themeShade="FF"/>
            <w:lang w:val="it-IT"/>
            <w:rPrChange w:author="Salvatore Salernitano" w:date="2019-01-16T15:00:48.9551859" w:id="2133014720">
              <w:rPr/>
            </w:rPrChange>
          </w:rPr>
          <w:t xml:space="preserve"> specifico, </w:t>
        </w:r>
      </w:ins>
      <w:ins w:author="Salvatore Salernitano" w:date="2019-01-16T15:02:50.0144225" w:id="2110318315">
        <w:r w:rsidRPr="1E8CAA14" w:rsidR="53F914C8">
          <w:rPr>
            <w:color w:val="000000" w:themeColor="text1" w:themeTint="FF" w:themeShade="FF"/>
            <w:lang w:val="it-IT"/>
            <w:rPrChange w:author="Salvatore Salernitano" w:date="2019-01-16T15:00:48.9551859" w:id="2088662157">
              <w:rPr/>
            </w:rPrChange>
          </w:rPr>
          <w:t xml:space="preserve">il </w:t>
        </w:r>
        <w:r w:rsidRPr="7358351E" w:rsidR="53F914C8">
          <w:rPr>
            <w:b w:val="1"/>
            <w:bCs w:val="1"/>
            <w:color w:val="000000" w:themeColor="text1" w:themeTint="FF" w:themeShade="FF"/>
            <w:lang w:val="it-IT"/>
            <w:rPrChange w:author="Salvatore Salernitano" w:date="2019-01-16T15:10:52.3843503" w:id="1628502130">
              <w:rPr/>
            </w:rPrChange>
          </w:rPr>
          <w:t xml:space="preserve">Sensore</w:t>
        </w:r>
      </w:ins>
      <w:ins w:author="Salvatore Salernitano" w:date="2019-01-16T15:01:49.9765432" w:id="1818104690">
        <w:r w:rsidRPr="1E8CAA14" w:rsidR="55AB299D">
          <w:rPr>
            <w:color w:val="000000" w:themeColor="text1" w:themeTint="FF" w:themeShade="FF"/>
            <w:lang w:val="it-IT"/>
            <w:rPrChange w:author="Salvatore Salernitano" w:date="2019-01-16T15:00:48.9551859" w:id="340448433">
              <w:rPr/>
            </w:rPrChange>
          </w:rPr>
          <w:t xml:space="preserve"> chiam</w:t>
        </w:r>
      </w:ins>
      <w:ins w:author="Salvatore Salernitano" w:date="2019-01-16T15:02:50.0144225" w:id="1782158130">
        <w:r w:rsidRPr="1E8CAA14" w:rsidR="53F914C8">
          <w:rPr>
            <w:color w:val="000000" w:themeColor="text1" w:themeTint="FF" w:themeShade="FF"/>
            <w:lang w:val="it-IT"/>
            <w:rPrChange w:author="Salvatore Salernitano" w:date="2019-01-16T15:00:48.9551859" w:id="1245908839">
              <w:rPr/>
            </w:rPrChange>
          </w:rPr>
          <w:t xml:space="preserve">erà</w:t>
        </w:r>
      </w:ins>
      <w:ins w:author="Salvatore Salernitano" w:date="2019-01-16T15:01:49.9765432" w:id="93866247">
        <w:r w:rsidRPr="1E8CAA14" w:rsidR="55AB299D">
          <w:rPr>
            <w:color w:val="000000" w:themeColor="text1" w:themeTint="FF" w:themeShade="FF"/>
            <w:lang w:val="it-IT"/>
            <w:rPrChange w:author="Salvatore Salernitano" w:date="2019-01-16T15:00:48.9551859" w:id="245939675">
              <w:rPr/>
            </w:rPrChange>
          </w:rPr>
          <w:t xml:space="preserve"> il metodo </w:t>
        </w:r>
      </w:ins>
      <w:ins w:author="Salvatore Salernitano" w:date="2019-01-16T15:10:52.3843503" w:id="192844467">
        <w:r w:rsidRPr="78816F43" w:rsidR="7358351E">
          <w:rPr>
            <w:i w:val="1"/>
            <w:iCs w:val="1"/>
            <w:color w:val="000000" w:themeColor="text1" w:themeTint="FF" w:themeShade="FF"/>
            <w:lang w:val="it-IT"/>
            <w:rPrChange w:author="Salvatore Salernitano" w:date="2019-01-16T15:37:41.5644382" w:id="478234507">
              <w:rPr/>
            </w:rPrChange>
          </w:rPr>
          <w:t xml:space="preserve">“</w:t>
        </w:r>
      </w:ins>
      <w:ins w:author="Salvatore Salernitano" w:date="2019-01-16T15:01:49.9765432" w:id="1120790767">
        <w:proofErr w:type="spellStart"/>
        <w:r w:rsidRPr="78816F43" w:rsidR="55AB299D">
          <w:rPr>
            <w:i w:val="1"/>
            <w:iCs w:val="1"/>
            <w:color w:val="000000" w:themeColor="text1" w:themeTint="FF" w:themeShade="FF"/>
            <w:lang w:val="it-IT"/>
            <w:rPrChange w:author="Salvatore Salernitano" w:date="2019-01-16T15:37:41.5644382" w:id="1745131750">
              <w:rPr/>
            </w:rPrChange>
          </w:rPr>
          <w:t xml:space="preserve">setSegnale</w:t>
        </w:r>
        <w:proofErr w:type="spellEnd"/>
        <w:r w:rsidRPr="78816F43" w:rsidR="55AB299D">
          <w:rPr>
            <w:i w:val="1"/>
            <w:iCs w:val="1"/>
            <w:color w:val="000000" w:themeColor="text1" w:themeTint="FF" w:themeShade="FF"/>
            <w:lang w:val="it-IT"/>
            <w:rPrChange w:author="Salvatore Salernitano" w:date="2019-01-16T15:37:41.5644382" w:id="2122376850">
              <w:rPr/>
            </w:rPrChange>
          </w:rPr>
          <w:t xml:space="preserve">()</w:t>
        </w:r>
      </w:ins>
      <w:ins w:author="Salvatore Salernitano" w:date="2019-01-16T15:10:52.3843503" w:id="1417434425">
        <w:r w:rsidRPr="78816F43" w:rsidR="7358351E">
          <w:rPr>
            <w:i w:val="1"/>
            <w:iCs w:val="1"/>
            <w:color w:val="000000" w:themeColor="text1" w:themeTint="FF" w:themeShade="FF"/>
            <w:lang w:val="it-IT"/>
            <w:rPrChange w:author="Salvatore Salernitano" w:date="2019-01-16T15:37:41.5644382" w:id="520342402">
              <w:rPr/>
            </w:rPrChange>
          </w:rPr>
          <w:t xml:space="preserve">”</w:t>
        </w:r>
      </w:ins>
      <w:ins w:author="Salvatore Salernitano" w:date="2019-01-16T15:01:49.9765432" w:id="1956237019">
        <w:r w:rsidRPr="1E8CAA14" w:rsidR="55AB299D">
          <w:rPr>
            <w:color w:val="000000" w:themeColor="text1" w:themeTint="FF" w:themeShade="FF"/>
            <w:lang w:val="it-IT"/>
            <w:rPrChange w:author="Salvatore Salernitano" w:date="2019-01-16T15:00:48.9551859" w:id="554126574">
              <w:rPr/>
            </w:rPrChange>
          </w:rPr>
          <w:t xml:space="preserve"> </w:t>
        </w:r>
      </w:ins>
      <w:ins w:author="Salvatore Salernitano" w:date="2019-01-16T15:03:50.2464115" w:id="2093381297">
        <w:r w:rsidRPr="1E8CAA14" w:rsidR="17C81282">
          <w:rPr>
            <w:color w:val="000000" w:themeColor="text1" w:themeTint="FF" w:themeShade="FF"/>
            <w:lang w:val="it-IT"/>
            <w:rPrChange w:author="Salvatore Salernitano" w:date="2019-01-16T15:00:48.9551859" w:id="342785625">
              <w:rPr/>
            </w:rPrChange>
          </w:rPr>
          <w:t xml:space="preserve">al</w:t>
        </w:r>
        <w:r w:rsidRPr="7358351E" w:rsidR="17C81282">
          <w:rPr>
            <w:b w:val="1"/>
            <w:bCs w:val="1"/>
            <w:color w:val="000000" w:themeColor="text1" w:themeTint="FF" w:themeShade="FF"/>
            <w:lang w:val="it-IT"/>
            <w:rPrChange w:author="Salvatore Salernitano" w:date="2019-01-16T15:10:52.3843503" w:id="1279132430">
              <w:rPr/>
            </w:rPrChange>
          </w:rPr>
          <w:t xml:space="preserve"> </w:t>
        </w:r>
        <w:proofErr w:type="spellStart"/>
        <w:r w:rsidRPr="7358351E" w:rsidR="17C81282">
          <w:rPr>
            <w:b w:val="1"/>
            <w:bCs w:val="1"/>
            <w:color w:val="000000" w:themeColor="text1" w:themeTint="FF" w:themeShade="FF"/>
            <w:lang w:val="it-IT"/>
            <w:rPrChange w:author="Salvatore Salernitano" w:date="2019-01-16T15:10:52.3843503" w:id="402353366">
              <w:rPr/>
            </w:rPrChange>
          </w:rPr>
          <w:t xml:space="preserve">GestoreSensoriController</w:t>
        </w:r>
        <w:proofErr w:type="spellEnd"/>
        <w:r w:rsidRPr="1E8CAA14" w:rsidR="17C81282">
          <w:rPr>
            <w:color w:val="000000" w:themeColor="text1" w:themeTint="FF" w:themeShade="FF"/>
            <w:lang w:val="it-IT"/>
            <w:rPrChange w:author="Salvatore Salernitano" w:date="2019-01-16T15:00:48.9551859" w:id="1291012651">
              <w:rPr/>
            </w:rPrChange>
          </w:rPr>
          <w:t xml:space="preserve"> che provvederà ad interfacciare la chiamata </w:t>
        </w:r>
        <w:proofErr w:type="spellStart"/>
        <w:r w:rsidRPr="78816F43" w:rsidR="17C81282">
          <w:rPr>
            <w:i w:val="1"/>
            <w:iCs w:val="1"/>
            <w:color w:val="000000" w:themeColor="text1" w:themeTint="FF" w:themeShade="FF"/>
            <w:lang w:val="it-IT"/>
            <w:rPrChange w:author="Salvatore Salernitano" w:date="2019-01-16T15:37:41.5644382" w:id="946873964">
              <w:rPr/>
            </w:rPrChange>
          </w:rPr>
          <w:t xml:space="preserve">setSegnale</w:t>
        </w:r>
        <w:proofErr w:type="spellEnd"/>
        <w:r w:rsidRPr="78816F43" w:rsidR="17C81282">
          <w:rPr>
            <w:i w:val="1"/>
            <w:iCs w:val="1"/>
            <w:color w:val="000000" w:themeColor="text1" w:themeTint="FF" w:themeShade="FF"/>
            <w:lang w:val="it-IT"/>
            <w:rPrChange w:author="Salvatore Salernitano" w:date="2019-01-16T15:37:41.5644382" w:id="429303079">
              <w:rPr/>
            </w:rPrChange>
          </w:rPr>
          <w:t xml:space="preserve">()</w:t>
        </w:r>
        <w:r w:rsidRPr="1E8CAA14" w:rsidR="17C81282">
          <w:rPr>
            <w:color w:val="000000" w:themeColor="text1" w:themeTint="FF" w:themeShade="FF"/>
            <w:lang w:val="it-IT"/>
            <w:rPrChange w:author="Salvatore Salernitano" w:date="2019-01-16T15:00:48.9551859" w:id="1427470439">
              <w:rPr/>
            </w:rPrChange>
          </w:rPr>
          <w:t xml:space="preserve"> al </w:t>
        </w:r>
        <w:proofErr w:type="spellStart"/>
        <w:r w:rsidRPr="7358351E" w:rsidR="17C81282">
          <w:rPr>
            <w:b w:val="1"/>
            <w:bCs w:val="1"/>
            <w:color w:val="000000" w:themeColor="text1" w:themeTint="FF" w:themeShade="FF"/>
            <w:lang w:val="it-IT"/>
            <w:rPrChange w:author="Salvatore Salernitano" w:date="2019-01-16T15:10:52.3843503" w:id="655136091">
              <w:rPr/>
            </w:rPrChange>
          </w:rPr>
          <w:t xml:space="preserve">GestoreDati</w:t>
        </w:r>
        <w:proofErr w:type="spellEnd"/>
        <w:r w:rsidRPr="1E8CAA14" w:rsidR="17C81282">
          <w:rPr>
            <w:color w:val="000000" w:themeColor="text1" w:themeTint="FF" w:themeShade="FF"/>
            <w:lang w:val="it-IT"/>
            <w:rPrChange w:author="Salvatore Salernitano" w:date="2019-01-16T15:00:48.9551859" w:id="641215479">
              <w:rPr/>
            </w:rPrChange>
          </w:rPr>
          <w:t xml:space="preserve">. I</w:t>
        </w:r>
      </w:ins>
      <w:ins w:author="Salvatore Salernitano" w:date="2019-01-16T15:04:50.29383" w:id="61699943">
        <w:r w:rsidRPr="1E8CAA14" w:rsidR="3D569443">
          <w:rPr>
            <w:color w:val="000000" w:themeColor="text1" w:themeTint="FF" w:themeShade="FF"/>
            <w:lang w:val="it-IT"/>
            <w:rPrChange w:author="Salvatore Salernitano" w:date="2019-01-16T15:00:48.9551859" w:id="1114149919">
              <w:rPr/>
            </w:rPrChange>
          </w:rPr>
          <w:t xml:space="preserve">l </w:t>
        </w:r>
        <w:proofErr w:type="spellStart"/>
        <w:r w:rsidRPr="7358351E" w:rsidR="3D569443">
          <w:rPr>
            <w:b w:val="1"/>
            <w:bCs w:val="1"/>
            <w:color w:val="000000" w:themeColor="text1" w:themeTint="FF" w:themeShade="FF"/>
            <w:lang w:val="it-IT"/>
            <w:rPrChange w:author="Salvatore Salernitano" w:date="2019-01-16T15:10:52.3843503" w:id="1614350939">
              <w:rPr/>
            </w:rPrChange>
          </w:rPr>
          <w:t xml:space="preserve">GestoreDat</w:t>
        </w:r>
        <w:r w:rsidRPr="1E8CAA14" w:rsidR="3D569443">
          <w:rPr>
            <w:color w:val="000000" w:themeColor="text1" w:themeTint="FF" w:themeShade="FF"/>
            <w:lang w:val="it-IT"/>
            <w:rPrChange w:author="Salvatore Salernitano" w:date="2019-01-16T15:00:48.9551859" w:id="1664482675">
              <w:rPr/>
            </w:rPrChange>
          </w:rPr>
          <w:t xml:space="preserve">i</w:t>
        </w:r>
        <w:proofErr w:type="spellEnd"/>
        <w:r w:rsidRPr="1E8CAA14" w:rsidR="3D569443">
          <w:rPr>
            <w:color w:val="000000" w:themeColor="text1" w:themeTint="FF" w:themeShade="FF"/>
            <w:lang w:val="it-IT"/>
            <w:rPrChange w:author="Salvatore Salernitano" w:date="2019-01-16T15:00:48.9551859" w:id="60438437">
              <w:rPr/>
            </w:rPrChange>
          </w:rPr>
          <w:t xml:space="preserve"> effettuerà la connessione al </w:t>
        </w:r>
        <w:r w:rsidRPr="7358351E" w:rsidR="3D569443">
          <w:rPr>
            <w:b w:val="1"/>
            <w:bCs w:val="1"/>
            <w:color w:val="000000" w:themeColor="text1" w:themeTint="FF" w:themeShade="FF"/>
            <w:lang w:val="it-IT"/>
            <w:rPrChange w:author="Salvatore Salernitano" w:date="2019-01-16T15:10:52.3843503" w:id="2001061583">
              <w:rPr/>
            </w:rPrChange>
          </w:rPr>
          <w:t xml:space="preserve">Database </w:t>
        </w:r>
        <w:proofErr w:type="spellStart"/>
        <w:r w:rsidRPr="7358351E" w:rsidR="3D569443">
          <w:rPr>
            <w:b w:val="1"/>
            <w:bCs w:val="1"/>
            <w:color w:val="000000" w:themeColor="text1" w:themeTint="FF" w:themeShade="FF"/>
            <w:lang w:val="it-IT"/>
            <w:rPrChange w:author="Salvatore Salernitano" w:date="2019-01-16T15:10:52.3843503" w:id="1487171137">
              <w:rPr/>
            </w:rPrChange>
          </w:rPr>
          <w:t xml:space="preserve">MonitoraggioAmbientale</w:t>
        </w:r>
        <w:proofErr w:type="spellEnd"/>
        <w:r w:rsidRPr="1E8CAA14" w:rsidR="3D569443">
          <w:rPr>
            <w:color w:val="000000" w:themeColor="text1" w:themeTint="FF" w:themeShade="FF"/>
            <w:lang w:val="it-IT"/>
            <w:rPrChange w:author="Salvatore Salernitano" w:date="2019-01-16T15:00:48.9551859" w:id="720109832">
              <w:rPr/>
            </w:rPrChange>
          </w:rPr>
          <w:t xml:space="preserve"> mediante il meto</w:t>
        </w:r>
      </w:ins>
      <w:ins w:author="Salvatore Salernitano" w:date="2019-01-16T15:05:50.3187238" w:id="1692169267">
        <w:r w:rsidRPr="1E8CAA14" w:rsidR="7BCDD294">
          <w:rPr>
            <w:color w:val="000000" w:themeColor="text1" w:themeTint="FF" w:themeShade="FF"/>
            <w:lang w:val="it-IT"/>
            <w:rPrChange w:author="Salvatore Salernitano" w:date="2019-01-16T15:00:48.9551859" w:id="1708850376">
              <w:rPr/>
            </w:rPrChange>
          </w:rPr>
          <w:t xml:space="preserve">do </w:t>
        </w:r>
      </w:ins>
    </w:p>
    <w:p w:rsidR="55AB299D" w:rsidDel="3D569443" w:rsidP="17C81282" w:rsidRDefault="55AB299D" w14:paraId="27CC8A9A" w14:textId="262D7269">
      <w:pPr>
        <w:pStyle w:val="Normale"/>
        <w:spacing w:before="0" w:beforeAutospacing="off" w:after="0" w:afterAutospacing="off" w:line="259" w:lineRule="auto"/>
        <w:ind w:left="0" w:right="0"/>
        <w:jc w:val="left"/>
        <w:rPr>
          <w:del w:author="Salvatore Salernitano" w:date="2019-01-16T15:04:50.29383" w:id="2113272094"/>
          <w:color w:val="000000" w:themeColor="text1" w:themeTint="FF" w:themeShade="FF"/>
          <w:lang w:val="it-IT"/>
          <w:rPrChange w:author="Salvatore Salernitano" w:date="2019-01-16T15:03:50.2464115" w:id="859836329">
            <w:rPr/>
          </w:rPrChange>
        </w:rPr>
        <w:pPrChange w:author="Salvatore Salernitano" w:date="2019-01-16T15:03:50.2464115" w:id="323142644">
          <w:pPr/>
        </w:pPrChange>
      </w:pPr>
    </w:p>
    <w:p w:rsidR="3D569443" w:rsidDel="7BCDD294" w:rsidP="3D569443" w:rsidRDefault="3D569443" w14:paraId="27769D3F" w14:textId="66058C05">
      <w:pPr>
        <w:pStyle w:val="Normale"/>
        <w:bidi w:val="0"/>
        <w:spacing w:before="0" w:beforeAutospacing="off" w:after="0" w:afterAutospacing="off" w:line="259" w:lineRule="auto"/>
        <w:ind w:left="0" w:right="0"/>
        <w:jc w:val="left"/>
        <w:rPr>
          <w:del w:author="Salvatore Salernitano" w:date="2019-01-16T15:05:50.3187238" w:id="1457858699"/>
          <w:color w:val="000000" w:themeColor="text1" w:themeTint="FF" w:themeShade="FF"/>
          <w:lang w:val="it-IT"/>
          <w:rPrChange w:author="Salvatore Salernitano" w:date="2019-01-16T15:04:50.29383" w:id="389608504">
            <w:rPr/>
          </w:rPrChange>
        </w:rPr>
        <w:pPrChange w:author="Salvatore Salernitano" w:date="2019-01-16T15:04:50.29383" w:id="558669638">
          <w:pPr/>
        </w:pPrChange>
      </w:pPr>
      <w:ins w:author="Salvatore Salernitano" w:date="2019-01-16T15:05:50.3187238" w:id="1465729976">
        <w:proofErr w:type="spellStart"/>
        <w:proofErr w:type="spellStart"/>
        <w:proofErr w:type="spellStart"/>
        <w:proofErr w:type="spellStart"/>
        <w:proofErr w:type="spellStart"/>
        <w:proofErr w:type="spellStart"/>
        <w:proofErr w:type="spellStart"/>
        <w:r w:rsidRPr="78816F43" w:rsidR="7BCDD294">
          <w:rPr>
            <w:i w:val="1"/>
            <w:iCs w:val="1"/>
            <w:color w:val="000000" w:themeColor="text1" w:themeTint="FF" w:themeShade="FF"/>
            <w:lang w:val="it-IT"/>
            <w:rPrChange w:author="Salvatore Salernitano" w:date="2019-01-16T15:37:41.5644382" w:id="895376077">
              <w:rPr/>
            </w:rPrChange>
          </w:rPr>
          <w:t>connect</w:t>
        </w:r>
        <w:proofErr w:type="spellEnd"/>
        <w:proofErr w:type="spellEnd"/>
        <w:proofErr w:type="spellEnd"/>
        <w:proofErr w:type="spellEnd"/>
        <w:proofErr w:type="spellEnd"/>
        <w:proofErr w:type="spellEnd"/>
        <w:proofErr w:type="spellEnd"/>
        <w:r w:rsidRPr="78816F43" w:rsidR="7BCDD294">
          <w:rPr>
            <w:i w:val="1"/>
            <w:iCs w:val="1"/>
            <w:color w:val="000000" w:themeColor="text1" w:themeTint="FF" w:themeShade="FF"/>
            <w:lang w:val="it-IT"/>
            <w:rPrChange w:author="Salvatore Salernitano" w:date="2019-01-16T15:37:41.5644382" w:id="694141356">
              <w:rPr/>
            </w:rPrChange>
          </w:rPr>
          <w:t>()</w:t>
        </w:r>
        <w:r w:rsidRPr="7BCDD294" w:rsidR="7BCDD294">
          <w:rPr>
            <w:color w:val="000000" w:themeColor="text1" w:themeTint="FF" w:themeShade="FF"/>
            <w:lang w:val="it-IT"/>
            <w:rPrChange w:author="Salvatore Salernitano" w:date="2019-01-16T15:05:50.3187238" w:id="443403479">
              <w:rPr/>
            </w:rPrChange>
          </w:rPr>
          <w:t xml:space="preserve"> e, in caso di mancata connessione, verrà invi</w:t>
        </w:r>
      </w:ins>
      <w:ins w:author="Salvatore Salernitano" w:date="2019-01-16T15:06:50.6041232" w:id="238845977">
        <w:r w:rsidRPr="7BCDD294" w:rsidR="1F81CC6A">
          <w:rPr>
            <w:color w:val="000000" w:themeColor="text1" w:themeTint="FF" w:themeShade="FF"/>
            <w:lang w:val="it-IT"/>
            <w:rPrChange w:author="Salvatore Salernitano" w:date="2019-01-16T15:05:50.3187238" w:id="1011449377">
              <w:rPr/>
            </w:rPrChange>
          </w:rPr>
          <w:t xml:space="preserve">ato un messaggio di</w:t>
        </w:r>
        <w:r w:rsidRPr="78816F43" w:rsidR="1F81CC6A">
          <w:rPr>
            <w:i w:val="1"/>
            <w:iCs w:val="1"/>
            <w:color w:val="000000" w:themeColor="text1" w:themeTint="FF" w:themeShade="FF"/>
            <w:lang w:val="it-IT"/>
            <w:rPrChange w:author="Salvatore Salernitano" w:date="2019-01-16T15:37:41.5644382" w:id="1206373862">
              <w:rPr/>
            </w:rPrChange>
          </w:rPr>
          <w:t xml:space="preserve"> </w:t>
        </w:r>
        <w:proofErr w:type="spellStart"/>
        <w:proofErr w:type="spellStart"/>
        <w:proofErr w:type="spellStart"/>
        <w:proofErr w:type="spellStart"/>
        <w:proofErr w:type="spellStart"/>
        <w:proofErr w:type="spellStart"/>
        <w:r w:rsidRPr="78816F43" w:rsidR="1F81CC6A">
          <w:rPr>
            <w:i w:val="1"/>
            <w:iCs w:val="1"/>
            <w:color w:val="000000" w:themeColor="text1" w:themeTint="FF" w:themeShade="FF"/>
            <w:lang w:val="it-IT"/>
            <w:rPrChange w:author="Salvatore Salernitano" w:date="2019-01-16T15:37:41.5644382" w:id="1482327709">
              <w:rPr/>
            </w:rPrChange>
          </w:rPr>
          <w:t>timeout</w:t>
        </w:r>
        <w:proofErr w:type="spellEnd"/>
        <w:proofErr w:type="spellEnd"/>
        <w:proofErr w:type="spellEnd"/>
        <w:proofErr w:type="spellEnd"/>
        <w:proofErr w:type="spellEnd"/>
        <w:proofErr w:type="spellEnd"/>
        <w:r w:rsidRPr="78816F43" w:rsidR="1F81CC6A">
          <w:rPr>
            <w:i w:val="1"/>
            <w:iCs w:val="1"/>
            <w:color w:val="000000" w:themeColor="text1" w:themeTint="FF" w:themeShade="FF"/>
            <w:lang w:val="it-IT"/>
            <w:rPrChange w:author="Salvatore Salernitano" w:date="2019-01-16T15:37:41.5644382" w:id="1243594193">
              <w:rPr/>
            </w:rPrChange>
          </w:rPr>
          <w:t>.</w:t>
        </w:r>
        <w:r w:rsidRPr="7BCDD294" w:rsidR="1F81CC6A">
          <w:rPr>
            <w:color w:val="000000" w:themeColor="text1" w:themeTint="FF" w:themeShade="FF"/>
            <w:lang w:val="it-IT"/>
            <w:rPrChange w:author="Salvatore Salernitano" w:date="2019-01-16T15:05:50.3187238" w:id="1679306585">
              <w:rPr/>
            </w:rPrChange>
          </w:rPr>
          <w:t xml:space="preserve"> Proseguendo, verrà e</w:t>
        </w:r>
      </w:ins>
      <w:ins w:author="Salvatore Salernitano" w:date="2019-01-16T15:08:51.5594314" w:id="2126639071">
        <w:r w:rsidRPr="7BCDD294" w:rsidR="078D67E7">
          <w:rPr>
            <w:color w:val="000000" w:themeColor="text1" w:themeTint="FF" w:themeShade="FF"/>
            <w:lang w:val="it-IT"/>
            <w:rPrChange w:author="Salvatore Salernitano" w:date="2019-01-16T15:05:50.3187238" w:id="218175592">
              <w:rPr/>
            </w:rPrChange>
          </w:rPr>
          <w:t>seguita</w:t>
        </w:r>
      </w:ins>
      <w:ins w:author="Salvatore Salernitano" w:date="2019-01-16T15:06:50.6041232" w:id="1888860970">
        <w:r w:rsidRPr="7BCDD294" w:rsidR="1F81CC6A">
          <w:rPr>
            <w:color w:val="000000" w:themeColor="text1" w:themeTint="FF" w:themeShade="FF"/>
            <w:lang w:val="it-IT"/>
            <w:rPrChange w:author="Salvatore Salernitano" w:date="2019-01-16T15:05:50.3187238" w:id="653527422">
              <w:rPr/>
            </w:rPrChange>
          </w:rPr>
          <w:t xml:space="preserve"> una </w:t>
        </w:r>
        <w:r w:rsidRPr="78816F43" w:rsidR="1F81CC6A">
          <w:rPr>
            <w:i w:val="1"/>
            <w:iCs w:val="1"/>
            <w:color w:val="000000" w:themeColor="text1" w:themeTint="FF" w:themeShade="FF"/>
            <w:lang w:val="it-IT"/>
            <w:rPrChange w:author="Salvatore Salernitano" w:date="2019-01-16T15:37:41.5644382" w:id="1179965412">
              <w:rPr/>
            </w:rPrChange>
          </w:rPr>
          <w:t xml:space="preserve">query che seleziona i dat</w:t>
        </w:r>
      </w:ins>
      <w:ins w:author="Salvatore Salernitano" w:date="2019-01-16T15:07:51.2334171" w:id="1251659581">
        <w:r w:rsidRPr="78816F43" w:rsidR="26B72C37">
          <w:rPr>
            <w:i w:val="1"/>
            <w:iCs w:val="1"/>
            <w:color w:val="000000" w:themeColor="text1" w:themeTint="FF" w:themeShade="FF"/>
            <w:lang w:val="it-IT"/>
            <w:rPrChange w:author="Salvatore Salernitano" w:date="2019-01-16T15:37:41.5644382" w:id="546679940">
              <w:rPr/>
            </w:rPrChange>
          </w:rPr>
          <w:t xml:space="preserve">i dei valori ambientali</w:t>
        </w:r>
        <w:r w:rsidRPr="7BCDD294" w:rsidR="26B72C37">
          <w:rPr>
            <w:color w:val="000000" w:themeColor="text1" w:themeTint="FF" w:themeShade="FF"/>
            <w:lang w:val="it-IT"/>
            <w:rPrChange w:author="Salvatore Salernitano" w:date="2019-01-16T15:05:50.3187238" w:id="979697152">
              <w:rPr/>
            </w:rPrChange>
          </w:rPr>
          <w:t xml:space="preserve"> del sensore nel tempo t in cui è stato effettuato la chiamata al metodo</w:t>
        </w:r>
        <w:r w:rsidRPr="78816F43" w:rsidR="26B72C37">
          <w:rPr>
            <w:i w:val="1"/>
            <w:iCs w:val="1"/>
            <w:color w:val="000000" w:themeColor="text1" w:themeTint="FF" w:themeShade="FF"/>
            <w:lang w:val="it-IT"/>
            <w:rPrChange w:author="Salvatore Salernitano" w:date="2019-01-16T15:37:41.5644382" w:id="1266987594">
              <w:rPr/>
            </w:rPrChange>
          </w:rPr>
          <w:t xml:space="preserve"> </w:t>
        </w:r>
        <w:proofErr w:type="spellStart"/>
        <w:proofErr w:type="spellStart"/>
        <w:proofErr w:type="spellStart"/>
        <w:proofErr w:type="spellStart"/>
        <w:proofErr w:type="spellStart"/>
        <w:proofErr w:type="spellStart"/>
        <w:r w:rsidRPr="78816F43" w:rsidR="26B72C37">
          <w:rPr>
            <w:i w:val="1"/>
            <w:iCs w:val="1"/>
            <w:color w:val="000000" w:themeColor="text1" w:themeTint="FF" w:themeShade="FF"/>
            <w:lang w:val="it-IT"/>
            <w:rPrChange w:author="Salvatore Salernitano" w:date="2019-01-16T15:37:41.5644382" w:id="843102106">
              <w:rPr/>
            </w:rPrChange>
          </w:rPr>
          <w:t>setSegnale</w:t>
        </w:r>
        <w:proofErr w:type="spellEnd"/>
        <w:proofErr w:type="spellEnd"/>
        <w:proofErr w:type="spellEnd"/>
        <w:proofErr w:type="spellEnd"/>
        <w:proofErr w:type="spellEnd"/>
        <w:proofErr w:type="spellEnd"/>
        <w:r w:rsidRPr="78816F43" w:rsidR="26B72C37">
          <w:rPr>
            <w:i w:val="1"/>
            <w:iCs w:val="1"/>
            <w:color w:val="000000" w:themeColor="text1" w:themeTint="FF" w:themeShade="FF"/>
            <w:lang w:val="it-IT"/>
            <w:rPrChange w:author="Salvatore Salernitano" w:date="2019-01-16T15:37:41.5644382" w:id="1257280314">
              <w:rPr/>
            </w:rPrChange>
          </w:rPr>
          <w:t xml:space="preserve">().</w:t>
        </w:r>
        <w:r w:rsidRPr="7BCDD294" w:rsidR="26B72C37">
          <w:rPr>
            <w:color w:val="000000" w:themeColor="text1" w:themeTint="FF" w:themeShade="FF"/>
            <w:lang w:val="it-IT"/>
            <w:rPrChange w:author="Salvatore Salernitano" w:date="2019-01-16T15:05:50.3187238" w:id="673054958">
              <w:rPr/>
            </w:rPrChange>
          </w:rPr>
          <w:t xml:space="preserve"> </w:t>
        </w:r>
      </w:ins>
      <w:ins w:author="Salvatore Salernitano" w:date="2019-01-16T15:08:51.5594314" w:id="502682453">
        <w:r w:rsidRPr="7BCDD294" w:rsidR="078D67E7">
          <w:rPr>
            <w:color w:val="000000" w:themeColor="text1" w:themeTint="FF" w:themeShade="FF"/>
            <w:lang w:val="it-IT"/>
            <w:rPrChange w:author="Salvatore Salernitano" w:date="2019-01-16T15:05:50.3187238" w:id="197256674">
              <w:rPr/>
            </w:rPrChange>
          </w:rPr>
          <w:t xml:space="preserve">Al termine della query mediante la </w:t>
        </w:r>
        <w:r w:rsidRPr="78816F43" w:rsidR="078D67E7">
          <w:rPr>
            <w:i w:val="1"/>
            <w:iCs w:val="1"/>
            <w:color w:val="000000" w:themeColor="text1" w:themeTint="FF" w:themeShade="FF"/>
            <w:lang w:val="it-IT"/>
            <w:rPrChange w:author="Salvatore Salernitano" w:date="2019-01-16T15:37:41.5644382" w:id="1360283529">
              <w:rPr/>
            </w:rPrChange>
          </w:rPr>
          <w:t xml:space="preserve">risposta di successo</w:t>
        </w:r>
        <w:r w:rsidRPr="7BCDD294" w:rsidR="078D67E7">
          <w:rPr>
            <w:color w:val="000000" w:themeColor="text1" w:themeTint="FF" w:themeShade="FF"/>
            <w:lang w:val="it-IT"/>
            <w:rPrChange w:author="Salvatore Salernitano" w:date="2019-01-16T15:05:50.3187238" w:id="302297366">
              <w:rPr/>
            </w:rPrChange>
          </w:rPr>
          <w:t xml:space="preserve"> da parte del </w:t>
        </w:r>
        <w:r w:rsidRPr="769A6FC2" w:rsidR="078D67E7">
          <w:rPr>
            <w:b w:val="1"/>
            <w:bCs w:val="1"/>
            <w:color w:val="000000" w:themeColor="text1" w:themeTint="FF" w:themeShade="FF"/>
            <w:lang w:val="it-IT"/>
            <w:rPrChange w:author="Salvatore Salernitano" w:date="2019-01-16T15:11:52.3964215" w:id="1281657906">
              <w:rPr/>
            </w:rPrChange>
          </w:rPr>
          <w:t xml:space="preserve">database, </w:t>
        </w:r>
        <w:r w:rsidRPr="7BCDD294" w:rsidR="078D67E7">
          <w:rPr>
            <w:color w:val="000000" w:themeColor="text1" w:themeTint="FF" w:themeShade="FF"/>
            <w:lang w:val="it-IT"/>
            <w:rPrChange w:author="Salvatore Salernitano" w:date="2019-01-16T15:05:50.3187238" w:id="1832097715">
              <w:rPr/>
            </w:rPrChange>
          </w:rPr>
          <w:t xml:space="preserve">verrà eseguita</w:t>
        </w:r>
      </w:ins>
      <w:ins w:author="Salvatore Salernitano" w:date="2019-01-16T15:09:51.7113311" w:id="1296478684">
        <w:r w:rsidRPr="7BCDD294" w:rsidR="43789AF8">
          <w:rPr>
            <w:color w:val="000000" w:themeColor="text1" w:themeTint="FF" w:themeShade="FF"/>
            <w:lang w:val="it-IT"/>
            <w:rPrChange w:author="Salvatore Salernitano" w:date="2019-01-16T15:05:50.3187238" w:id="433251125">
              <w:rPr/>
            </w:rPrChange>
          </w:rPr>
          <w:t xml:space="preserve"> una query di </w:t>
        </w:r>
        <w:proofErr w:type="spellStart"/>
        <w:proofErr w:type="spellStart"/>
        <w:proofErr w:type="spellStart"/>
        <w:proofErr w:type="spellStart"/>
        <w:r w:rsidRPr="7BCDD294" w:rsidR="43789AF8">
          <w:rPr>
            <w:color w:val="000000" w:themeColor="text1" w:themeTint="FF" w:themeShade="FF"/>
            <w:lang w:val="it-IT"/>
            <w:rPrChange w:author="Salvatore Salernitano" w:date="2019-01-16T15:05:50.3187238" w:id="738376493">
              <w:rPr/>
            </w:rPrChange>
          </w:rPr>
          <w:t xml:space="preserve">insert</w:t>
        </w:r>
        <w:proofErr w:type="spellEnd"/>
        <w:proofErr w:type="spellEnd"/>
        <w:proofErr w:type="spellEnd"/>
        <w:proofErr w:type="spellEnd"/>
        <w:r w:rsidRPr="7BCDD294" w:rsidR="43789AF8">
          <w:rPr>
            <w:color w:val="000000" w:themeColor="text1" w:themeTint="FF" w:themeShade="FF"/>
            <w:lang w:val="it-IT"/>
            <w:rPrChange w:author="Salvatore Salernitano" w:date="2019-01-16T15:05:50.3187238" w:id="892243947">
              <w:rPr/>
            </w:rPrChange>
          </w:rPr>
          <w:t xml:space="preserve"> nella tabella segnale delle variabili ambientali recuperate dalla </w:t>
        </w:r>
        <w:proofErr w:type="spellStart"/>
        <w:proofErr w:type="spellStart"/>
        <w:proofErr w:type="spellStart"/>
        <w:proofErr w:type="spellStart"/>
        <w:r w:rsidRPr="7BCDD294" w:rsidR="43789AF8">
          <w:rPr>
            <w:color w:val="000000" w:themeColor="text1" w:themeTint="FF" w:themeShade="FF"/>
            <w:lang w:val="it-IT"/>
            <w:rPrChange w:author="Salvatore Salernitano" w:date="2019-01-16T15:05:50.3187238" w:id="645936067">
              <w:rPr/>
            </w:rPrChange>
          </w:rPr>
          <w:t xml:space="preserve">select</w:t>
        </w:r>
        <w:proofErr w:type="spellEnd"/>
        <w:proofErr w:type="spellEnd"/>
        <w:proofErr w:type="spellEnd"/>
        <w:proofErr w:type="spellEnd"/>
        <w:r w:rsidRPr="7BCDD294" w:rsidR="43789AF8">
          <w:rPr>
            <w:color w:val="000000" w:themeColor="text1" w:themeTint="FF" w:themeShade="FF"/>
            <w:lang w:val="it-IT"/>
            <w:rPrChange w:author="Salvatore Salernitano" w:date="2019-01-16T15:05:50.3187238" w:id="805735736">
              <w:rPr/>
            </w:rPrChange>
          </w:rPr>
          <w:t xml:space="preserve"> precedente.</w:t>
        </w:r>
      </w:ins>
    </w:p>
    <w:p w:rsidR="7BCDD294" w:rsidDel="1F81CC6A" w:rsidP="7BCDD294" w:rsidRDefault="7BCDD294" w14:paraId="14A7494C" w14:textId="4DFCC6CC">
      <w:pPr>
        <w:pStyle w:val="Normale"/>
        <w:spacing w:before="0" w:beforeAutospacing="off" w:after="0" w:afterAutospacing="off" w:line="259" w:lineRule="auto"/>
        <w:ind w:left="0" w:right="0"/>
        <w:jc w:val="left"/>
        <w:rPr>
          <w:del w:author="Salvatore Salernitano" w:date="2019-01-16T15:06:50.6041232" w:id="2067106730"/>
          <w:color w:val="000000" w:themeColor="text1" w:themeTint="FF" w:themeShade="FF"/>
          <w:lang w:val="it-IT"/>
          <w:rPrChange w:author="Salvatore Salernitano" w:date="2019-01-16T15:05:50.3187238" w:id="1793809691">
            <w:rPr/>
          </w:rPrChange>
        </w:rPr>
        <w:pPrChange w:author="Salvatore Salernitano" w:date="2019-01-16T15:05:50.3187238" w:id="685084998">
          <w:pPr/>
        </w:pPrChange>
      </w:pPr>
    </w:p>
    <w:p w:rsidR="1F81CC6A" w:rsidDel="26B72C37" w:rsidP="1F81CC6A" w:rsidRDefault="1F81CC6A" w14:paraId="0D9EA22C" w14:textId="0AC620DE">
      <w:pPr>
        <w:pStyle w:val="Normale"/>
        <w:bidi w:val="0"/>
        <w:spacing w:before="0" w:beforeAutospacing="off" w:after="0" w:afterAutospacing="off" w:line="259" w:lineRule="auto"/>
        <w:ind w:left="0" w:right="0"/>
        <w:jc w:val="left"/>
        <w:rPr>
          <w:del w:author="Salvatore Salernitano" w:date="2019-01-16T15:07:51.2334171" w:id="1181651485"/>
          <w:color w:val="000000" w:themeColor="text1" w:themeTint="FF" w:themeShade="FF"/>
          <w:lang w:val="it-IT"/>
          <w:rPrChange w:author="Salvatore Salernitano" w:date="2019-01-16T15:06:50.6041232" w:id="396688327">
            <w:rPr/>
          </w:rPrChange>
        </w:rPr>
        <w:pPrChange w:author="Salvatore Salernitano" w:date="2019-01-16T15:06:50.6041232" w:id="508688101">
          <w:pPr/>
        </w:pPrChange>
      </w:pPr>
    </w:p>
    <w:p w:rsidR="26B72C37" w:rsidDel="078D67E7" w:rsidP="26B72C37" w:rsidRDefault="26B72C37" w14:paraId="6BBFF770" w14:textId="6F2D6A0E">
      <w:pPr>
        <w:pStyle w:val="Normale"/>
        <w:spacing w:before="0" w:beforeAutospacing="off" w:after="0" w:afterAutospacing="off" w:line="259" w:lineRule="auto"/>
        <w:ind w:left="0" w:right="0"/>
        <w:jc w:val="left"/>
        <w:rPr>
          <w:del w:author="Salvatore Salernitano" w:date="2019-01-16T15:08:51.5594314" w:id="763454638"/>
          <w:color w:val="000000" w:themeColor="text1" w:themeTint="FF" w:themeShade="FF"/>
          <w:lang w:val="it-IT"/>
          <w:rPrChange w:author="Salvatore Salernitano" w:date="2019-01-16T15:07:51.2334171" w:id="1030968193">
            <w:rPr/>
          </w:rPrChange>
        </w:rPr>
        <w:pPrChange w:author="Salvatore Salernitano" w:date="2019-01-16T15:07:51.2334171" w:id="2118342570">
          <w:pPr/>
        </w:pPrChange>
      </w:pPr>
    </w:p>
    <w:p w:rsidR="078D67E7" w:rsidDel="78816F43" w:rsidP="769A6FC2" w:rsidRDefault="078D67E7" w14:paraId="5C95EA01" w14:textId="171924AB">
      <w:pPr>
        <w:pStyle w:val="Normale"/>
        <w:bidi w:val="0"/>
        <w:spacing w:before="0" w:beforeAutospacing="off" w:after="0" w:afterAutospacing="off" w:line="259" w:lineRule="auto"/>
        <w:ind w:left="0" w:right="0"/>
        <w:jc w:val="left"/>
        <w:rPr>
          <w:del w:author="Salvatore Salernitano" w:date="2019-01-16T15:37:41.5644382" w:id="1391074762"/>
          <w:color w:val="000000" w:themeColor="text1" w:themeTint="FF" w:themeShade="FF"/>
          <w:lang w:val="it-IT"/>
          <w:rPrChange w:author="Salvatore Salernitano" w:date="2019-01-16T15:11:52.3964215" w:id="729593128">
            <w:rPr/>
          </w:rPrChange>
        </w:rPr>
        <w:pPrChange w:author="Salvatore Salernitano" w:date="2019-01-16T15:11:52.3964215" w:id="1696300417">
          <w:pPr/>
        </w:pPrChange>
      </w:pPr>
    </w:p>
    <w:p xmlns:wp14="http://schemas.microsoft.com/office/word/2010/wordml" w:rsidRPr="00634BB8" w:rsidR="00BC1783" w:rsidP="78816F43" w:rsidRDefault="00BC1783" w14:paraId="6FFBD3EC" wp14:textId="77777777">
      <w:pPr>
        <w:pStyle w:val="Normale"/>
        <w:widowControl w:val="0"/>
        <w:autoSpaceDE w:val="0"/>
        <w:autoSpaceDN w:val="0"/>
        <w:adjustRightInd w:val="0"/>
        <w:spacing w:before="0" w:beforeAutospacing="off" w:after="0" w:afterAutospacing="off" w:line="259" w:lineRule="auto"/>
        <w:ind w:left="0" w:right="0"/>
        <w:jc w:val="left"/>
        <w:rPr>
          <w:color w:val="000000" w:themeColor="text1" w:themeTint="FF" w:themeShade="FF"/>
          <w:lang w:val="it-IT"/>
          <w:rPrChange w:author="Salvatore Salernitano" w:date="2019-01-16T15:37:41.5644382" w:id="766">
            <w:rPr>
              <w:b/>
              <w:bCs/>
              <w:i/>
              <w:iCs/>
              <w:color w:val="FF0000"/>
            </w:rPr>
          </w:rPrChange>
        </w:rPr>
        <w:pPrChange w:author="Salvatore Salernitano" w:date="2019-01-16T15:37:41.5644382" w:id="453611991">
          <w:pPr>
            <w:widowControl w:val="0"/>
            <w:autoSpaceDE w:val="0"/>
            <w:autoSpaceDN w:val="0"/>
            <w:adjustRightInd w:val="0"/>
          </w:pPr>
        </w:pPrChange>
      </w:pPr>
    </w:p>
    <w:p w:rsidR="32931E0A" w:rsidP="32931E0A" w:rsidRDefault="32931E0A" w14:noSpellErr="1" w14:paraId="75DA7021" w14:textId="6977168E">
      <w:pPr>
        <w:rPr>
          <w:ins w:author="Salvatore Salernitano" w:date="2019-01-16T15:12:52.9901683" w:id="152287778"/>
          <w:b w:val="1"/>
          <w:bCs w:val="1"/>
          <w:i w:val="1"/>
          <w:iCs w:val="1"/>
          <w:color w:val="FF0000"/>
          <w:rPrChange w:author="Salvatore Salernitano" w:date="2019-01-16T15:12:52.9901683" w:id="254901361">
            <w:rPr/>
          </w:rPrChange>
        </w:rPr>
        <w:pPrChange w:author="Salvatore Salernitano" w:date="2019-01-16T15:12:52.9901683" w:id="1179230966">
          <w:pPr/>
        </w:pPrChange>
      </w:pPr>
    </w:p>
    <w:p xmlns:wp14="http://schemas.microsoft.com/office/word/2010/wordml" w:rsidR="00BC1783" w:rsidP="00BC1783" w:rsidRDefault="00BC1783" w14:paraId="2962D30A" wp14:textId="203BA06D" wp14:noSpellErr="1">
      <w:pPr>
        <w:widowControl w:val="0"/>
        <w:autoSpaceDE w:val="0"/>
        <w:autoSpaceDN w:val="0"/>
        <w:adjustRightInd w:val="0"/>
        <w:rPr>
          <w:ins w:author="Salvatore Salernitano" w:date="2019-01-16T15:13:53.7208682" w:id="496428761"/>
        </w:rPr>
      </w:pPr>
      <w:r w:rsidRPr="78D81302">
        <w:rPr>
          <w:b w:val="1"/>
          <w:bCs w:val="1"/>
          <w:i w:val="1"/>
          <w:iCs w:val="1"/>
          <w:color w:val="FF0000"/>
        </w:rPr>
        <w:t xml:space="preserve">SEQUENCE DIAGRAM SCENARIO </w:t>
      </w:r>
      <w:ins w:author="Salvatore Salernitano" w:date="2019-01-09T11:23:33.2315937" w:id="98458418">
        <w:r w:rsidRPr="78D81302" w:rsidR="32EFB629">
          <w:rPr>
            <w:b w:val="1"/>
            <w:bCs w:val="1"/>
            <w:i w:val="1"/>
            <w:iCs w:val="1"/>
            <w:color w:val="FF0000"/>
          </w:rPr>
          <w:t>3</w:t>
        </w:r>
      </w:ins>
      <w:del w:author="Salvatore Salernitano" w:date="2019-01-09T11:23:33.2315937" w:id="1695222829">
        <w:r w:rsidRPr="30EBFD4D" w:rsidDel="32EFB629">
          <w:rPr>
            <w:b/>
            <w:bCs/>
            <w:i/>
            <w:iCs/>
            <w:color w:val="FF0000"/>
          </w:rPr>
          <w:delText>4</w:delText>
        </w:r>
      </w:del>
      <w:r w:rsidRPr="78D81302">
        <w:rPr>
          <w:b w:val="1"/>
          <w:bCs w:val="1"/>
          <w:i w:val="1"/>
          <w:iCs w:val="1"/>
          <w:color w:val="FF0000"/>
        </w:rPr>
        <w:t>: RIPRISTINO</w:t>
      </w:r>
    </w:p>
    <w:p w:rsidR="78D81302" w:rsidP="0151749F" w:rsidRDefault="78D81302" w14:paraId="473AB71C" w14:textId="75F3FC4B" w14:noSpellErr="1">
      <w:pPr>
        <w:pStyle w:val="Normale"/>
        <w:rPr>
          <w:b w:val="1"/>
          <w:bCs w:val="1"/>
          <w:i w:val="1"/>
          <w:iCs w:val="1"/>
          <w:color w:val="FF0000"/>
          <w:rPrChange w:author="Lorenzo Salvi" w:date="2019-01-16T15:43:43.6357082" w:id="1569746061">
            <w:rPr/>
          </w:rPrChange>
        </w:rPr>
        <w:pPrChange w:author="Lorenzo Salvi" w:date="2019-01-16T15:43:43.6357082" w:id="2144673508">
          <w:pPr/>
        </w:pPrChange>
      </w:pPr>
      <w:ins w:author="Salvatore Salernitano" w:date="2019-01-16T15:15:55.0292403" w:id="1423003475">
        <w:r w:rsidRPr="5FF987E4" w:rsidR="14B66230">
          <w:rPr/>
          <w:t xml:space="preserve">             </w:t>
        </w:r>
      </w:ins>
      <w:ins w:author="Salvatore Salernitano" w:date="2019-01-16T15:14:54.4033209" w:id="2101742242">
        <w:r>
          <w:drawing>
            <wp:inline wp14:editId="4CE1E380" wp14:anchorId="1C7DB1A6">
              <wp:extent cx="4065146" cy="3628371"/>
              <wp:effectExtent l="0" t="0" r="0" b="0"/>
              <wp:docPr id="822583181" name="Immagine" title=""/>
              <wp:cNvGraphicFramePr>
                <a:graphicFrameLocks noChangeAspect="1"/>
              </wp:cNvGraphicFramePr>
              <a:graphic>
                <a:graphicData uri="http://schemas.openxmlformats.org/drawingml/2006/picture">
                  <pic:pic>
                    <pic:nvPicPr>
                      <pic:cNvPr id="0" name="Immagine"/>
                      <pic:cNvPicPr/>
                    </pic:nvPicPr>
                    <pic:blipFill>
                      <a:blip r:embed="R93366546206545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65146" cy="3628371"/>
                      </a:xfrm>
                      <a:prstGeom prst="rect">
                        <a:avLst/>
                      </a:prstGeom>
                    </pic:spPr>
                  </pic:pic>
                </a:graphicData>
              </a:graphic>
            </wp:inline>
          </w:drawing>
        </w:r>
      </w:ins>
    </w:p>
    <w:p xmlns:wp14="http://schemas.microsoft.com/office/word/2010/wordml" w:rsidR="00BC1783" w:rsidDel="32931E0A" w:rsidP="00BC1783" w:rsidRDefault="00BC1783" w14:paraId="30DCCCAD" wp14:textId="77777777">
      <w:pPr>
        <w:widowControl w:val="0"/>
        <w:autoSpaceDE w:val="0"/>
        <w:autoSpaceDN w:val="0"/>
        <w:adjustRightInd w:val="0"/>
        <w:rPr>
          <w:del w:author="Salvatore Salernitano" w:date="2019-01-16T15:12:52.9901683" w:id="920105287"/>
          <w:b/>
          <w:bCs/>
          <w:i/>
          <w:iCs/>
          <w:color w:val="FF0000"/>
        </w:rPr>
      </w:pPr>
    </w:p>
    <w:p xmlns:wp14="http://schemas.microsoft.com/office/word/2010/wordml" w:rsidR="00BC1783" w:rsidDel="32931E0A" w:rsidP="00BC1783" w:rsidRDefault="00BC1783" w14:paraId="36AF6883" wp14:textId="6271026F">
      <w:pPr>
        <w:widowControl w:val="0"/>
        <w:autoSpaceDE w:val="0"/>
        <w:autoSpaceDN w:val="0"/>
        <w:adjustRightInd w:val="0"/>
        <w:rPr>
          <w:ins w:author="Ludovico Di Federico" w:date="2019-01-16T11:07:59.1096568" w:id="1124193324"/>
          <w:del w:author="Salvatore Salernitano" w:date="2019-01-16T15:12:52.9901683" w:id="1728028598"/>
        </w:rPr>
      </w:pPr>
      <w:del w:author="Ludovico Di Federico" w:date="2019-01-16T11:06:58.8013688" w:id="1429985164">
        <w:r w:rsidDel="4FB43A96">
          <w:rPr>
            <w:noProof/>
          </w:rPr>
          <w:drawing>
            <wp:inline xmlns:wp14="http://schemas.microsoft.com/office/word/2010/wordprocessingDrawing" distT="0" distB="0" distL="0" distR="0" wp14:anchorId="211BB128" wp14:editId="3E680AC5">
              <wp:extent cx="6257925" cy="5136715"/>
              <wp:effectExtent l="0" t="0" r="0" b="0"/>
              <wp:docPr id="1108513049" name="Immagine 110851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257925" cy="5136715"/>
                      </a:xfrm>
                      <a:prstGeom prst="rect">
                        <a:avLst/>
                      </a:prstGeom>
                    </pic:spPr>
                  </pic:pic>
                </a:graphicData>
              </a:graphic>
            </wp:inline>
          </w:drawing>
        </w:r>
      </w:del>
    </w:p>
    <w:p w:rsidR="2386A31F" w:rsidDel="32931E0A" w:rsidP="2386A31F" w:rsidRDefault="2386A31F" w14:paraId="60D526D8" w14:textId="56D40FE9">
      <w:pPr>
        <w:pStyle w:val="Normale"/>
        <w:rPr>
          <w:ins w:author="Ludovico Di Federico" w:date="2019-01-16T11:07:59.1096568" w:id="222843592"/>
          <w:del w:author="Salvatore Salernitano" w:date="2019-01-16T15:12:52.9901683" w:id="1644201698"/>
        </w:rPr>
        <w:pPrChange w:author="Ludovico Di Federico" w:date="2019-01-16T11:07:59.1096568" w:id="1168771620">
          <w:pPr/>
        </w:pPrChange>
      </w:pPr>
    </w:p>
    <w:p w:rsidR="2386A31F" w:rsidP="32931E0A" w:rsidRDefault="2386A31F" w14:paraId="1009298C" w14:textId="56D40FE9">
      <w:pPr>
        <w:pStyle w:val="Normale"/>
        <w:rPr>
          <w:b w:val="1"/>
          <w:bCs w:val="1"/>
          <w:i w:val="1"/>
          <w:iCs w:val="1"/>
          <w:color w:val="FF0000"/>
          <w:rPrChange w:author="Salvatore Salernitano" w:date="2019-01-16T15:12:52.9901683" w:id="1018807451">
            <w:rPr/>
          </w:rPrChange>
        </w:rPr>
        <w:pPrChange w:author="Salvatore Salernitano" w:date="2019-01-16T15:12:52.9901683" w:id="1030124585">
          <w:pPr/>
        </w:pPrChange>
      </w:pPr>
    </w:p>
    <w:p xmlns:wp14="http://schemas.microsoft.com/office/word/2010/wordml" w:rsidRPr="00634BB8" w:rsidR="00BC1783" w:rsidP="00BC1783" w:rsidRDefault="00BC1783" w14:paraId="2781572D" wp14:textId="01D3FADA">
      <w:pPr>
        <w:widowControl w:val="0"/>
        <w:autoSpaceDE w:val="0"/>
        <w:autoSpaceDN w:val="0"/>
        <w:adjustRightInd w:val="0"/>
        <w:jc w:val="center"/>
        <w:rPr>
          <w:lang w:val="it-IT"/>
          <w:rPrChange w:author="Lorenzo Salvi" w:date="2019-01-07T14:27:00Z" w:id="767">
            <w:rPr/>
          </w:rPrChange>
        </w:rPr>
      </w:pPr>
      <w:r w:rsidRPr="2F689B4D">
        <w:rPr>
          <w:b w:val="1"/>
          <w:bCs w:val="1"/>
          <w:i w:val="1"/>
          <w:iCs w:val="1"/>
          <w:color w:val="000000" w:themeColor="text1"/>
          <w:lang w:val="it-IT"/>
          <w:rPrChange w:author="Salvatore Salernitano" w:date="2019-01-16T15:41:43.2577349" w:id="952992167">
            <w:rPr>
              <w:b/>
              <w:bCs/>
              <w:i/>
              <w:iCs/>
              <w:color w:val="000000" w:themeColor="text1"/>
            </w:rPr>
          </w:rPrChange>
        </w:rPr>
        <w:t xml:space="preserve">Fig. </w:t>
      </w:r>
      <w:ins w:author="Salvatore Salernitano" w:date="2019-01-16T15:13:53.7208682" w:id="2129787719">
        <w:r w:rsidRPr="2F689B4D" w:rsidR="78D81302">
          <w:rPr>
            <w:b w:val="1"/>
            <w:bCs w:val="1"/>
            <w:i w:val="1"/>
            <w:iCs w:val="1"/>
            <w:color w:val="000000" w:themeColor="text1"/>
            <w:lang w:val="it-IT"/>
            <w:rPrChange w:author="Salvatore Salernitano" w:date="2019-01-16T15:41:43.2577349" w:id="839668529">
              <w:rPr>
                <w:b/>
                <w:bCs/>
                <w:i/>
                <w:iCs/>
                <w:color w:val="000000" w:themeColor="text1"/>
              </w:rPr>
            </w:rPrChange>
          </w:rPr>
          <w:t>21</w:t>
        </w:r>
      </w:ins>
      <w:del w:author="Salvatore Salernitano" w:date="2019-01-16T15:13:53.7208682" w:id="354092242">
        <w:r w:rsidRPr="00634BB8" w:rsidDel="78D81302">
          <w:rPr>
            <w:b/>
            <w:bCs/>
            <w:i/>
            <w:iCs/>
            <w:color w:val="000000" w:themeColor="text1"/>
            <w:lang w:val="it-IT"/>
            <w:rPrChange w:author="Lorenzo Salvi" w:date="2019-01-07T14:27:00Z" w:id="575492357">
              <w:rPr>
                <w:b/>
                <w:bCs/>
                <w:i/>
                <w:iCs/>
                <w:color w:val="000000" w:themeColor="text1"/>
              </w:rPr>
            </w:rPrChange>
          </w:rPr>
          <w:delText xml:space="preserve">12</w:delText>
        </w:r>
      </w:del>
      <w:r w:rsidRPr="2F689B4D">
        <w:rPr>
          <w:b w:val="1"/>
          <w:bCs w:val="1"/>
          <w:i w:val="1"/>
          <w:iCs w:val="1"/>
          <w:color w:val="000000" w:themeColor="text1"/>
          <w:lang w:val="it-IT"/>
          <w:rPrChange w:author="Salvatore Salernitano" w:date="2019-01-16T15:41:43.2577349" w:id="1794265175">
            <w:rPr>
              <w:b/>
              <w:bCs/>
              <w:i/>
              <w:iCs/>
              <w:color w:val="000000" w:themeColor="text1"/>
            </w:rPr>
          </w:rPrChange>
        </w:rPr>
        <w:t xml:space="preserve">: </w:t>
      </w:r>
      <w:proofErr w:type="spellStart"/>
      <w:r w:rsidRPr="2F689B4D">
        <w:rPr>
          <w:b w:val="1"/>
          <w:bCs w:val="1"/>
          <w:i w:val="1"/>
          <w:iCs w:val="1"/>
          <w:color w:val="000000" w:themeColor="text1"/>
          <w:lang w:val="it-IT"/>
          <w:rPrChange w:author="Salvatore Salernitano" w:date="2019-01-16T15:41:43.2577349" w:id="1196848424">
            <w:rPr>
              <w:b/>
              <w:bCs/>
              <w:i/>
              <w:iCs/>
              <w:color w:val="000000" w:themeColor="text1"/>
            </w:rPr>
          </w:rPrChange>
        </w:rPr>
        <w:t>Sequence</w:t>
      </w:r>
      <w:proofErr w:type="spellEnd"/>
      <w:r w:rsidRPr="2F689B4D">
        <w:rPr>
          <w:b w:val="1"/>
          <w:bCs w:val="1"/>
          <w:i w:val="1"/>
          <w:iCs w:val="1"/>
          <w:color w:val="000000" w:themeColor="text1"/>
          <w:lang w:val="it-IT"/>
          <w:rPrChange w:author="Salvatore Salernitano" w:date="2019-01-16T15:41:43.2577349" w:id="1290545688">
            <w:rPr>
              <w:b/>
              <w:bCs/>
              <w:i/>
              <w:iCs/>
              <w:color w:val="000000" w:themeColor="text1"/>
            </w:rPr>
          </w:rPrChange>
        </w:rPr>
        <w:t xml:space="preserve"> </w:t>
      </w:r>
      <w:proofErr w:type="spellStart"/>
      <w:r w:rsidRPr="2F689B4D">
        <w:rPr>
          <w:b w:val="1"/>
          <w:bCs w:val="1"/>
          <w:i w:val="1"/>
          <w:iCs w:val="1"/>
          <w:color w:val="000000" w:themeColor="text1"/>
          <w:lang w:val="it-IT"/>
          <w:rPrChange w:author="Salvatore Salernitano" w:date="2019-01-16T15:41:43.2577349" w:id="1276866810">
            <w:rPr>
              <w:b/>
              <w:bCs/>
              <w:i/>
              <w:iCs/>
              <w:color w:val="000000" w:themeColor="text1"/>
            </w:rPr>
          </w:rPrChange>
        </w:rPr>
        <w:t>Diagram</w:t>
      </w:r>
      <w:proofErr w:type="spellEnd"/>
      <w:r w:rsidRPr="2F689B4D">
        <w:rPr>
          <w:b w:val="1"/>
          <w:bCs w:val="1"/>
          <w:i w:val="1"/>
          <w:iCs w:val="1"/>
          <w:color w:val="000000" w:themeColor="text1"/>
          <w:lang w:val="it-IT"/>
          <w:rPrChange w:author="Salvatore Salernitano" w:date="2019-01-16T15:41:43.2577349" w:id="449847818">
            <w:rPr>
              <w:b/>
              <w:bCs/>
              <w:i/>
              <w:iCs/>
              <w:color w:val="000000" w:themeColor="text1"/>
            </w:rPr>
          </w:rPrChange>
        </w:rPr>
        <w:t xml:space="preserve"> inerente allo Scenario </w:t>
      </w:r>
      <w:ins w:author="Salvatore Salernitano" w:date="2019-01-16T15:41:43.2577349" w:id="1476709477">
        <w:r w:rsidRPr="2F689B4D" w:rsidR="2F689B4D">
          <w:rPr>
            <w:b w:val="1"/>
            <w:bCs w:val="1"/>
            <w:i w:val="1"/>
            <w:iCs w:val="1"/>
            <w:color w:val="000000" w:themeColor="text1"/>
            <w:lang w:val="it-IT"/>
            <w:rPrChange w:author="Salvatore Salernitano" w:date="2019-01-16T15:41:43.2577349" w:id="1889258072">
              <w:rPr>
                <w:b/>
                <w:bCs/>
                <w:i/>
                <w:iCs/>
                <w:color w:val="000000" w:themeColor="text1"/>
              </w:rPr>
            </w:rPrChange>
          </w:rPr>
          <w:t xml:space="preserve">3</w:t>
        </w:r>
      </w:ins>
      <w:del w:author="Salvatore Salernitano" w:date="2019-01-16T15:41:43.2577349" w:id="190786734">
        <w:r w:rsidRPr="78D81302" w:rsidDel="2F689B4D">
          <w:rPr>
            <w:b w:val="1"/>
            <w:bCs w:val="1"/>
            <w:i w:val="1"/>
            <w:iCs w:val="1"/>
            <w:color w:val="000000" w:themeColor="text1"/>
            <w:lang w:val="it-IT"/>
            <w:rPrChange w:author="Salvatore Salernitano" w:date="2019-01-16T15:13:53.7208682" w:id="1107854928">
              <w:rPr>
                <w:b/>
                <w:bCs/>
                <w:i/>
                <w:iCs/>
                <w:color w:val="000000" w:themeColor="text1"/>
              </w:rPr>
            </w:rPrChange>
          </w:rPr>
          <w:delText xml:space="preserve">4</w:delText>
        </w:r>
      </w:del>
      <w:r w:rsidRPr="2F689B4D">
        <w:rPr>
          <w:b w:val="1"/>
          <w:bCs w:val="1"/>
          <w:i w:val="1"/>
          <w:iCs w:val="1"/>
          <w:color w:val="000000" w:themeColor="text1"/>
          <w:lang w:val="it-IT"/>
          <w:rPrChange w:author="Salvatore Salernitano" w:date="2019-01-16T15:41:43.2577349" w:id="768">
            <w:rPr>
              <w:b/>
              <w:bCs/>
              <w:i/>
              <w:iCs/>
              <w:color w:val="000000" w:themeColor="text1"/>
            </w:rPr>
          </w:rPrChange>
        </w:rPr>
        <w:t xml:space="preserve">: RIPRISTINO</w:t>
      </w:r>
    </w:p>
    <w:p xmlns:wp14="http://schemas.microsoft.com/office/word/2010/wordml" w:rsidRPr="00634BB8" w:rsidR="00BC1783" w:rsidP="64B2A1C2" w:rsidRDefault="00BC1783" w14:paraId="54C529ED" wp14:textId="77777777">
      <w:pPr>
        <w:widowControl w:val="0"/>
        <w:autoSpaceDE w:val="0"/>
        <w:autoSpaceDN w:val="0"/>
        <w:adjustRightInd w:val="0"/>
        <w:jc w:val="center"/>
        <w:rPr>
          <w:ins w:author="Salvatore Salernitano" w:date="2019-01-16T15:16:55.4616361" w:id="32781477"/>
          <w:b w:val="1"/>
          <w:bCs w:val="1"/>
          <w:i w:val="1"/>
          <w:iCs w:val="1"/>
          <w:color w:val="000000" w:themeColor="text1"/>
          <w:lang w:val="it-IT"/>
          <w:rPrChange w:author="Salvatore Salernitano" w:date="2019-01-16T15:16:55.4616361" w:id="769">
            <w:rPr>
              <w:b/>
              <w:bCs/>
              <w:i/>
              <w:iCs/>
              <w:color w:val="000000" w:themeColor="text1"/>
            </w:rPr>
          </w:rPrChange>
        </w:rPr>
      </w:pPr>
    </w:p>
    <w:p xmlns:wp14="http://schemas.microsoft.com/office/word/2010/wordml" w:rsidRPr="00634BB8" w:rsidR="00BC1783" w:rsidDel="64B2A1C2" w:rsidP="00BC1783" w:rsidRDefault="00BC1783" w14:paraId="01D220F4" wp14:textId="77777777">
      <w:pPr>
        <w:widowControl w:val="0"/>
        <w:autoSpaceDE w:val="0"/>
        <w:autoSpaceDN w:val="0"/>
        <w:adjustRightInd w:val="0"/>
        <w:spacing w:line="257" w:lineRule="exact"/>
        <w:rPr>
          <w:del w:author="Salvatore Salernitano" w:date="2019-01-16T15:16:55.4616361" w:id="315293130"/>
          <w:lang w:val="it-IT"/>
          <w:rPrChange w:author="Lorenzo Salvi" w:date="2019-01-07T14:25:00Z" w:id="770">
            <w:rPr/>
          </w:rPrChange>
        </w:rPr>
      </w:pPr>
      <w:del w:author="Salvatore Salernitano" w:date="2019-01-16T15:16:55.4616361" w:id="45908600">
        <w:r w:rsidRPr="00634BB8" w:rsidDel="64B2A1C2">
          <w:rPr>
            <w:color w:val="000000" w:themeColor="text1"/>
            <w:lang w:val="it-IT"/>
            <w:rPrChange w:author="Lorenzo Salvi" w:date="2019-01-07T14:25:00Z" w:id="771">
              <w:rPr>
                <w:color w:val="000000" w:themeColor="text1"/>
              </w:rPr>
            </w:rPrChange>
          </w:rPr>
          <w:delText xml:space="preserve">Il Gestore mediante la </w:delText>
        </w:r>
        <w:r w:rsidRPr="00634BB8" w:rsidDel="64B2A1C2">
          <w:rPr>
            <w:b/>
            <w:bCs/>
            <w:color w:val="000000" w:themeColor="text1"/>
            <w:lang w:val="it-IT"/>
            <w:rPrChange w:author="Lorenzo Salvi" w:date="2019-01-07T14:25:00Z" w:id="772">
              <w:rPr>
                <w:b/>
                <w:bCs/>
                <w:color w:val="000000" w:themeColor="text1"/>
              </w:rPr>
            </w:rPrChange>
          </w:rPr>
          <w:delText xml:space="preserve">Dashboard Gestion Sensori </w:delText>
        </w:r>
        <w:r w:rsidRPr="00634BB8" w:rsidDel="64B2A1C2">
          <w:rPr>
            <w:color w:val="000000" w:themeColor="text1"/>
            <w:lang w:val="it-IT"/>
            <w:rPrChange w:author="Lorenzo Salvi" w:date="2019-01-07T14:25:00Z" w:id="773">
              <w:rPr>
                <w:color w:val="000000" w:themeColor="text1"/>
              </w:rPr>
            </w:rPrChange>
          </w:rPr>
          <w:delText xml:space="preserve">effettuerà il </w:delText>
        </w:r>
        <w:r w:rsidRPr="00634BB8" w:rsidDel="64B2A1C2">
          <w:rPr>
            <w:i/>
            <w:iCs/>
            <w:color w:val="000000" w:themeColor="text1"/>
            <w:lang w:val="it-IT"/>
            <w:rPrChange w:author="Lorenzo Salvi" w:date="2019-01-07T14:25:00Z" w:id="774">
              <w:rPr>
                <w:i/>
                <w:iCs/>
                <w:color w:val="000000" w:themeColor="text1"/>
              </w:rPr>
            </w:rPrChange>
          </w:rPr>
          <w:delText xml:space="preserve">ripristino </w:delText>
        </w:r>
        <w:r w:rsidRPr="00634BB8" w:rsidDel="64B2A1C2">
          <w:rPr>
            <w:color w:val="000000" w:themeColor="text1"/>
            <w:lang w:val="it-IT"/>
            <w:rPrChange w:author="Lorenzo Salvi" w:date="2019-01-07T14:25:00Z" w:id="775">
              <w:rPr>
                <w:color w:val="000000" w:themeColor="text1"/>
              </w:rPr>
            </w:rPrChange>
          </w:rPr>
          <w:delText xml:space="preserve">passando come parametro “idSensore” al </w:delText>
        </w:r>
        <w:r w:rsidRPr="00634BB8" w:rsidDel="64B2A1C2">
          <w:rPr>
            <w:b/>
            <w:bCs/>
            <w:color w:val="000000" w:themeColor="text1"/>
            <w:lang w:val="it-IT"/>
            <w:rPrChange w:author="Lorenzo Salvi" w:date="2019-01-07T14:25:00Z" w:id="776">
              <w:rPr>
                <w:b/>
                <w:bCs/>
                <w:color w:val="000000" w:themeColor="text1"/>
              </w:rPr>
            </w:rPrChange>
          </w:rPr>
          <w:delText>GestoreSensoreController</w:delText>
        </w:r>
        <w:r w:rsidRPr="00634BB8" w:rsidDel="64B2A1C2">
          <w:rPr>
            <w:color w:val="000000" w:themeColor="text1"/>
            <w:lang w:val="it-IT"/>
            <w:rPrChange w:author="Lorenzo Salvi" w:date="2019-01-07T14:25:00Z" w:id="777">
              <w:rPr>
                <w:color w:val="000000" w:themeColor="text1"/>
              </w:rPr>
            </w:rPrChange>
          </w:rPr>
          <w:delText xml:space="preserve">. Tale gestore interfaccierà la </w:delText>
        </w:r>
        <w:r w:rsidRPr="00634BB8" w:rsidDel="64B2A1C2">
          <w:rPr>
            <w:i/>
            <w:iCs/>
            <w:color w:val="000000" w:themeColor="text1"/>
            <w:lang w:val="it-IT"/>
            <w:rPrChange w:author="Lorenzo Salvi" w:date="2019-01-07T14:25:00Z" w:id="778">
              <w:rPr>
                <w:i/>
                <w:iCs/>
                <w:color w:val="000000" w:themeColor="text1"/>
              </w:rPr>
            </w:rPrChange>
          </w:rPr>
          <w:delText>richiesta</w:delText>
        </w:r>
        <w:r w:rsidRPr="00634BB8" w:rsidDel="64B2A1C2">
          <w:rPr>
            <w:color w:val="000000" w:themeColor="text1"/>
            <w:lang w:val="it-IT"/>
            <w:rPrChange w:author="Lorenzo Salvi" w:date="2019-01-07T14:25:00Z" w:id="779">
              <w:rPr>
                <w:color w:val="000000" w:themeColor="text1"/>
              </w:rPr>
            </w:rPrChange>
          </w:rPr>
          <w:delText xml:space="preserve">al </w:delText>
        </w:r>
        <w:r w:rsidRPr="00634BB8" w:rsidDel="64B2A1C2">
          <w:rPr>
            <w:b/>
            <w:bCs/>
            <w:color w:val="000000" w:themeColor="text1"/>
            <w:lang w:val="it-IT"/>
            <w:rPrChange w:author="Lorenzo Salvi" w:date="2019-01-07T14:25:00Z" w:id="780">
              <w:rPr>
                <w:b/>
                <w:bCs/>
                <w:color w:val="000000" w:themeColor="text1"/>
              </w:rPr>
            </w:rPrChange>
          </w:rPr>
          <w:delText>Gestore Dati.</w:delText>
        </w:r>
        <w:r w:rsidRPr="00634BB8" w:rsidDel="64B2A1C2">
          <w:rPr>
            <w:color w:val="000000" w:themeColor="text1"/>
            <w:lang w:val="it-IT"/>
            <w:rPrChange w:author="Lorenzo Salvi" w:date="2019-01-07T14:25:00Z" w:id="781">
              <w:rPr>
                <w:color w:val="000000" w:themeColor="text1"/>
              </w:rPr>
            </w:rPrChange>
          </w:rPr>
          <w:delText xml:space="preserve">Il </w:delText>
        </w:r>
        <w:r w:rsidRPr="00634BB8" w:rsidDel="64B2A1C2">
          <w:rPr>
            <w:b/>
            <w:bCs/>
            <w:color w:val="000000" w:themeColor="text1"/>
            <w:lang w:val="it-IT"/>
            <w:rPrChange w:author="Lorenzo Salvi" w:date="2019-01-07T14:25:00Z" w:id="782">
              <w:rPr>
                <w:b/>
                <w:bCs/>
                <w:color w:val="000000" w:themeColor="text1"/>
              </w:rPr>
            </w:rPrChange>
          </w:rPr>
          <w:delText>GestoreDati</w:delText>
        </w:r>
        <w:r w:rsidRPr="00634BB8" w:rsidDel="64B2A1C2">
          <w:rPr>
            <w:color w:val="000000" w:themeColor="text1"/>
            <w:lang w:val="it-IT"/>
            <w:rPrChange w:author="Lorenzo Salvi" w:date="2019-01-07T14:25:00Z" w:id="783">
              <w:rPr>
                <w:color w:val="000000" w:themeColor="text1"/>
              </w:rPr>
            </w:rPrChange>
          </w:rPr>
          <w:delText>invierà il messaggio “</w:delText>
        </w:r>
        <w:r w:rsidRPr="00634BB8" w:rsidDel="64B2A1C2">
          <w:rPr>
            <w:i/>
            <w:iCs/>
            <w:color w:val="000000" w:themeColor="text1"/>
            <w:lang w:val="it-IT"/>
            <w:rPrChange w:author="Lorenzo Salvi" w:date="2019-01-07T14:25:00Z" w:id="784">
              <w:rPr>
                <w:i/>
                <w:iCs/>
                <w:color w:val="000000" w:themeColor="text1"/>
              </w:rPr>
            </w:rPrChange>
          </w:rPr>
          <w:delText>getSegnale(idSensore)</w:delText>
        </w:r>
        <w:r w:rsidRPr="00634BB8" w:rsidDel="64B2A1C2">
          <w:rPr>
            <w:color w:val="000000" w:themeColor="text1"/>
            <w:lang w:val="it-IT"/>
            <w:rPrChange w:author="Lorenzo Salvi" w:date="2019-01-07T14:25:00Z" w:id="785">
              <w:rPr>
                <w:color w:val="000000" w:themeColor="text1"/>
              </w:rPr>
            </w:rPrChange>
          </w:rPr>
          <w:delText xml:space="preserve">” al </w:delText>
        </w:r>
        <w:r w:rsidRPr="00634BB8" w:rsidDel="64B2A1C2">
          <w:rPr>
            <w:b/>
            <w:bCs/>
            <w:color w:val="000000" w:themeColor="text1"/>
            <w:lang w:val="it-IT"/>
            <w:rPrChange w:author="Lorenzo Salvi" w:date="2019-01-07T14:25:00Z" w:id="786">
              <w:rPr>
                <w:b/>
                <w:bCs/>
                <w:color w:val="000000" w:themeColor="text1"/>
              </w:rPr>
            </w:rPrChange>
          </w:rPr>
          <w:lastRenderedPageBreak/>
          <w:delText>Database</w:delText>
        </w:r>
        <w:r w:rsidRPr="00634BB8" w:rsidDel="64B2A1C2">
          <w:rPr>
            <w:color w:val="000000" w:themeColor="text1"/>
            <w:lang w:val="it-IT"/>
            <w:rPrChange w:author="Lorenzo Salvi" w:date="2019-01-07T14:25:00Z" w:id="787">
              <w:rPr>
                <w:color w:val="000000" w:themeColor="text1"/>
              </w:rPr>
            </w:rPrChange>
          </w:rPr>
          <w:delText xml:space="preserve">per prelevare i dati inerenti ai segnali del sensore passato come parametro; nel caso in cui “idSensore” fosse uguale a null, il </w:delText>
        </w:r>
        <w:r w:rsidRPr="00634BB8" w:rsidDel="64B2A1C2">
          <w:rPr>
            <w:b/>
            <w:bCs/>
            <w:color w:val="000000" w:themeColor="text1"/>
            <w:lang w:val="it-IT"/>
            <w:rPrChange w:author="Lorenzo Salvi" w:date="2019-01-07T14:25:00Z" w:id="788">
              <w:rPr>
                <w:b/>
                <w:bCs/>
                <w:color w:val="000000" w:themeColor="text1"/>
              </w:rPr>
            </w:rPrChange>
          </w:rPr>
          <w:delText>GestoreDati</w:delText>
        </w:r>
        <w:r w:rsidRPr="00634BB8" w:rsidDel="64B2A1C2">
          <w:rPr>
            <w:color w:val="000000" w:themeColor="text1"/>
            <w:lang w:val="it-IT"/>
            <w:rPrChange w:author="Lorenzo Salvi" w:date="2019-01-07T14:25:00Z" w:id="789">
              <w:rPr>
                <w:color w:val="000000" w:themeColor="text1"/>
              </w:rPr>
            </w:rPrChange>
          </w:rPr>
          <w:delText>invierà il messaggio “</w:delText>
        </w:r>
        <w:r w:rsidRPr="00634BB8" w:rsidDel="64B2A1C2">
          <w:rPr>
            <w:i/>
            <w:iCs/>
            <w:color w:val="000000" w:themeColor="text1"/>
            <w:lang w:val="it-IT"/>
            <w:rPrChange w:author="Lorenzo Salvi" w:date="2019-01-07T14:25:00Z" w:id="790">
              <w:rPr>
                <w:i/>
                <w:iCs/>
                <w:color w:val="000000" w:themeColor="text1"/>
              </w:rPr>
            </w:rPrChange>
          </w:rPr>
          <w:delText>getSegnale(idSensore)</w:delText>
        </w:r>
        <w:r w:rsidRPr="00634BB8" w:rsidDel="64B2A1C2">
          <w:rPr>
            <w:color w:val="000000" w:themeColor="text1"/>
            <w:lang w:val="it-IT"/>
            <w:rPrChange w:author="Lorenzo Salvi" w:date="2019-01-07T14:25:00Z" w:id="791">
              <w:rPr>
                <w:color w:val="000000" w:themeColor="text1"/>
              </w:rPr>
            </w:rPrChange>
          </w:rPr>
          <w:delText xml:space="preserve">” al </w:delText>
        </w:r>
        <w:r w:rsidRPr="00634BB8" w:rsidDel="64B2A1C2">
          <w:rPr>
            <w:b/>
            <w:bCs/>
            <w:color w:val="000000" w:themeColor="text1"/>
            <w:lang w:val="it-IT"/>
            <w:rPrChange w:author="Lorenzo Salvi" w:date="2019-01-07T14:25:00Z" w:id="792">
              <w:rPr>
                <w:b/>
                <w:bCs/>
                <w:color w:val="000000" w:themeColor="text1"/>
              </w:rPr>
            </w:rPrChange>
          </w:rPr>
          <w:delText>DatabaseBackup</w:delText>
        </w:r>
        <w:r w:rsidRPr="00634BB8" w:rsidDel="64B2A1C2">
          <w:rPr>
            <w:color w:val="000000" w:themeColor="text1"/>
            <w:lang w:val="it-IT"/>
            <w:rPrChange w:author="Lorenzo Salvi" w:date="2019-01-07T14:25:00Z" w:id="793">
              <w:rPr>
                <w:color w:val="000000" w:themeColor="text1"/>
              </w:rPr>
            </w:rPrChange>
          </w:rPr>
          <w:delText>.</w:delText>
        </w:r>
      </w:del>
    </w:p>
    <w:p xmlns:wp14="http://schemas.microsoft.com/office/word/2010/wordml" w:rsidRPr="00634BB8" w:rsidR="00BC1783" w:rsidDel="64B2A1C2" w:rsidP="00BC1783" w:rsidRDefault="00BC1783" w14:paraId="02E17144" wp14:textId="77777777">
      <w:pPr>
        <w:widowControl w:val="0"/>
        <w:autoSpaceDE w:val="0"/>
        <w:autoSpaceDN w:val="0"/>
        <w:adjustRightInd w:val="0"/>
        <w:spacing w:line="257" w:lineRule="exact"/>
        <w:rPr>
          <w:del w:author="Salvatore Salernitano" w:date="2019-01-16T15:16:55.4616361" w:id="973020572"/>
          <w:lang w:val="it-IT"/>
          <w:rPrChange w:author="Lorenzo Salvi" w:date="2019-01-07T14:25:00Z" w:id="794">
            <w:rPr/>
          </w:rPrChange>
        </w:rPr>
      </w:pPr>
      <w:del w:author="Salvatore Salernitano" w:date="2019-01-16T15:16:55.4616361" w:id="350904858">
        <w:r w:rsidRPr="00634BB8" w:rsidDel="64B2A1C2">
          <w:rPr>
            <w:color w:val="000000" w:themeColor="text1"/>
            <w:lang w:val="it-IT"/>
            <w:rPrChange w:author="Lorenzo Salvi" w:date="2019-01-07T14:25:00Z" w:id="795">
              <w:rPr>
                <w:color w:val="000000" w:themeColor="text1"/>
              </w:rPr>
            </w:rPrChange>
          </w:rPr>
          <w:delText>Il GestoreDati scorrerà l’array dei segnali inerente a quel sensore fino a quando non avrà un segnale con i valori a norma.</w:delText>
        </w:r>
      </w:del>
    </w:p>
    <w:p xmlns:wp14="http://schemas.microsoft.com/office/word/2010/wordml" w:rsidRPr="00634BB8" w:rsidR="00BC1783" w:rsidDel="64B2A1C2" w:rsidP="00BC1783" w:rsidRDefault="00BC1783" w14:paraId="0C21BF8A" wp14:textId="77777777">
      <w:pPr>
        <w:widowControl w:val="0"/>
        <w:autoSpaceDE w:val="0"/>
        <w:autoSpaceDN w:val="0"/>
        <w:adjustRightInd w:val="0"/>
        <w:spacing w:line="257" w:lineRule="exact"/>
        <w:rPr>
          <w:del w:author="Salvatore Salernitano" w:date="2019-01-16T15:16:55.4616361" w:id="428324053"/>
          <w:lang w:val="it-IT"/>
          <w:rPrChange w:author="Lorenzo Salvi" w:date="2019-01-07T14:25:00Z" w:id="796">
            <w:rPr/>
          </w:rPrChange>
        </w:rPr>
      </w:pPr>
      <w:del w:author="Salvatore Salernitano" w:date="2019-01-16T15:16:55.4616361" w:id="1219956858">
        <w:r w:rsidRPr="00634BB8" w:rsidDel="64B2A1C2">
          <w:rPr>
            <w:color w:val="000000" w:themeColor="text1"/>
            <w:lang w:val="it-IT"/>
            <w:rPrChange w:author="Lorenzo Salvi" w:date="2019-01-07T14:25:00Z" w:id="797">
              <w:rPr>
                <w:color w:val="000000" w:themeColor="text1"/>
              </w:rPr>
            </w:rPrChange>
          </w:rPr>
          <w:delText>Il GestoreDati invierà un messaggio al Database chiamato “setSensore” passando come parametro il segnale a norma e uscendo cosi dal loop.</w:delText>
        </w:r>
      </w:del>
    </w:p>
    <w:p xmlns:wp14="http://schemas.microsoft.com/office/word/2010/wordml" w:rsidRPr="00634BB8" w:rsidR="00BC1783" w:rsidDel="42290243" w:rsidP="00BC1783" w:rsidRDefault="00BC1783" w14:paraId="797F8BCA" wp14:textId="77777777">
      <w:pPr>
        <w:widowControl w:val="0"/>
        <w:autoSpaceDE w:val="0"/>
        <w:autoSpaceDN w:val="0"/>
        <w:adjustRightInd w:val="0"/>
        <w:spacing w:line="257" w:lineRule="exact"/>
        <w:rPr>
          <w:del w:author="Lorenzo Salvi" w:date="2019-01-14T13:55:17.2269354" w:id="970194149"/>
          <w:lang w:val="it-IT"/>
          <w:rPrChange w:author="Lorenzo Salvi" w:date="2019-01-07T14:25:00Z" w:id="798">
            <w:rPr/>
          </w:rPrChange>
        </w:rPr>
      </w:pPr>
      <w:del w:author="Salvatore Salernitano" w:date="2019-01-16T15:16:55.4616361" w:id="1529183738">
        <w:r w:rsidRPr="00634BB8" w:rsidDel="64B2A1C2">
          <w:rPr>
            <w:color w:val="000000" w:themeColor="text1"/>
            <w:lang w:val="it-IT"/>
            <w:rPrChange w:author="Lorenzo Salvi" w:date="2019-01-07T14:25:00Z" w:id="831416811">
              <w:rPr>
                <w:color w:val="000000" w:themeColor="text1"/>
              </w:rPr>
            </w:rPrChange>
          </w:rPr>
          <w:delText xml:space="preserve">Il </w:delText>
        </w:r>
      </w:del>
      <w:proofErr w:type="spellStart"/>
      <w:del w:author="Salvatore Salernitano" w:date="2019-01-16T15:16:55.4616361" w:id="1945313611">
        <w:r w:rsidRPr="00634BB8" w:rsidDel="64B2A1C2">
          <w:rPr>
            <w:color w:val="000000" w:themeColor="text1"/>
            <w:lang w:val="it-IT"/>
            <w:rPrChange w:author="Lorenzo Salvi" w:date="2019-01-07T14:25:00Z" w:id="1226541815">
              <w:rPr>
                <w:color w:val="000000" w:themeColor="text1"/>
              </w:rPr>
            </w:rPrChange>
          </w:rPr>
          <w:delText>GestoreDati</w:delText>
        </w:r>
      </w:del>
      <w:proofErr w:type="spellEnd"/>
      <w:del w:author="Salvatore Salernitano" w:date="2019-01-16T15:16:55.4616361" w:id="1183450083">
        <w:r w:rsidRPr="00634BB8" w:rsidDel="64B2A1C2">
          <w:rPr>
            <w:color w:val="000000" w:themeColor="text1"/>
            <w:lang w:val="it-IT"/>
            <w:rPrChange w:author="Lorenzo Salvi" w:date="2019-01-07T14:25:00Z" w:id="83788335">
              <w:rPr>
                <w:color w:val="000000" w:themeColor="text1"/>
              </w:rPr>
            </w:rPrChange>
          </w:rPr>
          <w:delText xml:space="preserve"> invierà una risposta al </w:delText>
        </w:r>
      </w:del>
      <w:proofErr w:type="spellStart"/>
      <w:del w:author="Salvatore Salernitano" w:date="2019-01-16T15:16:55.4616361" w:id="166653287">
        <w:r w:rsidRPr="00634BB8" w:rsidDel="64B2A1C2">
          <w:rPr>
            <w:color w:val="000000" w:themeColor="text1"/>
            <w:lang w:val="it-IT"/>
            <w:rPrChange w:author="Lorenzo Salvi" w:date="2019-01-07T14:25:00Z" w:id="1009218682">
              <w:rPr>
                <w:color w:val="000000" w:themeColor="text1"/>
              </w:rPr>
            </w:rPrChange>
          </w:rPr>
          <w:delText>GestoreSensoreController</w:delText>
        </w:r>
      </w:del>
      <w:proofErr w:type="spellEnd"/>
      <w:del w:author="Salvatore Salernitano" w:date="2019-01-16T15:16:55.4616361" w:id="1546611306">
        <w:r w:rsidRPr="00634BB8" w:rsidDel="64B2A1C2">
          <w:rPr>
            <w:color w:val="000000" w:themeColor="text1"/>
            <w:lang w:val="it-IT"/>
            <w:rPrChange w:author="Lorenzo Salvi" w:date="2019-01-07T14:25:00Z" w:id="799">
              <w:rPr>
                <w:color w:val="000000" w:themeColor="text1"/>
              </w:rPr>
            </w:rPrChange>
          </w:rPr>
          <w:delText xml:space="preserve"> che interfaccerà le modifiche di quel sensore nella zona della Dashboard “Selezionare Area”.</w:delText>
        </w:r>
      </w:del>
    </w:p>
    <w:p xmlns:wp14="http://schemas.microsoft.com/office/word/2010/wordml" w:rsidRPr="00634BB8" w:rsidR="00AC6DF4" w:rsidDel="42290243" w:rsidP="00AC6DF4" w:rsidRDefault="00AC6DF4" w14:paraId="1C0157D6" wp14:textId="77777777">
      <w:pPr>
        <w:rPr>
          <w:del w:author="Lorenzo Salvi" w:date="2019-01-14T13:55:17.2269354" w:id="374188662"/>
          <w:lang w:val="it-IT"/>
          <w:rPrChange w:author="Lorenzo Salvi" w:date="2019-01-07T14:25:00Z" w:id="800">
            <w:rPr/>
          </w:rPrChange>
        </w:rPr>
      </w:pPr>
    </w:p>
    <w:p xmlns:wp14="http://schemas.microsoft.com/office/word/2010/wordml" w:rsidRPr="00634BB8" w:rsidR="00AC6DF4" w:rsidDel="42290243" w:rsidP="00AC6DF4" w:rsidRDefault="00AC6DF4" w14:paraId="3691E7B2" wp14:textId="77777777">
      <w:pPr>
        <w:rPr>
          <w:del w:author="Lorenzo Salvi" w:date="2019-01-14T13:55:17.2269354" w:id="941752232"/>
          <w:lang w:val="it-IT"/>
          <w:rPrChange w:author="Lorenzo Salvi" w:date="2019-01-07T14:25:00Z" w:id="801">
            <w:rPr/>
          </w:rPrChange>
        </w:rPr>
      </w:pPr>
    </w:p>
    <w:p xmlns:wp14="http://schemas.microsoft.com/office/word/2010/wordml" w:rsidRPr="00634BB8" w:rsidR="00AC6DF4" w:rsidDel="42290243" w:rsidP="00AC6DF4" w:rsidRDefault="00AC6DF4" w14:paraId="526770CE" wp14:textId="77777777">
      <w:pPr>
        <w:rPr>
          <w:del w:author="Lorenzo Salvi" w:date="2019-01-14T13:55:17.2269354" w:id="712877832"/>
          <w:lang w:val="it-IT"/>
          <w:rPrChange w:author="Lorenzo Salvi" w:date="2019-01-07T14:25:00Z" w:id="802">
            <w:rPr/>
          </w:rPrChange>
        </w:rPr>
      </w:pPr>
    </w:p>
    <w:p xmlns:wp14="http://schemas.microsoft.com/office/word/2010/wordml" w:rsidRPr="00634BB8" w:rsidR="00AC6DF4" w:rsidDel="42290243" w:rsidP="00AC6DF4" w:rsidRDefault="00AC6DF4" w14:paraId="7CBEED82" wp14:textId="77777777">
      <w:pPr>
        <w:rPr>
          <w:del w:author="Lorenzo Salvi" w:date="2019-01-14T13:55:17.2269354" w:id="784564224"/>
          <w:lang w:val="it-IT"/>
          <w:rPrChange w:author="Lorenzo Salvi" w:date="2019-01-07T14:25:00Z" w:id="803">
            <w:rPr/>
          </w:rPrChange>
        </w:rPr>
      </w:pPr>
    </w:p>
    <w:p xmlns:wp14="http://schemas.microsoft.com/office/word/2010/wordml" w:rsidRPr="00634BB8" w:rsidR="00AC6DF4" w:rsidDel="42290243" w:rsidP="00AC6DF4" w:rsidRDefault="00AC6DF4" w14:paraId="6E36661F" wp14:textId="77777777">
      <w:pPr>
        <w:rPr>
          <w:del w:author="Lorenzo Salvi" w:date="2019-01-14T13:55:17.2269354" w:id="216875555"/>
          <w:lang w:val="it-IT"/>
          <w:rPrChange w:author="Lorenzo Salvi" w:date="2019-01-07T14:25:00Z" w:id="804">
            <w:rPr/>
          </w:rPrChange>
        </w:rPr>
      </w:pPr>
    </w:p>
    <w:p xmlns:wp14="http://schemas.microsoft.com/office/word/2010/wordml" w:rsidRPr="00634BB8" w:rsidR="00AC6DF4" w:rsidDel="42290243" w:rsidP="00AC6DF4" w:rsidRDefault="00AC6DF4" w14:paraId="38645DC7" wp14:textId="77777777">
      <w:pPr>
        <w:rPr>
          <w:del w:author="Lorenzo Salvi" w:date="2019-01-14T13:55:17.2269354" w:id="1254062619"/>
          <w:lang w:val="it-IT"/>
          <w:rPrChange w:author="Lorenzo Salvi" w:date="2019-01-07T14:25:00Z" w:id="805">
            <w:rPr/>
          </w:rPrChange>
        </w:rPr>
      </w:pPr>
    </w:p>
    <w:p xmlns:wp14="http://schemas.microsoft.com/office/word/2010/wordml" w:rsidRPr="00634BB8" w:rsidR="00AC6DF4" w:rsidDel="64B2A1C2" w:rsidP="42290243" w:rsidRDefault="00AC6DF4" w14:paraId="135E58C4" wp14:textId="1195358C">
      <w:pPr>
        <w:spacing w:line="257" w:lineRule="exact"/>
        <w:rPr>
          <w:del w:author="Salvatore Salernitano" w:date="2019-01-16T15:16:55.4616361" w:id="1090806512"/>
          <w:lang w:val="it-IT"/>
          <w:rPrChange w:author="Lorenzo Salvi" w:date="2019-01-07T14:25:00Z" w:id="806">
            <w:rPr/>
          </w:rPrChange>
        </w:rPr>
        <w:pPrChange w:author="Lorenzo Salvi" w:date="2019-01-14T13:55:17.2269354" w:id="672940299">
          <w:pPr/>
        </w:pPrChange>
      </w:pPr>
    </w:p>
    <w:p w:rsidR="64B2A1C2" w:rsidDel="63F2EFDE" w:rsidP="6B3FB45A" w:rsidRDefault="64B2A1C2" w14:paraId="0E2BCABB" w14:textId="0CA115E8">
      <w:pPr>
        <w:pStyle w:val="Normale"/>
        <w:jc w:val="left"/>
        <w:rPr>
          <w:del w:author="Salvatore Salernitano" w:date="2019-01-16T15:20:33.1991288" w:id="1080580539"/>
          <w:b w:val="1"/>
          <w:bCs w:val="1"/>
          <w:i w:val="1"/>
          <w:iCs w:val="1"/>
          <w:color w:val="000000" w:themeColor="text1" w:themeTint="FF" w:themeShade="FF"/>
          <w:lang w:val="it-IT"/>
          <w:rPrChange w:author="Salvatore Salernitano" w:date="2019-01-16T15:19:32.9918878" w:id="166631018">
            <w:rPr/>
          </w:rPrChange>
        </w:rPr>
        <w:pPrChange w:author="Salvatore Salernitano" w:date="2019-01-16T15:19:32.9918878" w:id="1978122989">
          <w:pPr/>
        </w:pPrChange>
      </w:pPr>
      <w:ins w:author="Salvatore Salernitano" w:date="2019-01-16T15:20:33.1991288" w:id="1264795507">
        <w:del w:author="Lorenzo Salvi" w:date="2019-01-16T15:43:43.6357082" w:id="1963386932">
          <w:r w:rsidRPr="3DFBBF62" w:rsidDel="0151749F" w:rsidR="63F2EFDE">
            <w:rPr>
              <w:b w:val="0"/>
              <w:bCs w:val="0"/>
              <w:i w:val="0"/>
              <w:iCs w:val="0"/>
              <w:color w:val="000000" w:themeColor="text1" w:themeTint="FF" w:themeShade="FF"/>
              <w:lang w:val="it-IT"/>
              <w:rPrChange w:author="Salvatore Salernitano" w:date="2019-01-16T15:42:43.4397926" w:id="436036626">
                <w:rPr/>
              </w:rPrChange>
            </w:rPr>
            <w:delText xml:space="preserve">Il ripri</w:delText>
          </w:r>
        </w:del>
      </w:ins>
      <w:ins w:author="Lorenzo Salvi" w:date="2019-01-16T15:43:43.6357082" w:id="1608023107">
        <w:r w:rsidRPr="0151749F" w:rsidR="0151749F">
          <w:rPr>
            <w:b w:val="0"/>
            <w:bCs w:val="0"/>
            <w:i w:val="0"/>
            <w:iCs w:val="0"/>
            <w:color w:val="000000" w:themeColor="text1" w:themeTint="FF" w:themeShade="FF"/>
            <w:lang w:val="it-IT"/>
            <w:rPrChange w:author="Lorenzo Salvi" w:date="2019-01-16T15:43:43.6357082" w:id="2035824820">
              <w:rPr/>
            </w:rPrChange>
          </w:rPr>
          <w:t xml:space="preserve">A</w:t>
        </w:r>
      </w:ins>
      <w:ins w:author="Salvatore Salernitano" w:date="2019-01-16T15:21:33.8107498" w:id="1442040488">
        <w:r w:rsidRPr="0151749F" w:rsidR="1FB43A32">
          <w:rPr>
            <w:b w:val="0"/>
            <w:bCs w:val="0"/>
            <w:i w:val="0"/>
            <w:iCs w:val="0"/>
            <w:color w:val="000000" w:themeColor="text1" w:themeTint="FF" w:themeShade="FF"/>
            <w:lang w:val="it-IT"/>
            <w:rPrChange w:author="Lorenzo Salvi" w:date="2019-01-16T15:43:43.6357082" w:id="1954450333">
              <w:rPr/>
            </w:rPrChange>
          </w:rPr>
          <w:t xml:space="preserve">vremo</w:t>
        </w:r>
        <w:r w:rsidRPr="0151749F" w:rsidR="1FB43A32">
          <w:rPr>
            <w:b w:val="0"/>
            <w:bCs w:val="0"/>
            <w:i w:val="0"/>
            <w:iCs w:val="0"/>
            <w:color w:val="000000" w:themeColor="text1" w:themeTint="FF" w:themeShade="FF"/>
            <w:lang w:val="it-IT"/>
            <w:rPrChange w:author="Lorenzo Salvi" w:date="2019-01-16T15:43:43.6357082" w:id="1235337706">
              <w:rPr/>
            </w:rPrChange>
          </w:rPr>
          <w:t xml:space="preserve"> un </w:t>
        </w:r>
      </w:ins>
      <w:ins w:author="Salvatore Salernitano" w:date="2019-01-16T15:22:34.003135" w:id="1780251617">
        <w:r w:rsidRPr="0151749F" w:rsidR="6A4E5FFE">
          <w:rPr>
            <w:b w:val="0"/>
            <w:bCs w:val="0"/>
            <w:i w:val="1"/>
            <w:iCs w:val="1"/>
            <w:color w:val="000000" w:themeColor="text1" w:themeTint="FF" w:themeShade="FF"/>
            <w:lang w:val="it-IT"/>
            <w:rPrChange w:author="Lorenzo Salvi" w:date="2019-01-16T15:43:43.6357082" w:id="72665109">
              <w:rPr/>
            </w:rPrChange>
          </w:rPr>
          <w:t xml:space="preserve">operatore alternative </w:t>
        </w:r>
        <w:r w:rsidRPr="0151749F" w:rsidR="6A4E5FFE">
          <w:rPr>
            <w:b w:val="0"/>
            <w:bCs w:val="0"/>
            <w:i w:val="0"/>
            <w:iCs w:val="0"/>
            <w:color w:val="000000" w:themeColor="text1" w:themeTint="FF" w:themeShade="FF"/>
            <w:lang w:val="it-IT"/>
            <w:rPrChange w:author="Lorenzo Salvi" w:date="2019-01-16T15:43:43.6357082" w:id="1425215579">
              <w:rPr/>
            </w:rPrChange>
          </w:rPr>
          <w:t xml:space="preserve">che verifica se la </w:t>
        </w:r>
        <w:proofErr w:type="spellStart"/>
        <w:r w:rsidRPr="0151749F" w:rsidR="6A4E5FFE">
          <w:rPr>
            <w:b w:val="0"/>
            <w:bCs w:val="0"/>
            <w:i w:val="0"/>
            <w:iCs w:val="0"/>
            <w:color w:val="000000" w:themeColor="text1" w:themeTint="FF" w:themeShade="FF"/>
            <w:lang w:val="it-IT"/>
            <w:rPrChange w:author="Lorenzo Salvi" w:date="2019-01-16T15:43:43.6357082" w:id="1978538383">
              <w:rPr/>
            </w:rPrChange>
          </w:rPr>
          <w:t xml:space="preserve">textbox</w:t>
        </w:r>
        <w:proofErr w:type="spellEnd"/>
        <w:r w:rsidRPr="0151749F" w:rsidR="6A4E5FFE">
          <w:rPr>
            <w:b w:val="0"/>
            <w:bCs w:val="0"/>
            <w:i w:val="0"/>
            <w:iCs w:val="0"/>
            <w:color w:val="000000" w:themeColor="text1" w:themeTint="FF" w:themeShade="FF"/>
            <w:lang w:val="it-IT"/>
            <w:rPrChange w:author="Lorenzo Salvi" w:date="2019-01-16T15:43:43.6357082" w:id="1712166909">
              <w:rPr/>
            </w:rPrChange>
          </w:rPr>
          <w:t xml:space="preserve"> </w:t>
        </w:r>
      </w:ins>
      <w:ins w:author="Lorenzo Salvi" w:date="2019-01-16T15:43:43.6357082" w:id="1385056919">
        <w:proofErr w:type="spellStart"/>
        <w:r w:rsidRPr="0151749F" w:rsidR="0151749F">
          <w:rPr>
            <w:b w:val="0"/>
            <w:bCs w:val="0"/>
            <w:i w:val="0"/>
            <w:iCs w:val="0"/>
            <w:color w:val="000000" w:themeColor="text1" w:themeTint="FF" w:themeShade="FF"/>
            <w:lang w:val="it-IT"/>
            <w:rPrChange w:author="Lorenzo Salvi" w:date="2019-01-16T15:43:43.6357082" w:id="1443368649">
              <w:rPr/>
            </w:rPrChange>
          </w:rPr>
          <w:t xml:space="preserve">IDvar</w:t>
        </w:r>
        <w:proofErr w:type="spellEnd"/>
        <w:r w:rsidRPr="0151749F" w:rsidR="0151749F">
          <w:rPr>
            <w:b w:val="0"/>
            <w:bCs w:val="0"/>
            <w:i w:val="0"/>
            <w:iCs w:val="0"/>
            <w:color w:val="000000" w:themeColor="text1" w:themeTint="FF" w:themeShade="FF"/>
            <w:lang w:val="it-IT"/>
            <w:rPrChange w:author="Lorenzo Salvi" w:date="2019-01-16T15:43:43.6357082" w:id="2032054240">
              <w:rPr/>
            </w:rPrChange>
          </w:rPr>
          <w:t xml:space="preserve"> </w:t>
        </w:r>
      </w:ins>
      <w:ins w:author="Salvatore Salernitano" w:date="2019-01-16T15:22:34.003135" w:id="775295814">
        <w:r w:rsidRPr="0151749F" w:rsidR="6A4E5FFE">
          <w:rPr>
            <w:b w:val="0"/>
            <w:bCs w:val="0"/>
            <w:i w:val="0"/>
            <w:iCs w:val="0"/>
            <w:color w:val="000000" w:themeColor="text1" w:themeTint="FF" w:themeShade="FF"/>
            <w:lang w:val="it-IT"/>
            <w:rPrChange w:author="Lorenzo Salvi" w:date="2019-01-16T15:43:43.6357082" w:id="1755043444">
              <w:rPr/>
            </w:rPrChange>
          </w:rPr>
          <w:t xml:space="preserve">è stata riempita, se non viene passato nessuno sensore, verrà </w:t>
        </w:r>
        <w:r w:rsidRPr="0151749F" w:rsidR="6A4E5FFE">
          <w:rPr>
            <w:b w:val="0"/>
            <w:bCs w:val="0"/>
            <w:i w:val="0"/>
            <w:iCs w:val="0"/>
            <w:color w:val="000000" w:themeColor="text1" w:themeTint="FF" w:themeShade="FF"/>
            <w:lang w:val="it-IT"/>
            <w:rPrChange w:author="Lorenzo Salvi" w:date="2019-01-16T15:43:43.6357082" w:id="1474239146">
              <w:rPr/>
            </w:rPrChange>
          </w:rPr>
          <w:t xml:space="preserve">effettuat</w:t>
        </w:r>
      </w:ins>
      <w:ins w:author="Salvatore Salernitano" w:date="2019-01-16T15:33:47.9317389" w:id="1694041723">
        <w:r w:rsidRPr="0151749F" w:rsidR="77FF9629">
          <w:rPr>
            <w:b w:val="0"/>
            <w:bCs w:val="0"/>
            <w:i w:val="0"/>
            <w:iCs w:val="0"/>
            <w:color w:val="000000" w:themeColor="text1" w:themeTint="FF" w:themeShade="FF"/>
            <w:lang w:val="it-IT"/>
            <w:rPrChange w:author="Lorenzo Salvi" w:date="2019-01-16T15:43:43.6357082" w:id="108721826">
              <w:rPr/>
            </w:rPrChange>
          </w:rPr>
          <w:t xml:space="preserve">a una chiamata al metodo</w:t>
        </w:r>
      </w:ins>
      <w:ins w:author="Salvatore Salernitano" w:date="2019-01-16T15:22:34.003135" w:id="1900409345">
        <w:r w:rsidRPr="0151749F" w:rsidR="6A4E5FFE">
          <w:rPr>
            <w:b w:val="0"/>
            <w:bCs w:val="0"/>
            <w:i w:val="0"/>
            <w:iCs w:val="0"/>
            <w:color w:val="000000" w:themeColor="text1" w:themeTint="FF" w:themeShade="FF"/>
            <w:lang w:val="it-IT"/>
            <w:rPrChange w:author="Lorenzo Salvi" w:date="2019-01-16T15:43:43.6357082" w:id="43064403">
              <w:rPr/>
            </w:rPrChange>
          </w:rPr>
          <w:t xml:space="preserve"> </w:t>
        </w:r>
      </w:ins>
    </w:p>
    <w:p w:rsidR="63F2EFDE" w:rsidDel="1FB43A32" w:rsidP="63F2EFDE" w:rsidRDefault="63F2EFDE" w14:paraId="21F88A2A" w14:textId="0FD58561">
      <w:pPr>
        <w:pStyle w:val="Normale"/>
        <w:bidi w:val="0"/>
        <w:spacing w:before="0" w:beforeAutospacing="off" w:after="0" w:afterAutospacing="off" w:line="259" w:lineRule="auto"/>
        <w:ind w:left="0" w:right="0"/>
        <w:jc w:val="left"/>
        <w:rPr>
          <w:del w:author="Salvatore Salernitano" w:date="2019-01-16T15:21:33.8107498" w:id="1095373222"/>
          <w:b w:val="1"/>
          <w:bCs w:val="1"/>
          <w:i w:val="1"/>
          <w:iCs w:val="1"/>
          <w:color w:val="000000" w:themeColor="text1" w:themeTint="FF" w:themeShade="FF"/>
          <w:lang w:val="it-IT"/>
          <w:rPrChange w:author="Salvatore Salernitano" w:date="2019-01-16T15:20:33.1991288" w:id="2143009544">
            <w:rPr/>
          </w:rPrChange>
        </w:rPr>
        <w:pPrChange w:author="Salvatore Salernitano" w:date="2019-01-16T15:20:33.1991288" w:id="1984608383">
          <w:pPr/>
        </w:pPrChange>
      </w:pPr>
    </w:p>
    <w:p w:rsidR="1FB43A32" w:rsidDel="18B853DC" w:rsidP="6A4E5FFE" w:rsidRDefault="1FB43A32" w14:paraId="4E408C4F" w14:textId="66457861">
      <w:pPr>
        <w:pStyle w:val="Normale"/>
        <w:spacing w:before="0" w:beforeAutospacing="off" w:after="0" w:afterAutospacing="off" w:line="259" w:lineRule="auto"/>
        <w:ind w:left="0" w:right="0"/>
        <w:jc w:val="left"/>
        <w:rPr>
          <w:del w:author="Salvatore Salernitano" w:date="2019-01-16T15:23:34.4564435" w:id="1344705417"/>
          <w:b w:val="1"/>
          <w:bCs w:val="1"/>
          <w:i w:val="1"/>
          <w:iCs w:val="1"/>
          <w:color w:val="000000" w:themeColor="text1" w:themeTint="FF" w:themeShade="FF"/>
          <w:lang w:val="it-IT"/>
          <w:rPrChange w:author="Salvatore Salernitano" w:date="2019-01-16T15:22:34.003135" w:id="1038353508">
            <w:rPr/>
          </w:rPrChange>
        </w:rPr>
        <w:pPrChange w:author="Salvatore Salernitano" w:date="2019-01-16T15:22:34.003135" w:id="1087958270">
          <w:pPr/>
        </w:pPrChange>
      </w:pPr>
      <w:proofErr w:type="spellStart"/>
      <w:ins w:author="Salvatore Salernitano" w:date="2019-01-16T15:23:34.4564435" w:id="1584905942">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r w:rsidRPr="0151749F" w:rsidR="18B853DC">
          <w:rPr>
            <w:b w:val="0"/>
            <w:bCs w:val="0"/>
            <w:i w:val="1"/>
            <w:iCs w:val="1"/>
            <w:color w:val="000000" w:themeColor="text1" w:themeTint="FF" w:themeShade="FF"/>
            <w:lang w:val="it-IT"/>
            <w:rPrChange w:author="Lorenzo Salvi" w:date="2019-01-16T15:43:43.6357082" w:id="1393042806">
              <w:rPr/>
            </w:rPrChange>
          </w:rPr>
          <w:t>showMessageDialog</w:t>
        </w:r>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ins>
      <w:proofErr w:type="spellEnd"/>
      <w:ins w:author="Salvatore Salernitano" w:date="2019-01-16T15:23:34.4564435" w:id="48093585">
        <w:r w:rsidRPr="0151749F" w:rsidR="18B853DC">
          <w:rPr>
            <w:b w:val="0"/>
            <w:bCs w:val="0"/>
            <w:i w:val="0"/>
            <w:iCs w:val="0"/>
            <w:color w:val="000000" w:themeColor="text1" w:themeTint="FF" w:themeShade="FF"/>
            <w:lang w:val="it-IT"/>
            <w:rPrChange w:author="Lorenzo Salvi" w:date="2019-01-16T15:43:43.6357082" w:id="341336070">
              <w:rPr/>
            </w:rPrChange>
          </w:rPr>
          <w:t xml:space="preserve"> dalla </w:t>
        </w:r>
      </w:ins>
      <w:proofErr w:type="spellStart"/>
      <w:ins w:author="Salvatore Salernitano" w:date="2019-01-16T15:23:34.4564435" w:id="759106054">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r w:rsidRPr="0151749F" w:rsidR="18B853DC">
          <w:rPr>
            <w:b w:val="1"/>
            <w:bCs w:val="1"/>
            <w:i w:val="0"/>
            <w:iCs w:val="0"/>
            <w:color w:val="000000" w:themeColor="text1" w:themeTint="FF" w:themeShade="FF"/>
            <w:lang w:val="it-IT"/>
            <w:rPrChange w:author="Lorenzo Salvi" w:date="2019-01-16T15:43:43.6357082" w:id="1462587542">
              <w:rPr/>
            </w:rPrChange>
          </w:rPr>
          <w:t>DashboardGestore</w:t>
        </w:r>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ins>
      <w:proofErr w:type="spellEnd"/>
      <w:ins w:author="Salvatore Salernitano" w:date="2019-01-16T15:23:34.4564435" w:id="546487988">
        <w:r w:rsidRPr="0151749F" w:rsidR="18B853DC">
          <w:rPr>
            <w:b w:val="1"/>
            <w:bCs w:val="1"/>
            <w:i w:val="0"/>
            <w:iCs w:val="0"/>
            <w:color w:val="000000" w:themeColor="text1" w:themeTint="FF" w:themeShade="FF"/>
            <w:lang w:val="it-IT"/>
            <w:rPrChange w:author="Lorenzo Salvi" w:date="2019-01-16T15:43:43.6357082" w:id="1292159557">
              <w:rPr/>
            </w:rPrChange>
          </w:rPr>
          <w:t xml:space="preserve"> </w:t>
        </w:r>
        <w:r w:rsidRPr="0151749F" w:rsidR="18B853DC">
          <w:rPr>
            <w:b w:val="0"/>
            <w:bCs w:val="0"/>
            <w:i w:val="0"/>
            <w:iCs w:val="0"/>
            <w:color w:val="000000" w:themeColor="text1" w:themeTint="FF" w:themeShade="FF"/>
            <w:lang w:val="it-IT"/>
            <w:rPrChange w:author="Lorenzo Salvi" w:date="2019-01-16T15:43:43.6357082" w:id="2095947569">
              <w:rPr/>
            </w:rPrChange>
          </w:rPr>
          <w:t xml:space="preserve">a</w:t>
        </w:r>
        <w:r w:rsidRPr="0151749F" w:rsidR="18B853DC">
          <w:rPr>
            <w:b w:val="1"/>
            <w:bCs w:val="1"/>
            <w:i w:val="0"/>
            <w:iCs w:val="0"/>
            <w:color w:val="000000" w:themeColor="text1" w:themeTint="FF" w:themeShade="FF"/>
            <w:lang w:val="it-IT"/>
            <w:rPrChange w:author="Lorenzo Salvi" w:date="2019-01-16T15:43:43.6357082" w:id="990550674">
              <w:rPr/>
            </w:rPrChange>
          </w:rPr>
          <w:t xml:space="preserve"> sé stesso</w:t>
        </w:r>
        <w:r w:rsidRPr="0151749F" w:rsidR="18B853DC">
          <w:rPr>
            <w:b w:val="0"/>
            <w:bCs w:val="0"/>
            <w:i w:val="0"/>
            <w:iCs w:val="0"/>
            <w:color w:val="000000" w:themeColor="text1" w:themeTint="FF" w:themeShade="FF"/>
            <w:lang w:val="it-IT"/>
            <w:rPrChange w:author="Lorenzo Salvi" w:date="2019-01-16T15:43:43.6357082" w:id="225672897">
              <w:rPr/>
            </w:rPrChange>
          </w:rPr>
          <w:t xml:space="preserve"> che indicherà di riempire il campo. Altrimenti, </w:t>
        </w:r>
      </w:ins>
      <w:ins w:author="Salvatore Salernitano" w:date="2019-01-16T15:24:35.2122923" w:id="1335074147">
        <w:r w:rsidRPr="0151749F" w:rsidR="58BB51EB">
          <w:rPr>
            <w:b w:val="0"/>
            <w:bCs w:val="0"/>
            <w:i w:val="0"/>
            <w:iCs w:val="0"/>
            <w:color w:val="000000" w:themeColor="text1" w:themeTint="FF" w:themeShade="FF"/>
            <w:lang w:val="it-IT"/>
            <w:rPrChange w:author="Lorenzo Salvi" w:date="2019-01-16T15:43:43.6357082" w:id="1528788554">
              <w:rPr/>
            </w:rPrChange>
          </w:rPr>
          <w:t xml:space="preserve">verrà chiamato il metodo </w:t>
        </w:r>
        <w:r w:rsidRPr="0151749F" w:rsidR="58BB51EB">
          <w:rPr>
            <w:b w:val="0"/>
            <w:bCs w:val="0"/>
            <w:i w:val="1"/>
            <w:iCs w:val="1"/>
            <w:color w:val="000000" w:themeColor="text1" w:themeTint="FF" w:themeShade="FF"/>
            <w:lang w:val="it-IT"/>
            <w:rPrChange w:author="Lorenzo Salvi" w:date="2019-01-16T15:43:43.6357082" w:id="1224264048">
              <w:rPr/>
            </w:rPrChange>
          </w:rPr>
          <w:t xml:space="preserve">ripristino(</w:t>
        </w:r>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r w:rsidRPr="0151749F" w:rsidR="58BB51EB">
          <w:rPr>
            <w:b w:val="0"/>
            <w:bCs w:val="0"/>
            <w:i w:val="1"/>
            <w:iCs w:val="1"/>
            <w:color w:val="000000" w:themeColor="text1" w:themeTint="FF" w:themeShade="FF"/>
            <w:lang w:val="it-IT"/>
            <w:rPrChange w:author="Lorenzo Salvi" w:date="2019-01-16T15:43:43.6357082" w:id="866523275">
              <w:rPr/>
            </w:rPrChange>
          </w:rPr>
          <w:t xml:space="preserve">IDvar</w:t>
        </w:r>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ins>
      <w:ins w:author="Salvatore Salernitano" w:date="2019-01-16T15:25:35.9109441" w:id="293018281">
        <w:r w:rsidRPr="0151749F" w:rsidR="3BACA7FF">
          <w:rPr>
            <w:b w:val="0"/>
            <w:bCs w:val="0"/>
            <w:i w:val="1"/>
            <w:iCs w:val="1"/>
            <w:color w:val="000000" w:themeColor="text1" w:themeTint="FF" w:themeShade="FF"/>
            <w:lang w:val="it-IT"/>
            <w:rPrChange w:author="Lorenzo Salvi" w:date="2019-01-16T15:43:43.6357082" w:id="844923553">
              <w:rPr/>
            </w:rPrChange>
          </w:rPr>
          <w:t xml:space="preserve">)</w:t>
        </w:r>
        <w:r w:rsidRPr="0151749F" w:rsidR="3BACA7FF">
          <w:rPr>
            <w:b w:val="0"/>
            <w:bCs w:val="0"/>
            <w:i w:val="0"/>
            <w:iCs w:val="0"/>
            <w:color w:val="000000" w:themeColor="text1" w:themeTint="FF" w:themeShade="FF"/>
            <w:lang w:val="it-IT"/>
            <w:rPrChange w:author="Lorenzo Salvi" w:date="2019-01-16T15:43:43.6357082" w:id="485039688">
              <w:rPr/>
            </w:rPrChange>
          </w:rPr>
          <w:t xml:space="preserve"> passando come parametro l’id del sensore al </w:t>
        </w:r>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r w:rsidRPr="0151749F" w:rsidR="3BACA7FF">
          <w:rPr>
            <w:b w:val="1"/>
            <w:bCs w:val="1"/>
            <w:i w:val="0"/>
            <w:iCs w:val="0"/>
            <w:color w:val="000000" w:themeColor="text1" w:themeTint="FF" w:themeShade="FF"/>
            <w:lang w:val="it-IT"/>
            <w:rPrChange w:author="Lorenzo Salvi" w:date="2019-01-16T15:43:43.6357082" w:id="1741289459">
              <w:rPr/>
            </w:rPrChange>
          </w:rPr>
          <w:t xml:space="preserve">GestoreSensoriControlle</w:t>
        </w:r>
        <w:r w:rsidRPr="0151749F" w:rsidR="3BACA7FF">
          <w:rPr>
            <w:b w:val="0"/>
            <w:bCs w:val="0"/>
            <w:i w:val="0"/>
            <w:iCs w:val="0"/>
            <w:color w:val="000000" w:themeColor="text1" w:themeTint="FF" w:themeShade="FF"/>
            <w:lang w:val="it-IT"/>
            <w:rPrChange w:author="Lorenzo Salvi" w:date="2019-01-16T15:43:43.6357082" w:id="71348703">
              <w:rPr/>
            </w:rPrChange>
          </w:rPr>
          <w:t xml:space="preserve">r</w:t>
        </w:r>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r w:rsidRPr="0151749F" w:rsidR="3BACA7FF">
          <w:rPr>
            <w:b w:val="0"/>
            <w:bCs w:val="0"/>
            <w:i w:val="0"/>
            <w:iCs w:val="0"/>
            <w:color w:val="000000" w:themeColor="text1" w:themeTint="FF" w:themeShade="FF"/>
            <w:lang w:val="it-IT"/>
            <w:rPrChange w:author="Lorenzo Salvi" w:date="2019-01-16T15:43:43.6357082" w:id="1306561200">
              <w:rPr/>
            </w:rPrChange>
          </w:rPr>
          <w:t xml:space="preserve"> che lo interfaccerà al </w:t>
        </w:r>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r w:rsidRPr="0151749F" w:rsidR="3BACA7FF">
          <w:rPr>
            <w:b w:val="1"/>
            <w:bCs w:val="1"/>
            <w:i w:val="0"/>
            <w:iCs w:val="0"/>
            <w:color w:val="000000" w:themeColor="text1" w:themeTint="FF" w:themeShade="FF"/>
            <w:lang w:val="it-IT"/>
            <w:rPrChange w:author="Lorenzo Salvi" w:date="2019-01-16T15:43:43.6357082" w:id="384251888">
              <w:rPr/>
            </w:rPrChange>
          </w:rPr>
          <w:t xml:space="preserve">GestoreDati</w:t>
        </w:r>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r w:rsidRPr="0151749F" w:rsidR="3BACA7FF">
          <w:rPr>
            <w:b w:val="1"/>
            <w:bCs w:val="1"/>
            <w:i w:val="0"/>
            <w:iCs w:val="0"/>
            <w:color w:val="000000" w:themeColor="text1" w:themeTint="FF" w:themeShade="FF"/>
            <w:lang w:val="it-IT"/>
            <w:rPrChange w:author="Lorenzo Salvi" w:date="2019-01-16T15:43:43.6357082" w:id="1538241">
              <w:rPr/>
            </w:rPrChange>
          </w:rPr>
          <w:t xml:space="preserve">.</w:t>
        </w:r>
        <w:r w:rsidRPr="0151749F" w:rsidR="3BACA7FF">
          <w:rPr>
            <w:b w:val="1"/>
            <w:bCs w:val="1"/>
            <w:i w:val="1"/>
            <w:iCs w:val="1"/>
            <w:color w:val="000000" w:themeColor="text1" w:themeTint="FF" w:themeShade="FF"/>
            <w:lang w:val="it-IT"/>
            <w:rPrChange w:author="Lorenzo Salvi" w:date="2019-01-16T15:43:43.6357082" w:id="613124800">
              <w:rPr/>
            </w:rPrChange>
          </w:rPr>
          <w:t xml:space="preserve"> </w:t>
        </w:r>
      </w:ins>
    </w:p>
    <w:p w:rsidR="18B853DC" w:rsidDel="58BB51EB" w:rsidP="18B853DC" w:rsidRDefault="18B853DC" w14:paraId="41F74A35" w14:textId="28D1B6A2">
      <w:pPr>
        <w:pStyle w:val="Normale"/>
        <w:bidi w:val="0"/>
        <w:spacing w:before="0" w:beforeAutospacing="off" w:after="0" w:afterAutospacing="off" w:line="259" w:lineRule="auto"/>
        <w:ind w:left="0" w:right="0"/>
        <w:jc w:val="left"/>
        <w:rPr>
          <w:del w:author="Salvatore Salernitano" w:date="2019-01-16T15:24:35.2122923" w:id="832342778"/>
          <w:b w:val="1"/>
          <w:bCs w:val="1"/>
          <w:i w:val="1"/>
          <w:iCs w:val="1"/>
          <w:color w:val="000000" w:themeColor="text1" w:themeTint="FF" w:themeShade="FF"/>
          <w:lang w:val="it-IT"/>
          <w:rPrChange w:author="Salvatore Salernitano" w:date="2019-01-16T15:23:34.4564435" w:id="1221311122">
            <w:rPr/>
          </w:rPrChange>
        </w:rPr>
        <w:pPrChange w:author="Salvatore Salernitano" w:date="2019-01-16T15:23:34.4564435" w:id="1176765426">
          <w:pPr/>
        </w:pPrChange>
      </w:pPr>
    </w:p>
    <w:p w:rsidR="58BB51EB" w:rsidDel="3BACA7FF" w:rsidP="58BB51EB" w:rsidRDefault="58BB51EB" w14:paraId="74496E80" w14:textId="19EF44CA">
      <w:pPr>
        <w:pStyle w:val="Normale"/>
        <w:spacing w:before="0" w:beforeAutospacing="off" w:after="0" w:afterAutospacing="off" w:line="259" w:lineRule="auto"/>
        <w:ind w:left="0" w:right="0"/>
        <w:jc w:val="left"/>
        <w:rPr>
          <w:del w:author="Salvatore Salernitano" w:date="2019-01-16T15:25:35.9109441" w:id="1691475747"/>
          <w:b w:val="1"/>
          <w:bCs w:val="1"/>
          <w:i w:val="1"/>
          <w:iCs w:val="1"/>
          <w:color w:val="000000" w:themeColor="text1" w:themeTint="FF" w:themeShade="FF"/>
          <w:lang w:val="it-IT"/>
          <w:rPrChange w:author="Salvatore Salernitano" w:date="2019-01-16T15:24:35.2122923" w:id="983514545">
            <w:rPr/>
          </w:rPrChange>
        </w:rPr>
        <w:pPrChange w:author="Salvatore Salernitano" w:date="2019-01-16T15:24:35.2122923" w:id="100153061">
          <w:pPr/>
        </w:pPrChange>
      </w:pPr>
    </w:p>
    <w:p w:rsidR="3BACA7FF" w:rsidDel="1E608A4C" w:rsidP="3BACA7FF" w:rsidRDefault="3BACA7FF" w14:paraId="362C3881" w14:textId="34242018">
      <w:pPr>
        <w:pStyle w:val="Normale"/>
        <w:bidi w:val="0"/>
        <w:spacing w:before="0" w:beforeAutospacing="off" w:after="0" w:afterAutospacing="off" w:line="259" w:lineRule="auto"/>
        <w:ind w:left="0" w:right="0"/>
        <w:jc w:val="left"/>
        <w:rPr>
          <w:del w:author="Salvatore Salernitano" w:date="2019-01-16T15:26:36.4515778" w:id="612473637"/>
          <w:b w:val="1"/>
          <w:bCs w:val="1"/>
          <w:i w:val="1"/>
          <w:iCs w:val="1"/>
          <w:color w:val="000000" w:themeColor="text1" w:themeTint="FF" w:themeShade="FF"/>
          <w:lang w:val="it-IT"/>
          <w:rPrChange w:author="Salvatore Salernitano" w:date="2019-01-16T15:25:35.9109441" w:id="1260162437">
            <w:rPr/>
          </w:rPrChange>
        </w:rPr>
        <w:pPrChange w:author="Salvatore Salernitano" w:date="2019-01-16T15:25:35.9109441" w:id="1038580191">
          <w:pPr/>
        </w:pPrChange>
      </w:pPr>
      <w:ins w:author="Salvatore Salernitano" w:date="2019-01-16T15:26:36.4515778" w:id="969269499">
        <w:r w:rsidRPr="1E608A4C" w:rsidR="1E608A4C">
          <w:rPr>
            <w:color w:val="000000" w:themeColor="text1" w:themeTint="FF" w:themeShade="FF"/>
            <w:lang w:val="it-IT"/>
            <w:rPrChange w:author="Salvatore Salernitano" w:date="2019-01-16T15:26:36.4515778" w:id="1611678676">
              <w:rPr/>
            </w:rPrChange>
          </w:rPr>
          <w:t xml:space="preserve">Il </w:t>
        </w:r>
      </w:ins>
      <w:proofErr w:type="spellStart"/>
      <w:ins w:author="Salvatore Salernitano" w:date="2019-01-16T15:26:36.4515778" w:id="2034601079">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r w:rsidRPr="1E608A4C" w:rsidR="1E608A4C">
          <w:rPr>
            <w:b w:val="1"/>
            <w:bCs w:val="1"/>
            <w:color w:val="000000" w:themeColor="text1" w:themeTint="FF" w:themeShade="FF"/>
            <w:lang w:val="it-IT"/>
            <w:rPrChange w:author="Salvatore Salernitano" w:date="2019-01-16T15:26:36.4515778" w:id="1798724781">
              <w:rPr/>
            </w:rPrChange>
          </w:rPr>
          <w:t>GestoreDat</w:t>
        </w:r>
        <w:r w:rsidRPr="1E608A4C" w:rsidR="1E608A4C">
          <w:rPr>
            <w:color w:val="000000" w:themeColor="text1" w:themeTint="FF" w:themeShade="FF"/>
            <w:lang w:val="it-IT"/>
            <w:rPrChange w:author="Salvatore Salernitano" w:date="2019-01-16T15:26:36.4515778" w:id="202098197">
              <w:rPr/>
            </w:rPrChange>
          </w:rPr>
          <w:t>i</w:t>
        </w:r>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ins>
      <w:proofErr w:type="spellEnd"/>
      <w:ins w:author="Salvatore Salernitano" w:date="2019-01-16T15:26:36.4515778" w:id="780857096">
        <w:r w:rsidRPr="1E608A4C" w:rsidR="1E608A4C">
          <w:rPr>
            <w:color w:val="000000" w:themeColor="text1" w:themeTint="FF" w:themeShade="FF"/>
            <w:lang w:val="it-IT"/>
            <w:rPrChange w:author="Salvatore Salernitano" w:date="2019-01-16T15:26:36.4515778" w:id="1068285431">
              <w:rPr/>
            </w:rPrChange>
          </w:rPr>
          <w:t xml:space="preserve"> effettuerà la connessione al </w:t>
        </w:r>
        <w:r w:rsidRPr="1E608A4C" w:rsidR="1E608A4C">
          <w:rPr>
            <w:b w:val="1"/>
            <w:bCs w:val="1"/>
            <w:color w:val="000000" w:themeColor="text1" w:themeTint="FF" w:themeShade="FF"/>
            <w:lang w:val="it-IT"/>
            <w:rPrChange w:author="Salvatore Salernitano" w:date="2019-01-16T15:26:36.4515778" w:id="132665898">
              <w:rPr/>
            </w:rPrChange>
          </w:rPr>
          <w:t xml:space="preserve">Database </w:t>
        </w:r>
      </w:ins>
      <w:proofErr w:type="spellStart"/>
      <w:ins w:author="Salvatore Salernitano" w:date="2019-01-16T15:26:36.4515778" w:id="1672380047">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r w:rsidRPr="1E608A4C" w:rsidR="1E608A4C">
          <w:rPr>
            <w:b w:val="1"/>
            <w:bCs w:val="1"/>
            <w:color w:val="000000" w:themeColor="text1" w:themeTint="FF" w:themeShade="FF"/>
            <w:lang w:val="it-IT"/>
            <w:rPrChange w:author="Salvatore Salernitano" w:date="2019-01-16T15:26:36.4515778" w:id="1502548809">
              <w:rPr/>
            </w:rPrChange>
          </w:rPr>
          <w:t>MonitoraggioAmbientale</w:t>
        </w:r>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ins>
      <w:proofErr w:type="spellEnd"/>
      <w:ins w:author="Salvatore Salernitano" w:date="2019-01-16T15:26:36.4515778" w:id="449002549">
        <w:r w:rsidRPr="1E608A4C" w:rsidR="1E608A4C">
          <w:rPr>
            <w:color w:val="000000" w:themeColor="text1" w:themeTint="FF" w:themeShade="FF"/>
            <w:lang w:val="it-IT"/>
            <w:rPrChange w:author="Salvatore Salernitano" w:date="2019-01-16T15:26:36.4515778" w:id="1913185044">
              <w:rPr/>
            </w:rPrChange>
          </w:rPr>
          <w:t xml:space="preserve"> mediante il metodo </w:t>
        </w:r>
      </w:ins>
      <w:proofErr w:type="spellStart"/>
      <w:ins w:author="Salvatore Salernitano" w:date="2019-01-16T15:26:36.4515778" w:id="2128856007">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r w:rsidRPr="0151749F" w:rsidR="1E608A4C">
          <w:rPr>
            <w:i w:val="1"/>
            <w:iCs w:val="1"/>
            <w:color w:val="000000" w:themeColor="text1" w:themeTint="FF" w:themeShade="FF"/>
            <w:lang w:val="it-IT"/>
            <w:rPrChange w:author="Lorenzo Salvi" w:date="2019-01-16T15:43:43.6357082" w:id="189762409">
              <w:rPr/>
            </w:rPrChange>
          </w:rPr>
          <w:t>connect</w:t>
        </w:r>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ins>
      <w:proofErr w:type="spellEnd"/>
      <w:ins w:author="Salvatore Salernitano" w:date="2019-01-16T15:26:36.4515778" w:id="1437558624">
        <w:r w:rsidRPr="0151749F" w:rsidR="1E608A4C">
          <w:rPr>
            <w:i w:val="1"/>
            <w:iCs w:val="1"/>
            <w:color w:val="000000" w:themeColor="text1" w:themeTint="FF" w:themeShade="FF"/>
            <w:lang w:val="it-IT"/>
            <w:rPrChange w:author="Lorenzo Salvi" w:date="2019-01-16T15:43:43.6357082" w:id="1759165385">
              <w:rPr/>
            </w:rPrChange>
          </w:rPr>
          <w:t>()</w:t>
        </w:r>
        <w:r w:rsidRPr="1E608A4C" w:rsidR="1E608A4C">
          <w:rPr>
            <w:color w:val="000000" w:themeColor="text1" w:themeTint="FF" w:themeShade="FF"/>
            <w:lang w:val="it-IT"/>
            <w:rPrChange w:author="Salvatore Salernitano" w:date="2019-01-16T15:26:36.4515778" w:id="1233363970">
              <w:rPr/>
            </w:rPrChange>
          </w:rPr>
          <w:t xml:space="preserve"> e, in caso di mancata connessione, verrà inviato un messaggio di</w:t>
        </w:r>
        <w:r w:rsidRPr="0151749F" w:rsidR="1E608A4C">
          <w:rPr>
            <w:i w:val="1"/>
            <w:iCs w:val="1"/>
            <w:color w:val="000000" w:themeColor="text1" w:themeTint="FF" w:themeShade="FF"/>
            <w:lang w:val="it-IT"/>
            <w:rPrChange w:author="Lorenzo Salvi" w:date="2019-01-16T15:43:43.6357082" w:id="301264513">
              <w:rPr/>
            </w:rPrChange>
          </w:rPr>
          <w:t xml:space="preserve"> </w:t>
        </w:r>
      </w:ins>
      <w:proofErr w:type="spellStart"/>
      <w:ins w:author="Salvatore Salernitano" w:date="2019-01-16T15:26:36.4515778" w:id="1668989650">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proofErr w:type="spellStart"/>
        <w:r w:rsidRPr="0151749F" w:rsidR="1E608A4C">
          <w:rPr>
            <w:i w:val="1"/>
            <w:iCs w:val="1"/>
            <w:color w:val="000000" w:themeColor="text1" w:themeTint="FF" w:themeShade="FF"/>
            <w:lang w:val="it-IT"/>
            <w:rPrChange w:author="Lorenzo Salvi" w:date="2019-01-16T15:43:43.6357082" w:id="1519842618">
              <w:rPr/>
            </w:rPrChange>
          </w:rPr>
          <w:t>timeout</w:t>
        </w:r>
        <w:proofErr w:type="spellEnd"/>
        <w:proofErr w:type="spellEnd"/>
        <w:proofErr w:type="spellEnd"/>
        <w:proofErr w:type="spellEnd"/>
        <w:proofErr w:type="spellEnd"/>
        <w:proofErr w:type="spellEnd"/>
        <w:proofErr w:type="spellEnd"/>
        <w:proofErr w:type="spellEnd"/>
        <w:proofErr w:type="spellEnd"/>
        <w:proofErr w:type="spellEnd"/>
        <w:proofErr w:type="spellEnd"/>
        <w:proofErr w:type="spellEnd"/>
      </w:ins>
      <w:proofErr w:type="spellEnd"/>
      <w:ins w:author="Salvatore Salernitano" w:date="2019-01-16T15:26:36.4515778" w:id="978839744">
        <w:r w:rsidRPr="0151749F" w:rsidR="1E608A4C">
          <w:rPr>
            <w:i w:val="1"/>
            <w:iCs w:val="1"/>
            <w:color w:val="000000" w:themeColor="text1" w:themeTint="FF" w:themeShade="FF"/>
            <w:lang w:val="it-IT"/>
            <w:rPrChange w:author="Lorenzo Salvi" w:date="2019-01-16T15:43:43.6357082" w:id="891741869">
              <w:rPr/>
            </w:rPrChange>
          </w:rPr>
          <w:t xml:space="preserve">.</w:t>
        </w:r>
      </w:ins>
      <w:ins w:author="Salvatore Salernitano" w:date="2019-01-16T15:27:36.7399401" w:id="261604484">
        <w:r w:rsidRPr="0151749F" w:rsidR="7A0E82D1">
          <w:rPr>
            <w:i w:val="1"/>
            <w:iCs w:val="1"/>
            <w:color w:val="000000" w:themeColor="text1" w:themeTint="FF" w:themeShade="FF"/>
            <w:lang w:val="it-IT"/>
            <w:rPrChange w:author="Lorenzo Salvi" w:date="2019-01-16T15:43:43.6357082" w:id="676527591">
              <w:rPr/>
            </w:rPrChange>
          </w:rPr>
          <w:t xml:space="preserve"> </w:t>
        </w:r>
        <w:r w:rsidRPr="0151749F" w:rsidR="7A0E82D1">
          <w:rPr>
            <w:i w:val="0"/>
            <w:iCs w:val="0"/>
            <w:color w:val="000000" w:themeColor="text1" w:themeTint="FF" w:themeShade="FF"/>
            <w:lang w:val="it-IT"/>
            <w:rPrChange w:author="Lorenzo Salvi" w:date="2019-01-16T15:43:43.6357082" w:id="731121171">
              <w:rPr/>
            </w:rPrChange>
          </w:rPr>
          <w:t xml:space="preserve">Proseguendo, verrà eseguita un</w:t>
        </w:r>
      </w:ins>
      <w:ins w:author="Salvatore Salernitano" w:date="2019-01-16T15:28:36.810548" w:id="2019696451">
        <w:r w:rsidRPr="0151749F" w:rsidR="065902C0">
          <w:rPr>
            <w:i w:val="0"/>
            <w:iCs w:val="0"/>
            <w:color w:val="000000" w:themeColor="text1" w:themeTint="FF" w:themeShade="FF"/>
            <w:lang w:val="it-IT"/>
            <w:rPrChange w:author="Lorenzo Salvi" w:date="2019-01-16T15:43:43.6357082" w:id="266830123">
              <w:rPr/>
            </w:rPrChange>
          </w:rPr>
          <w:t xml:space="preserve">a </w:t>
        </w:r>
        <w:r w:rsidRPr="0151749F" w:rsidR="065902C0">
          <w:rPr>
            <w:i w:val="1"/>
            <w:iCs w:val="1"/>
            <w:color w:val="000000" w:themeColor="text1" w:themeTint="FF" w:themeShade="FF"/>
            <w:lang w:val="it-IT"/>
            <w:rPrChange w:author="Lorenzo Salvi" w:date="2019-01-16T15:43:43.6357082" w:id="1705133629">
              <w:rPr/>
            </w:rPrChange>
          </w:rPr>
          <w:t xml:space="preserve">query che seleziona</w:t>
        </w:r>
        <w:r w:rsidRPr="0151749F" w:rsidR="065902C0">
          <w:rPr>
            <w:i w:val="0"/>
            <w:iCs w:val="0"/>
            <w:color w:val="000000" w:themeColor="text1" w:themeTint="FF" w:themeShade="FF"/>
            <w:lang w:val="it-IT"/>
            <w:rPrChange w:author="Lorenzo Salvi" w:date="2019-01-16T15:43:43.6357082" w:id="788045042">
              <w:rPr/>
            </w:rPrChange>
          </w:rPr>
          <w:t xml:space="preserve"> i valori ambientali ottimali da utilizzare per effettuare il ripristino. </w:t>
        </w:r>
      </w:ins>
    </w:p>
    <w:p w:rsidR="1E608A4C" w:rsidDel="065902C0" w:rsidP="7A0E82D1" w:rsidRDefault="1E608A4C" w14:paraId="0F23B093" w14:textId="73321E3D">
      <w:pPr>
        <w:pStyle w:val="Normale"/>
        <w:spacing w:before="0" w:beforeAutospacing="off" w:after="0" w:afterAutospacing="off" w:line="259" w:lineRule="auto"/>
        <w:ind w:left="0" w:right="0"/>
        <w:jc w:val="left"/>
        <w:rPr>
          <w:del w:author="Salvatore Salernitano" w:date="2019-01-16T15:28:36.810548" w:id="1680766378"/>
          <w:color w:val="000000" w:themeColor="text1" w:themeTint="FF" w:themeShade="FF"/>
          <w:lang w:val="it-IT"/>
          <w:rPrChange w:author="Salvatore Salernitano" w:date="2019-01-16T15:27:36.7399401" w:id="1362855467">
            <w:rPr/>
          </w:rPrChange>
        </w:rPr>
        <w:pPrChange w:author="Salvatore Salernitano" w:date="2019-01-16T15:27:36.7399401" w:id="1819860028">
          <w:pPr/>
        </w:pPrChange>
      </w:pPr>
    </w:p>
    <w:p w:rsidR="065902C0" w:rsidDel="0C1D54EF" w:rsidP="065902C0" w:rsidRDefault="065902C0" w14:paraId="383405E3" w14:textId="5B4BFB4C">
      <w:pPr>
        <w:pStyle w:val="Normale"/>
        <w:bidi w:val="0"/>
        <w:spacing w:before="0" w:beforeAutospacing="off" w:after="0" w:afterAutospacing="off" w:line="259" w:lineRule="auto"/>
        <w:ind w:left="0" w:right="0"/>
        <w:jc w:val="left"/>
        <w:rPr>
          <w:del w:author="Salvatore Salernitano" w:date="2019-01-16T15:29:36.8900443" w:id="997438779"/>
          <w:i w:val="0"/>
          <w:iCs w:val="0"/>
          <w:color w:val="000000" w:themeColor="text1" w:themeTint="FF" w:themeShade="FF"/>
          <w:lang w:val="it-IT"/>
          <w:rPrChange w:author="Salvatore Salernitano" w:date="2019-01-16T15:28:36.810548" w:id="508408595">
            <w:rPr/>
          </w:rPrChange>
        </w:rPr>
        <w:pPrChange w:author="Salvatore Salernitano" w:date="2019-01-16T15:28:36.810548" w:id="834433623">
          <w:pPr/>
        </w:pPrChange>
      </w:pPr>
      <w:ins w:author="Salvatore Salernitano" w:date="2019-01-16T15:29:36.8900443" w:id="1659352013">
        <w:r w:rsidRPr="0C1D54EF" w:rsidR="0C1D54EF">
          <w:rPr>
            <w:color w:val="000000" w:themeColor="text1" w:themeTint="FF" w:themeShade="FF"/>
            <w:lang w:val="it-IT"/>
            <w:rPrChange w:author="Salvatore Salernitano" w:date="2019-01-16T15:29:36.8900443" w:id="1910271415">
              <w:rPr/>
            </w:rPrChange>
          </w:rPr>
          <w:t xml:space="preserve">Al termine della query mediante la </w:t>
        </w:r>
        <w:r w:rsidRPr="0151749F" w:rsidR="0C1D54EF">
          <w:rPr>
            <w:i w:val="1"/>
            <w:iCs w:val="1"/>
            <w:color w:val="000000" w:themeColor="text1" w:themeTint="FF" w:themeShade="FF"/>
            <w:lang w:val="it-IT"/>
            <w:rPrChange w:author="Lorenzo Salvi" w:date="2019-01-16T15:43:43.6357082" w:id="1544405900">
              <w:rPr/>
            </w:rPrChange>
          </w:rPr>
          <w:t>risposta di successo</w:t>
        </w:r>
        <w:r w:rsidRPr="0C1D54EF" w:rsidR="0C1D54EF">
          <w:rPr>
            <w:color w:val="000000" w:themeColor="text1" w:themeTint="FF" w:themeShade="FF"/>
            <w:lang w:val="it-IT"/>
            <w:rPrChange w:author="Salvatore Salernitano" w:date="2019-01-16T15:29:36.8900443" w:id="885784407">
              <w:rPr/>
            </w:rPrChange>
          </w:rPr>
          <w:t xml:space="preserve"> da parte del </w:t>
        </w:r>
        <w:r w:rsidRPr="0C1D54EF" w:rsidR="0C1D54EF">
          <w:rPr>
            <w:b w:val="1"/>
            <w:bCs w:val="1"/>
            <w:color w:val="000000" w:themeColor="text1" w:themeTint="FF" w:themeShade="FF"/>
            <w:lang w:val="it-IT"/>
            <w:rPrChange w:author="Salvatore Salernitano" w:date="2019-01-16T15:29:36.8900443" w:id="1578830095">
              <w:rPr/>
            </w:rPrChange>
          </w:rPr>
          <w:t xml:space="preserve">database, </w:t>
        </w:r>
        <w:r w:rsidRPr="0C1D54EF" w:rsidR="0C1D54EF">
          <w:rPr>
            <w:color w:val="000000" w:themeColor="text1" w:themeTint="FF" w:themeShade="FF"/>
            <w:lang w:val="it-IT"/>
            <w:rPrChange w:author="Salvatore Salernitano" w:date="2019-01-16T15:29:36.8900443" w:id="1893314846">
              <w:rPr/>
            </w:rPrChange>
          </w:rPr>
          <w:t xml:space="preserve">verrà </w:t>
        </w:r>
        <w:r w:rsidRPr="0C1D54EF" w:rsidR="0C1D54EF">
          <w:rPr>
            <w:color w:val="000000" w:themeColor="text1" w:themeTint="FF" w:themeShade="FF"/>
            <w:lang w:val="it-IT"/>
            <w:rPrChange w:author="Salvatore Salernitano" w:date="2019-01-16T15:29:36.8900443" w:id="492281312">
              <w:rPr/>
            </w:rPrChange>
          </w:rPr>
          <w:t xml:space="preserve">eseguita una query di update sulla tabella sensore che modificherà i valori </w:t>
        </w:r>
        <w:r w:rsidRPr="0C1D54EF" w:rsidR="0C1D54EF">
          <w:rPr>
            <w:color w:val="000000" w:themeColor="text1" w:themeTint="FF" w:themeShade="FF"/>
            <w:lang w:val="it-IT"/>
            <w:rPrChange w:author="Salvatore Salernitano" w:date="2019-01-16T15:29:36.8900443" w:id="67110548">
              <w:rPr/>
            </w:rPrChange>
          </w:rPr>
          <w:t>am</w:t>
        </w:r>
      </w:ins>
      <w:ins w:author="Salvatore Salernitano" w:date="2019-01-16T15:33:47.9317389" w:id="354226337">
        <w:r w:rsidRPr="0C1D54EF" w:rsidR="77FF9629">
          <w:rPr>
            <w:color w:val="000000" w:themeColor="text1" w:themeTint="FF" w:themeShade="FF"/>
            <w:lang w:val="it-IT"/>
            <w:rPrChange w:author="Salvatore Salernitano" w:date="2019-01-16T15:29:36.8900443" w:id="1066971424">
              <w:rPr/>
            </w:rPrChange>
          </w:rPr>
          <w:t xml:space="preserve">bientali presenti nel sensore con quelli ottimali. </w:t>
        </w:r>
      </w:ins>
      <w:ins w:author="Salvatore Salernitano" w:date="2019-01-16T15:34:47.9739586" w:id="1094048878">
        <w:r w:rsidRPr="0C1D54EF" w:rsidR="4026F002">
          <w:rPr>
            <w:color w:val="000000" w:themeColor="text1" w:themeTint="FF" w:themeShade="FF"/>
            <w:lang w:val="it-IT"/>
            <w:rPrChange w:author="Salvatore Salernitano" w:date="2019-01-16T15:29:36.8900443" w:id="1659440506">
              <w:rPr/>
            </w:rPrChange>
          </w:rPr>
          <w:t xml:space="preserve">Al termine, il </w:t>
        </w:r>
        <w:proofErr w:type="spellStart"/>
        <w:proofErr w:type="spellStart"/>
        <w:proofErr w:type="spellStart"/>
        <w:proofErr w:type="spellStart"/>
        <w:proofErr w:type="spellStart"/>
        <w:proofErr w:type="spellStart"/>
        <w:proofErr w:type="spellStart"/>
        <w:proofErr w:type="spellStart"/>
        <w:r w:rsidRPr="57CF5D7A" w:rsidR="4026F002">
          <w:rPr>
            <w:b w:val="1"/>
            <w:bCs w:val="1"/>
            <w:color w:val="000000" w:themeColor="text1" w:themeTint="FF" w:themeShade="FF"/>
            <w:lang w:val="it-IT"/>
            <w:rPrChange w:author="Salvatore Salernitano" w:date="2019-01-16T15:40:42.8516925" w:id="410468261">
              <w:rPr/>
            </w:rPrChange>
          </w:rPr>
          <w:t xml:space="preserve">GestoreDati</w:t>
        </w:r>
        <w:proofErr w:type="spellEnd"/>
        <w:proofErr w:type="spellEnd"/>
        <w:proofErr w:type="spellEnd"/>
        <w:proofErr w:type="spellEnd"/>
        <w:proofErr w:type="spellEnd"/>
        <w:proofErr w:type="spellEnd"/>
        <w:proofErr w:type="spellEnd"/>
        <w:proofErr w:type="spellEnd"/>
        <w:r w:rsidRPr="57CF5D7A" w:rsidR="4026F002">
          <w:rPr>
            <w:b w:val="1"/>
            <w:bCs w:val="1"/>
            <w:color w:val="000000" w:themeColor="text1" w:themeTint="FF" w:themeShade="FF"/>
            <w:lang w:val="it-IT"/>
            <w:rPrChange w:author="Salvatore Salernitano" w:date="2019-01-16T15:40:42.8516925" w:id="1046758073">
              <w:rPr/>
            </w:rPrChange>
          </w:rPr>
          <w:t xml:space="preserve"> </w:t>
        </w:r>
        <w:r w:rsidRPr="0C1D54EF" w:rsidR="4026F002">
          <w:rPr>
            <w:color w:val="000000" w:themeColor="text1" w:themeTint="FF" w:themeShade="FF"/>
            <w:lang w:val="it-IT"/>
            <w:rPrChange w:author="Salvatore Salernitano" w:date="2019-01-16T15:29:36.8900443" w:id="1933200332">
              <w:rPr/>
            </w:rPrChange>
          </w:rPr>
          <w:t xml:space="preserve">invierà un</w:t>
        </w:r>
        <w:r w:rsidRPr="0151749F" w:rsidR="4026F002">
          <w:rPr>
            <w:i w:val="1"/>
            <w:iCs w:val="1"/>
            <w:color w:val="000000" w:themeColor="text1" w:themeTint="FF" w:themeShade="FF"/>
            <w:lang w:val="it-IT"/>
            <w:rPrChange w:author="Lorenzo Salvi" w:date="2019-01-16T15:43:43.6357082" w:id="522208110">
              <w:rPr/>
            </w:rPrChange>
          </w:rPr>
          <w:t xml:space="preserve"> messaggio di risposta</w:t>
        </w:r>
        <w:r w:rsidRPr="0C1D54EF" w:rsidR="4026F002">
          <w:rPr>
            <w:color w:val="000000" w:themeColor="text1" w:themeTint="FF" w:themeShade="FF"/>
            <w:lang w:val="it-IT"/>
            <w:rPrChange w:author="Salvatore Salernitano" w:date="2019-01-16T15:29:36.8900443" w:id="1292752722">
              <w:rPr/>
            </w:rPrChange>
          </w:rPr>
          <w:t xml:space="preserve"> con avvenuta modifica al </w:t>
        </w:r>
        <w:proofErr w:type="spellStart"/>
        <w:proofErr w:type="spellStart"/>
        <w:proofErr w:type="spellStart"/>
        <w:proofErr w:type="spellStart"/>
        <w:proofErr w:type="spellStart"/>
        <w:proofErr w:type="spellStart"/>
        <w:proofErr w:type="spellStart"/>
        <w:r w:rsidRPr="57CF5D7A" w:rsidR="4026F002">
          <w:rPr>
            <w:b w:val="1"/>
            <w:bCs w:val="1"/>
            <w:color w:val="000000" w:themeColor="text1" w:themeTint="FF" w:themeShade="FF"/>
            <w:lang w:val="it-IT"/>
            <w:rPrChange w:author="Salvatore Salernitano" w:date="2019-01-16T15:40:42.8516925" w:id="1714433130">
              <w:rPr/>
            </w:rPrChange>
          </w:rPr>
          <w:t xml:space="preserve">GestoreSensoriController</w:t>
        </w:r>
        <w:proofErr w:type="spellEnd"/>
        <w:proofErr w:type="spellEnd"/>
        <w:proofErr w:type="spellEnd"/>
        <w:proofErr w:type="spellEnd"/>
        <w:proofErr w:type="spellEnd"/>
        <w:proofErr w:type="spellEnd"/>
        <w:proofErr w:type="spellEnd"/>
        <w:r w:rsidRPr="57CF5D7A" w:rsidR="4026F002">
          <w:rPr>
            <w:b w:val="1"/>
            <w:bCs w:val="1"/>
            <w:color w:val="000000" w:themeColor="text1" w:themeTint="FF" w:themeShade="FF"/>
            <w:lang w:val="it-IT"/>
            <w:rPrChange w:author="Salvatore Salernitano" w:date="2019-01-16T15:40:42.8516925" w:id="983921507">
              <w:rPr/>
            </w:rPrChange>
          </w:rPr>
          <w:t xml:space="preserve"> </w:t>
        </w:r>
      </w:ins>
      <w:ins w:author="Salvatore Salernitano" w:date="2019-01-16T15:35:47.9993008" w:id="1599631688">
        <w:r w:rsidRPr="0C1D54EF" w:rsidR="31CEFCBB">
          <w:rPr>
            <w:color w:val="000000" w:themeColor="text1" w:themeTint="FF" w:themeShade="FF"/>
            <w:lang w:val="it-IT"/>
            <w:rPrChange w:author="Salvatore Salernitano" w:date="2019-01-16T15:29:36.8900443" w:id="349629916">
              <w:rPr/>
            </w:rPrChange>
          </w:rPr>
          <w:t xml:space="preserve">che </w:t>
        </w:r>
        <w:r w:rsidRPr="0C1D54EF" w:rsidR="31CEFCBB">
          <w:rPr>
            <w:color w:val="000000" w:themeColor="text1" w:themeTint="FF" w:themeShade="FF"/>
            <w:lang w:val="it-IT"/>
            <w:rPrChange w:author="Salvatore Salernitano" w:date="2019-01-16T15:29:36.8900443" w:id="1072807406">
              <w:rPr/>
            </w:rPrChange>
          </w:rPr>
          <w:t xml:space="preserve">lo</w:t>
        </w:r>
        <w:r w:rsidRPr="0C1D54EF" w:rsidR="31CEFCBB">
          <w:rPr>
            <w:color w:val="000000" w:themeColor="text1" w:themeTint="FF" w:themeShade="FF"/>
            <w:lang w:val="it-IT"/>
            <w:rPrChange w:author="Salvatore Salernitano" w:date="2019-01-16T15:29:36.8900443" w:id="760575840">
              <w:rPr/>
            </w:rPrChange>
          </w:rPr>
          <w:t xml:space="preserve"> interfaccerà alla </w:t>
        </w:r>
        <w:proofErr w:type="spellStart"/>
        <w:proofErr w:type="spellStart"/>
        <w:proofErr w:type="spellStart"/>
        <w:proofErr w:type="spellStart"/>
        <w:proofErr w:type="spellStart"/>
        <w:proofErr w:type="spellStart"/>
        <w:proofErr w:type="spellStart"/>
        <w:r w:rsidRPr="57CF5D7A" w:rsidR="31CEFCBB">
          <w:rPr>
            <w:b w:val="1"/>
            <w:bCs w:val="1"/>
            <w:color w:val="000000" w:themeColor="text1" w:themeTint="FF" w:themeShade="FF"/>
            <w:lang w:val="it-IT"/>
            <w:rPrChange w:author="Salvatore Salernitano" w:date="2019-01-16T15:40:42.8516925" w:id="1161604420">
              <w:rPr/>
            </w:rPrChange>
          </w:rPr>
          <w:t xml:space="preserve">DashboardGestore</w:t>
        </w:r>
        <w:proofErr w:type="spellEnd"/>
        <w:proofErr w:type="spellEnd"/>
        <w:proofErr w:type="spellEnd"/>
        <w:proofErr w:type="spellEnd"/>
        <w:proofErr w:type="spellEnd"/>
        <w:proofErr w:type="spellEnd"/>
        <w:proofErr w:type="spellEnd"/>
        <w:r w:rsidRPr="57CF5D7A" w:rsidR="31CEFCBB">
          <w:rPr>
            <w:b w:val="1"/>
            <w:bCs w:val="1"/>
            <w:color w:val="000000" w:themeColor="text1" w:themeTint="FF" w:themeShade="FF"/>
            <w:lang w:val="it-IT"/>
            <w:rPrChange w:author="Salvatore Salernitano" w:date="2019-01-16T15:40:42.8516925" w:id="520780200">
              <w:rPr/>
            </w:rPrChange>
          </w:rPr>
          <w:t xml:space="preserve">. </w:t>
        </w:r>
        <w:r w:rsidRPr="0C1D54EF" w:rsidR="31CEFCBB">
          <w:rPr>
            <w:color w:val="000000" w:themeColor="text1" w:themeTint="FF" w:themeShade="FF"/>
            <w:lang w:val="it-IT"/>
            <w:rPrChange w:author="Salvatore Salernitano" w:date="2019-01-16T15:29:36.8900443" w:id="1110167575">
              <w:rPr/>
            </w:rPrChange>
          </w:rPr>
          <w:t xml:space="preserve">La </w:t>
        </w:r>
        <w:proofErr w:type="spellStart"/>
        <w:proofErr w:type="spellStart"/>
        <w:proofErr w:type="spellStart"/>
        <w:proofErr w:type="spellStart"/>
        <w:proofErr w:type="spellStart"/>
        <w:proofErr w:type="spellStart"/>
        <w:proofErr w:type="spellStart"/>
        <w:r w:rsidRPr="57CF5D7A" w:rsidR="31CEFCBB">
          <w:rPr>
            <w:b w:val="1"/>
            <w:bCs w:val="1"/>
            <w:color w:val="000000" w:themeColor="text1" w:themeTint="FF" w:themeShade="FF"/>
            <w:lang w:val="it-IT"/>
            <w:rPrChange w:author="Salvatore Salernitano" w:date="2019-01-16T15:40:42.8516925" w:id="1917986896">
              <w:rPr/>
            </w:rPrChange>
          </w:rPr>
          <w:t xml:space="preserve">DashboardGestore</w:t>
        </w:r>
        <w:proofErr w:type="spellEnd"/>
        <w:proofErr w:type="spellEnd"/>
        <w:proofErr w:type="spellEnd"/>
        <w:proofErr w:type="spellEnd"/>
        <w:proofErr w:type="spellEnd"/>
        <w:proofErr w:type="spellEnd"/>
        <w:proofErr w:type="spellEnd"/>
        <w:r w:rsidRPr="0C1D54EF" w:rsidR="31CEFCBB">
          <w:rPr>
            <w:color w:val="000000" w:themeColor="text1" w:themeTint="FF" w:themeShade="FF"/>
            <w:lang w:val="it-IT"/>
            <w:rPrChange w:author="Salvatore Salernitano" w:date="2019-01-16T15:29:36.8900443" w:id="165964022">
              <w:rPr/>
            </w:rPrChange>
          </w:rPr>
          <w:t xml:space="preserve"> effettuerà una chiamata al metodo </w:t>
        </w:r>
        <w:proofErr w:type="spellStart"/>
        <w:proofErr w:type="spellStart"/>
        <w:proofErr w:type="spellStart"/>
        <w:proofErr w:type="spellStart"/>
        <w:proofErr w:type="spellStart"/>
        <w:proofErr w:type="spellStart"/>
        <w:r w:rsidRPr="0151749F" w:rsidR="31CEFCBB">
          <w:rPr>
            <w:i w:val="1"/>
            <w:iCs w:val="1"/>
            <w:color w:val="000000" w:themeColor="text1" w:themeTint="FF" w:themeShade="FF"/>
            <w:lang w:val="it-IT"/>
            <w:rPrChange w:author="Lorenzo Salvi" w:date="2019-01-16T15:43:43.6357082" w:id="400224379">
              <w:rPr/>
            </w:rPrChange>
          </w:rPr>
          <w:t xml:space="preserve">showMessageDialog</w:t>
        </w:r>
        <w:proofErr w:type="spellEnd"/>
        <w:proofErr w:type="spellEnd"/>
        <w:proofErr w:type="spellEnd"/>
        <w:proofErr w:type="spellEnd"/>
        <w:proofErr w:type="spellEnd"/>
        <w:proofErr w:type="spellEnd"/>
        <w:r w:rsidRPr="0C1D54EF" w:rsidR="31CEFCBB">
          <w:rPr>
            <w:color w:val="000000" w:themeColor="text1" w:themeTint="FF" w:themeShade="FF"/>
            <w:lang w:val="it-IT"/>
            <w:rPrChange w:author="Salvatore Salernitano" w:date="2019-01-16T15:29:36.8900443" w:id="1615755450">
              <w:rPr/>
            </w:rPrChange>
          </w:rPr>
          <w:t xml:space="preserve"> </w:t>
        </w:r>
      </w:ins>
      <w:ins w:author="Salvatore Salernitano" w:date="2019-01-16T15:36:41.1048804" w:id="394603480">
        <w:r w:rsidRPr="0C1D54EF" w:rsidR="1D29F977">
          <w:rPr>
            <w:color w:val="000000" w:themeColor="text1" w:themeTint="FF" w:themeShade="FF"/>
            <w:lang w:val="it-IT"/>
            <w:rPrChange w:author="Salvatore Salernitano" w:date="2019-01-16T15:29:36.8900443" w:id="400885840">
              <w:rPr/>
            </w:rPrChange>
          </w:rPr>
          <w:t xml:space="preserve">a </w:t>
        </w:r>
        <w:r w:rsidRPr="57CF5D7A" w:rsidR="1D29F977">
          <w:rPr>
            <w:b w:val="1"/>
            <w:bCs w:val="1"/>
            <w:color w:val="000000" w:themeColor="text1" w:themeTint="FF" w:themeShade="FF"/>
            <w:lang w:val="it-IT"/>
            <w:rPrChange w:author="Salvatore Salernitano" w:date="2019-01-16T15:40:42.8516925" w:id="7901493">
              <w:rPr/>
            </w:rPrChange>
          </w:rPr>
          <w:t xml:space="preserve">sé stesso </w:t>
        </w:r>
        <w:r w:rsidRPr="0C1D54EF" w:rsidR="1D29F977">
          <w:rPr>
            <w:color w:val="000000" w:themeColor="text1" w:themeTint="FF" w:themeShade="FF"/>
            <w:lang w:val="it-IT"/>
            <w:rPrChange w:author="Salvatore Salernitano" w:date="2019-01-16T15:29:36.8900443" w:id="656147917">
              <w:rPr/>
            </w:rPrChange>
          </w:rPr>
          <w:t xml:space="preserve">che indicherà il corretto ripristino del sensore.</w:t>
        </w:r>
      </w:ins>
    </w:p>
    <w:p w:rsidR="0C1D54EF" w:rsidDel="4026F002" w:rsidP="77FF9629" w:rsidRDefault="0C1D54EF" w14:paraId="4E23A67F" w14:textId="2DA08886">
      <w:pPr>
        <w:pStyle w:val="Normale"/>
        <w:spacing w:before="0" w:beforeAutospacing="off" w:after="0" w:afterAutospacing="off" w:line="259" w:lineRule="auto"/>
        <w:ind w:left="0" w:right="0"/>
        <w:jc w:val="left"/>
        <w:rPr>
          <w:del w:author="Salvatore Salernitano" w:date="2019-01-16T15:34:47.9739586" w:id="1814557344"/>
          <w:color w:val="000000" w:themeColor="text1" w:themeTint="FF" w:themeShade="FF"/>
          <w:lang w:val="it-IT"/>
          <w:rPrChange w:author="Salvatore Salernitano" w:date="2019-01-16T15:33:47.9317389" w:id="65314203">
            <w:rPr/>
          </w:rPrChange>
        </w:rPr>
        <w:pPrChange w:author="Salvatore Salernitano" w:date="2019-01-16T15:33:47.9317389" w:id="257927215">
          <w:pPr/>
        </w:pPrChange>
      </w:pPr>
    </w:p>
    <w:p w:rsidR="4026F002" w:rsidDel="31CEFCBB" w:rsidP="4026F002" w:rsidRDefault="4026F002" w14:paraId="2E635B24" w14:textId="7ADFD59E">
      <w:pPr>
        <w:pStyle w:val="Normale"/>
        <w:bidi w:val="0"/>
        <w:spacing w:before="0" w:beforeAutospacing="off" w:after="0" w:afterAutospacing="off" w:line="259" w:lineRule="auto"/>
        <w:ind w:left="0" w:right="0"/>
        <w:jc w:val="left"/>
        <w:rPr>
          <w:del w:author="Salvatore Salernitano" w:date="2019-01-16T15:35:47.9993008" w:id="1555444308"/>
          <w:color w:val="000000" w:themeColor="text1" w:themeTint="FF" w:themeShade="FF"/>
          <w:lang w:val="it-IT"/>
          <w:rPrChange w:author="Salvatore Salernitano" w:date="2019-01-16T15:34:47.9739586" w:id="469107506">
            <w:rPr/>
          </w:rPrChange>
        </w:rPr>
        <w:pPrChange w:author="Salvatore Salernitano" w:date="2019-01-16T15:34:47.9739586" w:id="976558323">
          <w:pPr/>
        </w:pPrChange>
      </w:pPr>
    </w:p>
    <w:p w:rsidR="31CEFCBB" w:rsidDel="1D29F977" w:rsidP="31CEFCBB" w:rsidRDefault="31CEFCBB" w14:paraId="2C78D1C7" w14:textId="6E2F2C33">
      <w:pPr>
        <w:pStyle w:val="Normale"/>
        <w:spacing w:before="0" w:beforeAutospacing="off" w:after="0" w:afterAutospacing="off" w:line="259" w:lineRule="auto"/>
        <w:ind w:left="0" w:right="0"/>
        <w:jc w:val="left"/>
        <w:rPr>
          <w:del w:author="Salvatore Salernitano" w:date="2019-01-16T15:36:41.1048804" w:id="178245649"/>
          <w:color w:val="000000" w:themeColor="text1" w:themeTint="FF" w:themeShade="FF"/>
          <w:lang w:val="it-IT"/>
          <w:rPrChange w:author="Salvatore Salernitano" w:date="2019-01-16T15:35:47.9993008" w:id="826404946">
            <w:rPr/>
          </w:rPrChange>
        </w:rPr>
        <w:pPrChange w:author="Salvatore Salernitano" w:date="2019-01-16T15:35:47.9993008" w:id="1883545107">
          <w:pPr/>
        </w:pPrChange>
      </w:pPr>
    </w:p>
    <w:p w:rsidR="1D29F977" w:rsidP="0151749F" w:rsidRDefault="1D29F977" w14:paraId="22B06C4D" w14:textId="2A8C93B7">
      <w:pPr>
        <w:pStyle w:val="Normale"/>
        <w:bidi w:val="0"/>
        <w:spacing w:before="0" w:beforeAutospacing="off" w:after="0" w:afterAutospacing="off" w:line="259" w:lineRule="auto"/>
        <w:ind w:left="0" w:right="0"/>
        <w:jc w:val="left"/>
        <w:rPr>
          <w:color w:val="000000" w:themeColor="text1" w:themeTint="FF" w:themeShade="FF"/>
          <w:lang w:val="it-IT"/>
          <w:rPrChange w:author="Lorenzo Salvi" w:date="2019-01-16T15:43:43.6357082" w:id="1270286895">
            <w:rPr/>
          </w:rPrChange>
        </w:rPr>
        <w:pPrChange w:author="Lorenzo Salvi" w:date="2019-01-16T15:43:43.6357082" w:id="1985878775">
          <w:pPr/>
        </w:pPrChange>
      </w:pPr>
    </w:p>
    <w:p xmlns:wp14="http://schemas.microsoft.com/office/word/2010/wordml" w:rsidRPr="00BC1783" w:rsidR="000157E0" w:rsidP="00BC1783" w:rsidRDefault="000157E0" w14:paraId="07F3F45E" wp14:textId="77777777">
      <w:pPr>
        <w:pStyle w:val="Titolo"/>
        <w:rPr>
          <w:noProof/>
        </w:rPr>
      </w:pPr>
      <w:r w:rsidRPr="00634BB8">
        <w:rPr>
          <w:noProof/>
          <w:lang w:val="it-IT"/>
          <w:rPrChange w:author="Lorenzo Salvi" w:date="2019-01-07T14:25:00Z" w:id="807">
            <w:rPr>
              <w:noProof/>
            </w:rPr>
          </w:rPrChange>
        </w:rPr>
        <w:br w:type="page"/>
      </w:r>
      <w:r w:rsidRPr="00634BB8" w:rsidR="00E75697">
        <w:rPr>
          <w:lang w:val="it-IT"/>
          <w:rPrChange w:author="Lorenzo Salvi" w:date="2019-01-07T14:25:00Z" w:id="808">
            <w:rPr/>
          </w:rPrChange>
        </w:rPr>
        <w:lastRenderedPageBreak/>
        <w:t xml:space="preserve"> </w:t>
      </w:r>
      <w:r w:rsidR="00BD56BD">
        <w:rPr>
          <w:noProof/>
        </w:rPr>
        <w:t>C</w:t>
      </w:r>
      <w:r w:rsidRPr="00BF620D" w:rsidR="00EC7A0C">
        <w:rPr>
          <w:noProof/>
        </w:rPr>
        <w:t xml:space="preserve">. ER Design </w:t>
      </w:r>
    </w:p>
    <w:p xmlns:wp14="http://schemas.microsoft.com/office/word/2010/wordml" w:rsidRPr="00634BB8" w:rsidR="00BC1783" w:rsidP="00BC1783" w:rsidRDefault="00BC1783" w14:paraId="4E320E7B" wp14:textId="77777777">
      <w:pPr>
        <w:spacing w:after="300"/>
        <w:rPr>
          <w:rFonts w:ascii="Times" w:hAnsi="Times" w:eastAsia="Hiragino Sans W3" w:cs="Times"/>
          <w:color w:val="17365D"/>
          <w:sz w:val="52"/>
          <w:szCs w:val="52"/>
          <w:lang w:val="it-IT"/>
          <w:rPrChange w:author="Lorenzo Salvi" w:date="2019-01-07T14:25:00Z" w:id="809">
            <w:rPr>
              <w:rFonts w:ascii="Times" w:hAnsi="Times" w:eastAsia="Hiragino Sans W3" w:cs="Times"/>
              <w:color w:val="17365D"/>
              <w:sz w:val="52"/>
              <w:szCs w:val="52"/>
            </w:rPr>
          </w:rPrChange>
        </w:rPr>
      </w:pPr>
      <w:r w:rsidRPr="00634BB8">
        <w:rPr>
          <w:rFonts w:ascii="Times" w:hAnsi="Times" w:eastAsia="Hiragino Sans W3" w:cs="Times"/>
          <w:lang w:val="it-IT"/>
          <w:rPrChange w:author="Lorenzo Salvi" w:date="2019-01-07T14:25:00Z" w:id="810">
            <w:rPr>
              <w:rFonts w:ascii="Times" w:hAnsi="Times" w:eastAsia="Hiragino Sans W3" w:cs="Times"/>
            </w:rPr>
          </w:rPrChange>
        </w:rPr>
        <w:t xml:space="preserve">Il team ha deciso di utilizzare </w:t>
      </w:r>
      <w:proofErr w:type="spellStart"/>
      <w:r w:rsidRPr="00634BB8">
        <w:rPr>
          <w:rFonts w:ascii="Times" w:hAnsi="Times" w:eastAsia="Hiragino Sans W3" w:cs="Times"/>
          <w:b w:val="1"/>
          <w:bCs w:val="1"/>
          <w:lang w:val="it-IT"/>
          <w:rPrChange w:author="Lorenzo Salvi" w:date="2019-01-07T14:25:00Z" w:id="811">
            <w:rPr>
              <w:rFonts w:ascii="Times" w:hAnsi="Times" w:eastAsia="Hiragino Sans W3" w:cs="Times"/>
              <w:b/>
              <w:bCs/>
            </w:rPr>
          </w:rPrChange>
        </w:rPr>
        <w:t>draw.io</w:t>
      </w:r>
      <w:proofErr w:type="spellEnd"/>
      <w:r w:rsidRPr="00634BB8">
        <w:rPr>
          <w:rFonts w:ascii="Times" w:hAnsi="Times" w:eastAsia="Hiragino Sans W3" w:cs="Times"/>
          <w:lang w:val="it-IT"/>
          <w:rPrChange w:author="Lorenzo Salvi" w:date="2019-01-07T14:25:00Z" w:id="812">
            <w:rPr>
              <w:rFonts w:ascii="Times" w:hAnsi="Times" w:eastAsia="Hiragino Sans W3" w:cs="Times"/>
            </w:rPr>
          </w:rPrChange>
        </w:rPr>
        <w:t xml:space="preserve"> per la realizzazione dell’ER-Model:</w:t>
      </w:r>
    </w:p>
    <w:p xmlns:wp14="http://schemas.microsoft.com/office/word/2010/wordml" w:rsidRPr="00BC1783" w:rsidR="00BC1783" w:rsidP="56359E90" w:rsidRDefault="00BC1783" w14:paraId="62EBF9A1" wp14:textId="626450AF" wp14:noSpellErr="1">
      <w:pPr>
        <w:pStyle w:val="Normale"/>
        <w:bidi w:val="0"/>
        <w:spacing w:before="0" w:beforeAutospacing="off" w:after="300" w:afterAutospacing="off" w:line="276" w:lineRule="auto"/>
        <w:ind w:left="0" w:right="0"/>
        <w:jc w:val="left"/>
      </w:pPr>
      <w:del w:author="Lorenzo Salvi" w:date="2019-01-10T11:03:28.977614" w:id="2120019146">
        <w:r w:rsidRPr="00BC1783" w:rsidDel="363022C8">
          <w:rPr>
            <w:noProof/>
          </w:rPr>
          <w:drawing>
            <wp:inline xmlns:wp14="http://schemas.microsoft.com/office/word/2010/wordprocessingDrawing" distT="0" distB="0" distL="0" distR="0" wp14:anchorId="0C34BE02" wp14:editId="5E6A02AE">
              <wp:extent cx="6141944" cy="2610326"/>
              <wp:effectExtent l="0" t="0" r="0" b="0"/>
              <wp:docPr id="1156824647" name="Immagine 115682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159408" cy="2617748"/>
                      </a:xfrm>
                      <a:prstGeom prst="rect">
                        <a:avLst/>
                      </a:prstGeom>
                    </pic:spPr>
                  </pic:pic>
                </a:graphicData>
              </a:graphic>
            </wp:inline>
          </w:drawing>
        </w:r>
      </w:del>
      <w:ins w:author="Lorenzo Salvi" w:date="2019-01-10T11:03:28.977614" w:id="1696377027">
        <w:r>
          <w:drawing>
            <wp:inline xmlns:wp14="http://schemas.microsoft.com/office/word/2010/wordprocessingDrawing" wp14:editId="17A8E72C" wp14:anchorId="72E684E9">
              <wp:extent cx="5853087" cy="2487562"/>
              <wp:effectExtent l="0" t="0" r="0" b="0"/>
              <wp:docPr id="1151511955" name="Immagine" title=""/>
              <wp:cNvGraphicFramePr>
                <a:graphicFrameLocks noChangeAspect="1"/>
              </wp:cNvGraphicFramePr>
              <a:graphic>
                <a:graphicData uri="http://schemas.openxmlformats.org/drawingml/2006/picture">
                  <pic:pic>
                    <pic:nvPicPr>
                      <pic:cNvPr id="0" name="Immagine"/>
                      <pic:cNvPicPr/>
                    </pic:nvPicPr>
                    <pic:blipFill>
                      <a:blip r:embed="R2e19acc431794b99">
                        <a:extLst>
                          <a:ext xmlns:a="http://schemas.openxmlformats.org/drawingml/2006/main" uri="{28A0092B-C50C-407E-A947-70E740481C1C}">
                            <a14:useLocalDpi val="0"/>
                          </a:ext>
                        </a:extLst>
                      </a:blip>
                      <a:stretch>
                        <a:fillRect/>
                      </a:stretch>
                    </pic:blipFill>
                    <pic:spPr>
                      <a:xfrm>
                        <a:off x="0" y="0"/>
                        <a:ext cx="5853087" cy="2487562"/>
                      </a:xfrm>
                      <a:prstGeom prst="rect">
                        <a:avLst/>
                      </a:prstGeom>
                    </pic:spPr>
                  </pic:pic>
                </a:graphicData>
              </a:graphic>
            </wp:inline>
          </w:drawing>
        </w:r>
      </w:ins>
    </w:p>
    <w:p xmlns:wp14="http://schemas.microsoft.com/office/word/2010/wordml" w:rsidRPr="00634BB8" w:rsidR="00BC1783" w:rsidP="6D54DA3F" w:rsidRDefault="00BC1783" w14:paraId="1E10802A" wp14:noSpellErr="1" wp14:textId="5118064B">
      <w:pPr>
        <w:spacing w:after="200" w:line="276" w:lineRule="auto"/>
        <w:jc w:val="center"/>
        <w:rPr>
          <w:rFonts w:ascii="Times" w:hAnsi="Times" w:eastAsia="Hiragino Sans W3" w:cs="Times"/>
          <w:b w:val="1"/>
          <w:bCs w:val="1"/>
          <w:i w:val="1"/>
          <w:iCs w:val="1"/>
          <w:sz w:val="22"/>
          <w:szCs w:val="22"/>
          <w:lang w:val="it-IT"/>
          <w:rPrChange w:author="Salvatore Salernitano" w:date="2019-01-17T11:04:32.4355376" w:id="813">
            <w:rPr>
              <w:rFonts w:ascii="Times" w:hAnsi="Times" w:eastAsia="Hiragino Sans W3" w:cs="Times"/>
              <w:b/>
              <w:bCs/>
              <w:i/>
              <w:iCs/>
              <w:sz w:val="22"/>
              <w:szCs w:val="22"/>
            </w:rPr>
          </w:rPrChange>
        </w:rPr>
      </w:pPr>
      <w:r w:rsidRPr="6D54DA3F">
        <w:rPr>
          <w:rFonts w:ascii="Times" w:hAnsi="Times" w:eastAsia="Hiragino Sans W3" w:cs="Times"/>
          <w:b w:val="1"/>
          <w:bCs w:val="1"/>
          <w:i w:val="1"/>
          <w:iCs w:val="1"/>
          <w:sz w:val="22"/>
          <w:szCs w:val="22"/>
          <w:lang w:val="it-IT"/>
          <w:rPrChange w:author="Salvatore Salernitano" w:date="2019-01-17T11:04:32.4355376" w:id="1228443635">
            <w:rPr>
              <w:rFonts w:ascii="Times" w:hAnsi="Times" w:eastAsia="Hiragino Sans W3" w:cs="Times"/>
              <w:b/>
              <w:bCs/>
              <w:i/>
              <w:iCs/>
              <w:sz w:val="22"/>
              <w:szCs w:val="22"/>
            </w:rPr>
          </w:rPrChange>
        </w:rPr>
        <w:t xml:space="preserve">Fig. </w:t>
      </w:r>
      <w:ins w:author="Salvatore Salernitano" w:date="2019-01-17T11:04:32.4355376" w:id="1737528218">
        <w:r w:rsidRPr="6D54DA3F" w:rsidR="6D54DA3F">
          <w:rPr>
            <w:rFonts w:ascii="Times" w:hAnsi="Times" w:eastAsia="Hiragino Sans W3" w:cs="Times"/>
            <w:b w:val="1"/>
            <w:bCs w:val="1"/>
            <w:i w:val="1"/>
            <w:iCs w:val="1"/>
            <w:sz w:val="22"/>
            <w:szCs w:val="22"/>
            <w:lang w:val="it-IT"/>
            <w:rPrChange w:author="Salvatore Salernitano" w:date="2019-01-17T11:04:32.4355376" w:id="412846675">
              <w:rPr>
                <w:rFonts w:ascii="Times" w:hAnsi="Times" w:eastAsia="Hiragino Sans W3" w:cs="Times"/>
                <w:b/>
                <w:bCs/>
                <w:i/>
                <w:iCs/>
                <w:sz w:val="22"/>
                <w:szCs w:val="22"/>
              </w:rPr>
            </w:rPrChange>
          </w:rPr>
          <w:t>22</w:t>
        </w:r>
      </w:ins>
      <w:del w:author="Salvatore Salernitano" w:date="2019-01-17T11:04:32.4355376" w:id="1965806961">
        <w:r w:rsidRPr="00634BB8" w:rsidDel="6D54DA3F">
          <w:rPr>
            <w:rFonts w:ascii="Times" w:hAnsi="Times" w:eastAsia="Hiragino Sans W3" w:cs="Times"/>
            <w:b/>
            <w:bCs/>
            <w:i/>
            <w:iCs/>
            <w:sz w:val="22"/>
            <w:szCs w:val="22"/>
            <w:lang w:val="it-IT"/>
            <w:rPrChange w:author="Lorenzo Salvi" w:date="2019-01-07T14:27:00Z" w:id="899725244">
              <w:rPr>
                <w:rFonts w:ascii="Times" w:hAnsi="Times" w:eastAsia="Hiragino Sans W3" w:cs="Times"/>
                <w:b/>
                <w:bCs/>
                <w:i/>
                <w:iCs/>
                <w:sz w:val="22"/>
                <w:szCs w:val="22"/>
              </w:rPr>
            </w:rPrChange>
          </w:rPr>
          <w:delText>13</w:delText>
        </w:r>
      </w:del>
      <w:r w:rsidRPr="6D54DA3F">
        <w:rPr>
          <w:rFonts w:ascii="Times" w:hAnsi="Times" w:eastAsia="Hiragino Sans W3" w:cs="Times"/>
          <w:b w:val="1"/>
          <w:bCs w:val="1"/>
          <w:i w:val="1"/>
          <w:iCs w:val="1"/>
          <w:sz w:val="22"/>
          <w:szCs w:val="22"/>
          <w:lang w:val="it-IT"/>
          <w:rPrChange w:author="Salvatore Salernitano" w:date="2019-01-17T11:04:32.4355376" w:id="814">
            <w:rPr>
              <w:rFonts w:ascii="Times" w:hAnsi="Times" w:eastAsia="Hiragino Sans W3" w:cs="Times"/>
              <w:b/>
              <w:bCs/>
              <w:i/>
              <w:iCs/>
              <w:sz w:val="22"/>
              <w:szCs w:val="22"/>
            </w:rPr>
          </w:rPrChange>
        </w:rPr>
        <w:t>: Modello ER Monitoraggio Ambientale</w:t>
      </w:r>
    </w:p>
    <w:p xmlns:wp14="http://schemas.microsoft.com/office/word/2010/wordml" w:rsidRPr="00634BB8" w:rsidR="00BC1783" w:rsidP="00BC1783" w:rsidRDefault="00BC1783" w14:paraId="290835A8" wp14:textId="77777777">
      <w:pPr>
        <w:spacing w:after="200" w:line="276" w:lineRule="auto"/>
        <w:rPr>
          <w:rFonts w:ascii="Times" w:hAnsi="Times" w:eastAsia="Hiragino Sans W3" w:cs="Times"/>
          <w:b/>
          <w:bCs/>
          <w:i/>
          <w:iCs/>
          <w:color w:val="FF0000"/>
          <w:sz w:val="22"/>
          <w:szCs w:val="22"/>
          <w:lang w:val="it-IT"/>
          <w:rPrChange w:author="Lorenzo Salvi" w:date="2019-01-07T14:27:00Z" w:id="815">
            <w:rPr>
              <w:rFonts w:ascii="Times" w:hAnsi="Times" w:eastAsia="Hiragino Sans W3" w:cs="Times"/>
              <w:b/>
              <w:bCs/>
              <w:i/>
              <w:iCs/>
              <w:color w:val="FF0000"/>
              <w:sz w:val="22"/>
              <w:szCs w:val="22"/>
            </w:rPr>
          </w:rPrChange>
        </w:rPr>
      </w:pPr>
      <w:r w:rsidRPr="00634BB8">
        <w:rPr>
          <w:rFonts w:ascii="Times" w:hAnsi="Times" w:eastAsia="Hiragino Sans W3" w:cs="Times"/>
          <w:b/>
          <w:bCs/>
          <w:i/>
          <w:iCs/>
          <w:color w:val="FF0000"/>
          <w:sz w:val="22"/>
          <w:szCs w:val="22"/>
          <w:lang w:val="it-IT"/>
          <w:rPrChange w:author="Lorenzo Salvi" w:date="2019-01-07T14:27:00Z" w:id="816">
            <w:rPr>
              <w:rFonts w:ascii="Times" w:hAnsi="Times" w:eastAsia="Hiragino Sans W3" w:cs="Times"/>
              <w:b/>
              <w:bCs/>
              <w:i/>
              <w:iCs/>
              <w:color w:val="FF0000"/>
              <w:sz w:val="22"/>
              <w:szCs w:val="22"/>
            </w:rPr>
          </w:rPrChange>
        </w:rPr>
        <w:t>Modello Relazionale:</w:t>
      </w:r>
    </w:p>
    <w:p xmlns:wp14="http://schemas.microsoft.com/office/word/2010/wordml" w:rsidRPr="00634BB8" w:rsidR="00BC1783" w:rsidP="00BC1783" w:rsidRDefault="00BC1783" w14:paraId="28027E58" wp14:textId="44676508">
      <w:pPr>
        <w:spacing w:after="200" w:line="276" w:lineRule="auto"/>
        <w:rPr>
          <w:rFonts w:ascii="Times" w:hAnsi="Times" w:eastAsia="Hiragino Sans W3" w:cs="Times"/>
          <w:sz w:val="22"/>
          <w:szCs w:val="22"/>
          <w:lang w:val="it-IT"/>
          <w:rPrChange w:author="Lorenzo Salvi" w:date="2019-01-07T14:27:00Z" w:id="817">
            <w:rPr>
              <w:rFonts w:ascii="Times" w:hAnsi="Times" w:eastAsia="Hiragino Sans W3" w:cs="Times"/>
              <w:sz w:val="22"/>
              <w:szCs w:val="22"/>
            </w:rPr>
          </w:rPrChange>
        </w:rPr>
      </w:pPr>
      <w:r w:rsidRPr="00634BB8">
        <w:rPr>
          <w:rFonts w:ascii="Times" w:hAnsi="Times" w:eastAsia="Hiragino Sans W3" w:cs="Times"/>
          <w:sz w:val="22"/>
          <w:szCs w:val="22"/>
          <w:lang w:val="it-IT"/>
          <w:rPrChange w:author="Lorenzo Salvi" w:date="2019-01-07T14:27:00Z" w:id="818">
            <w:rPr>
              <w:rFonts w:ascii="Times" w:hAnsi="Times" w:eastAsia="Hiragino Sans W3" w:cs="Times"/>
              <w:sz w:val="22"/>
              <w:szCs w:val="22"/>
            </w:rPr>
          </w:rPrChange>
        </w:rPr>
        <w:t>Sensore (</w:t>
      </w:r>
      <w:r w:rsidRPr="00634BB8">
        <w:rPr>
          <w:rFonts w:ascii="Times" w:hAnsi="Times" w:eastAsia="Hiragino Sans W3" w:cs="Times"/>
          <w:b w:val="1"/>
          <w:bCs w:val="1"/>
          <w:sz w:val="22"/>
          <w:szCs w:val="22"/>
          <w:u w:val="single"/>
          <w:lang w:val="it-IT"/>
          <w:rPrChange w:author="Lorenzo Salvi" w:date="2019-01-07T14:27:00Z" w:id="819">
            <w:rPr>
              <w:rFonts w:ascii="Times" w:hAnsi="Times" w:eastAsia="Hiragino Sans W3" w:cs="Times"/>
              <w:b/>
              <w:bCs/>
              <w:sz w:val="22"/>
              <w:szCs w:val="22"/>
              <w:u w:val="single"/>
            </w:rPr>
          </w:rPrChange>
        </w:rPr>
        <w:t>ID</w:t>
      </w:r>
      <w:r w:rsidRPr="00634BB8">
        <w:rPr>
          <w:rFonts w:ascii="Times" w:hAnsi="Times" w:eastAsia="Hiragino Sans W3" w:cs="Times"/>
          <w:sz w:val="22"/>
          <w:szCs w:val="22"/>
          <w:lang w:val="it-IT"/>
          <w:rPrChange w:author="Lorenzo Salvi" w:date="2019-01-07T14:27:00Z" w:id="1078293514">
            <w:rPr>
              <w:rFonts w:ascii="Times" w:hAnsi="Times" w:eastAsia="Hiragino Sans W3" w:cs="Times"/>
              <w:sz w:val="22"/>
              <w:szCs w:val="22"/>
            </w:rPr>
          </w:rPrChange>
        </w:rPr>
        <w:t xml:space="preserve">, </w:t>
      </w:r>
      <w:proofErr w:type="spellStart"/>
      <w:r w:rsidRPr="00634BB8">
        <w:rPr>
          <w:rFonts w:ascii="Times" w:hAnsi="Times" w:eastAsia="Hiragino Sans W3" w:cs="Times"/>
          <w:sz w:val="22"/>
          <w:szCs w:val="22"/>
          <w:lang w:val="it-IT"/>
          <w:rPrChange w:author="Lorenzo Salvi" w:date="2019-01-07T14:27:00Z" w:id="493792707">
            <w:rPr>
              <w:rFonts w:ascii="Times" w:hAnsi="Times" w:eastAsia="Hiragino Sans W3" w:cs="Times"/>
              <w:sz w:val="22"/>
              <w:szCs w:val="22"/>
            </w:rPr>
          </w:rPrChange>
        </w:rPr>
        <w:t xml:space="preserve">DataManutenzione</w:t>
      </w:r>
      <w:proofErr w:type="spellEnd"/>
      <w:r w:rsidRPr="00634BB8">
        <w:rPr>
          <w:rFonts w:ascii="Times" w:hAnsi="Times" w:eastAsia="Hiragino Sans W3" w:cs="Times"/>
          <w:sz w:val="22"/>
          <w:szCs w:val="22"/>
          <w:lang w:val="it-IT"/>
          <w:rPrChange w:author="Lorenzo Salvi" w:date="2019-01-07T14:27:00Z" w:id="820">
            <w:rPr>
              <w:rFonts w:ascii="Times" w:hAnsi="Times" w:eastAsia="Hiragino Sans W3" w:cs="Times"/>
              <w:sz w:val="22"/>
              <w:szCs w:val="22"/>
            </w:rPr>
          </w:rPrChange>
        </w:rPr>
        <w:t xml:space="preserve">, Stato, Temperatura, Luminosità, Pressione, Umidità,</w:t>
      </w:r>
      <w:del w:author="Salvatore Salernitano" w:date="2019-01-14T13:56:17.6014858" w:id="608337896">
        <w:r w:rsidRPr="00634BB8" w:rsidDel="401B4B06">
          <w:rPr>
            <w:rFonts w:ascii="Times" w:hAnsi="Times" w:eastAsia="Hiragino Sans W3" w:cs="Times"/>
            <w:sz w:val="22"/>
            <w:szCs w:val="22"/>
            <w:lang w:val="it-IT"/>
            <w:rPrChange w:author="Lorenzo Salvi" w:date="2019-01-07T14:27:00Z" w:id="1012474308">
              <w:rPr>
                <w:rFonts w:ascii="Times" w:hAnsi="Times" w:eastAsia="Hiragino Sans W3" w:cs="Times"/>
                <w:sz w:val="22"/>
                <w:szCs w:val="22"/>
              </w:rPr>
            </w:rPrChange>
          </w:rPr>
          <w:delText xml:space="preserve"> </w:delText>
        </w:r>
        <w:r w:rsidRPr="363022C8" w:rsidDel="401B4B06">
          <w:rPr>
            <w:rFonts w:ascii="Times" w:hAnsi="Times" w:eastAsia="Hiragino Sans W3" w:cs="Times"/>
            <w:i w:val="1"/>
            <w:iCs w:val="1"/>
            <w:sz w:val="22"/>
            <w:szCs w:val="22"/>
            <w:lang w:val="it-IT"/>
            <w:rPrChange w:author="Lorenzo Salvi" w:date="2019-01-10T11:03:28.977614" w:id="821">
              <w:rPr>
                <w:rFonts w:ascii="Times" w:hAnsi="Times" w:eastAsia="Hiragino Sans W3" w:cs="Times"/>
                <w:i/>
                <w:iCs/>
                <w:sz w:val="22"/>
                <w:szCs w:val="22"/>
              </w:rPr>
            </w:rPrChange>
          </w:rPr>
          <w:delText>Piano</w:delText>
        </w:r>
        <w:r w:rsidRPr="00634BB8" w:rsidDel="401B4B06">
          <w:rPr>
            <w:rFonts w:ascii="Times" w:hAnsi="Times" w:eastAsia="Hiragino Sans W3" w:cs="Times"/>
            <w:sz w:val="22"/>
            <w:szCs w:val="22"/>
            <w:lang w:val="it-IT"/>
            <w:rPrChange w:author="Lorenzo Salvi" w:date="2019-01-07T14:27:00Z" w:id="791261174">
              <w:rPr>
                <w:rFonts w:ascii="Times" w:hAnsi="Times" w:eastAsia="Hiragino Sans W3" w:cs="Times"/>
                <w:sz w:val="22"/>
                <w:szCs w:val="22"/>
              </w:rPr>
            </w:rPrChange>
          </w:rPr>
          <w:delText xml:space="preserve">,</w:delText>
        </w:r>
      </w:del>
      <w:r w:rsidRPr="00634BB8">
        <w:rPr>
          <w:rFonts w:ascii="Times" w:hAnsi="Times" w:eastAsia="Hiragino Sans W3" w:cs="Times"/>
          <w:sz w:val="22"/>
          <w:szCs w:val="22"/>
          <w:lang w:val="it-IT"/>
          <w:rPrChange w:author="Lorenzo Salvi" w:date="2019-01-07T14:27:00Z" w:id="822">
            <w:rPr>
              <w:rFonts w:ascii="Times" w:hAnsi="Times" w:eastAsia="Hiragino Sans W3" w:cs="Times"/>
              <w:sz w:val="22"/>
              <w:szCs w:val="22"/>
            </w:rPr>
          </w:rPrChange>
        </w:rPr>
        <w:t xml:space="preserve"> </w:t>
      </w:r>
      <w:r w:rsidRPr="401B4B06">
        <w:rPr>
          <w:rFonts w:ascii="Times" w:hAnsi="Times" w:eastAsia="Hiragino Sans W3" w:cs="Times"/>
          <w:i w:val="1"/>
          <w:iCs w:val="1"/>
          <w:sz w:val="22"/>
          <w:szCs w:val="22"/>
          <w:lang w:val="it-IT"/>
          <w:rPrChange w:author="Salvatore Salernitano" w:date="2019-01-14T13:56:17.6014858" w:id="276451412">
            <w:rPr>
              <w:rFonts w:ascii="Times" w:hAnsi="Times" w:eastAsia="Hiragino Sans W3" w:cs="Times"/>
              <w:i/>
              <w:iCs/>
              <w:sz w:val="22"/>
              <w:szCs w:val="22"/>
            </w:rPr>
          </w:rPrChange>
        </w:rPr>
        <w:t xml:space="preserve">Gestore, </w:t>
      </w:r>
      <w:ins w:author="Salvatore Salernitano" w:date="2019-01-14T13:56:17.6014858" w:id="1130326708">
        <w:r w:rsidRPr="401B4B06" w:rsidR="401B4B06">
          <w:rPr>
            <w:rFonts w:ascii="Times" w:hAnsi="Times" w:eastAsia="Hiragino Sans W3" w:cs="Times"/>
            <w:i w:val="1"/>
            <w:iCs w:val="1"/>
            <w:sz w:val="22"/>
            <w:szCs w:val="22"/>
            <w:lang w:val="it-IT"/>
            <w:rPrChange w:author="Salvatore Salernitano" w:date="2019-01-14T13:56:17.6014858" w:id="914402714">
              <w:rPr>
                <w:rFonts w:ascii="Times" w:hAnsi="Times" w:eastAsia="Hiragino Sans W3" w:cs="Times"/>
                <w:i/>
                <w:iCs/>
                <w:sz w:val="22"/>
                <w:szCs w:val="22"/>
              </w:rPr>
            </w:rPrChange>
          </w:rPr>
          <w:t xml:space="preserve">Piano, </w:t>
        </w:r>
      </w:ins>
      <w:r w:rsidRPr="401B4B06">
        <w:rPr>
          <w:rFonts w:ascii="Times" w:hAnsi="Times" w:eastAsia="Hiragino Sans W3" w:cs="Times"/>
          <w:i w:val="1"/>
          <w:iCs w:val="1"/>
          <w:sz w:val="22"/>
          <w:szCs w:val="22"/>
          <w:lang w:val="it-IT"/>
          <w:rPrChange w:author="Salvatore Salernitano" w:date="2019-01-14T13:56:17.6014858" w:id="391852339">
            <w:rPr>
              <w:rFonts w:ascii="Times" w:hAnsi="Times" w:eastAsia="Hiragino Sans W3" w:cs="Times"/>
              <w:i/>
              <w:iCs/>
              <w:sz w:val="22"/>
              <w:szCs w:val="22"/>
            </w:rPr>
          </w:rPrChange>
        </w:rPr>
        <w:t>Edificio</w:t>
      </w:r>
      <w:ins w:author="Salvatore Salernitano" w:date="2019-01-10T11:02:28.5780696" w:id="1373466059">
        <w:r w:rsidRPr="401B4B06" w:rsidR="04FFBD69">
          <w:rPr>
            <w:rFonts w:ascii="Times" w:hAnsi="Times" w:eastAsia="Hiragino Sans W3" w:cs="Times"/>
            <w:i w:val="1"/>
            <w:iCs w:val="1"/>
            <w:sz w:val="22"/>
            <w:szCs w:val="22"/>
            <w:lang w:val="it-IT"/>
            <w:rPrChange w:author="Salvatore Salernitano" w:date="2019-01-14T13:56:17.6014858" w:id="1133476767">
              <w:rPr>
                <w:rFonts w:ascii="Times" w:hAnsi="Times" w:eastAsia="Hiragino Sans W3" w:cs="Times"/>
                <w:i/>
                <w:iCs/>
                <w:sz w:val="22"/>
                <w:szCs w:val="22"/>
              </w:rPr>
            </w:rPrChange>
          </w:rPr>
          <w:t>,</w:t>
        </w:r>
      </w:ins>
      <w:ins w:author="Lorenzo Salvi" w:date="2019-01-10T11:03:28.977614" w:id="98280971">
        <w:r w:rsidRPr="401B4B06" w:rsidR="363022C8">
          <w:rPr>
            <w:rFonts w:ascii="Times" w:hAnsi="Times" w:eastAsia="Hiragino Sans W3" w:cs="Times"/>
            <w:i w:val="1"/>
            <w:iCs w:val="1"/>
            <w:sz w:val="22"/>
            <w:szCs w:val="22"/>
            <w:lang w:val="it-IT"/>
            <w:rPrChange w:author="Salvatore Salernitano" w:date="2019-01-14T13:56:17.6014858" w:id="823">
              <w:rPr>
                <w:rFonts w:ascii="Times" w:hAnsi="Times" w:eastAsia="Hiragino Sans W3" w:cs="Times"/>
                <w:i/>
                <w:iCs/>
                <w:sz w:val="22"/>
                <w:szCs w:val="22"/>
              </w:rPr>
            </w:rPrChange>
          </w:rPr>
          <w:t xml:space="preserve"> Area</w:t>
        </w:r>
      </w:ins>
      <w:r w:rsidRPr="00634BB8">
        <w:rPr>
          <w:rFonts w:ascii="Times" w:hAnsi="Times" w:eastAsia="Hiragino Sans W3" w:cs="Times"/>
          <w:sz w:val="22"/>
          <w:szCs w:val="22"/>
          <w:lang w:val="it-IT"/>
          <w:rPrChange w:author="Lorenzo Salvi" w:date="2019-01-07T14:27:00Z" w:id="824">
            <w:rPr>
              <w:rFonts w:ascii="Times" w:hAnsi="Times" w:eastAsia="Hiragino Sans W3" w:cs="Times"/>
              <w:sz w:val="22"/>
              <w:szCs w:val="22"/>
            </w:rPr>
          </w:rPrChange>
        </w:rPr>
        <w:t>).</w:t>
      </w:r>
    </w:p>
    <w:p xmlns:wp14="http://schemas.microsoft.com/office/word/2010/wordml" w:rsidRPr="00634BB8" w:rsidR="00BC1783" w:rsidP="00BC1783" w:rsidRDefault="00BC1783" w14:paraId="7F749BDA" wp14:textId="77777777">
      <w:pPr>
        <w:spacing w:after="200" w:line="276" w:lineRule="auto"/>
        <w:rPr>
          <w:rFonts w:ascii="Times" w:hAnsi="Times" w:eastAsia="Hiragino Sans W3" w:cs="Times"/>
          <w:sz w:val="22"/>
          <w:szCs w:val="22"/>
          <w:lang w:val="it-IT"/>
          <w:rPrChange w:author="Lorenzo Salvi" w:date="2019-01-07T14:27:00Z" w:id="825">
            <w:rPr>
              <w:rFonts w:ascii="Times" w:hAnsi="Times" w:eastAsia="Hiragino Sans W3" w:cs="Times"/>
              <w:sz w:val="22"/>
              <w:szCs w:val="22"/>
            </w:rPr>
          </w:rPrChange>
        </w:rPr>
      </w:pPr>
      <w:r w:rsidRPr="00634BB8">
        <w:rPr>
          <w:rFonts w:ascii="Times" w:hAnsi="Times" w:eastAsia="Hiragino Sans W3" w:cs="Times"/>
          <w:sz w:val="22"/>
          <w:szCs w:val="22"/>
          <w:lang w:val="it-IT"/>
          <w:rPrChange w:author="Lorenzo Salvi" w:date="2019-01-07T14:27:00Z" w:id="826">
            <w:rPr>
              <w:rFonts w:ascii="Times" w:hAnsi="Times" w:eastAsia="Hiragino Sans W3" w:cs="Times"/>
              <w:sz w:val="22"/>
              <w:szCs w:val="22"/>
            </w:rPr>
          </w:rPrChange>
        </w:rPr>
        <w:t>Segnale (</w:t>
      </w:r>
      <w:r w:rsidRPr="00634BB8">
        <w:rPr>
          <w:rFonts w:ascii="Times" w:hAnsi="Times" w:eastAsia="Hiragino Sans W3" w:cs="Times"/>
          <w:b/>
          <w:bCs/>
          <w:sz w:val="22"/>
          <w:szCs w:val="22"/>
          <w:u w:val="single"/>
          <w:lang w:val="it-IT"/>
          <w:rPrChange w:author="Lorenzo Salvi" w:date="2019-01-07T14:27:00Z" w:id="827">
            <w:rPr>
              <w:rFonts w:ascii="Times" w:hAnsi="Times" w:eastAsia="Hiragino Sans W3" w:cs="Times"/>
              <w:b/>
              <w:bCs/>
              <w:sz w:val="22"/>
              <w:szCs w:val="22"/>
              <w:u w:val="single"/>
            </w:rPr>
          </w:rPrChange>
        </w:rPr>
        <w:t>ID</w:t>
      </w:r>
      <w:r w:rsidRPr="00634BB8">
        <w:rPr>
          <w:rFonts w:ascii="Times" w:hAnsi="Times" w:eastAsia="Hiragino Sans W3" w:cs="Times"/>
          <w:sz w:val="22"/>
          <w:szCs w:val="22"/>
          <w:u w:val="single"/>
          <w:lang w:val="it-IT"/>
          <w:rPrChange w:author="Lorenzo Salvi" w:date="2019-01-07T14:27:00Z" w:id="828">
            <w:rPr>
              <w:rFonts w:ascii="Times" w:hAnsi="Times" w:eastAsia="Hiragino Sans W3" w:cs="Times"/>
              <w:sz w:val="22"/>
              <w:szCs w:val="22"/>
              <w:u w:val="single"/>
            </w:rPr>
          </w:rPrChange>
        </w:rPr>
        <w:t xml:space="preserve">, </w:t>
      </w:r>
      <w:r w:rsidRPr="00634BB8">
        <w:rPr>
          <w:rFonts w:ascii="Times" w:hAnsi="Times" w:eastAsia="Hiragino Sans W3" w:cs="Times"/>
          <w:sz w:val="22"/>
          <w:szCs w:val="22"/>
          <w:lang w:val="it-IT"/>
          <w:rPrChange w:author="Lorenzo Salvi" w:date="2019-01-07T14:27:00Z" w:id="829">
            <w:rPr>
              <w:rFonts w:ascii="Times" w:hAnsi="Times" w:eastAsia="Hiragino Sans W3" w:cs="Times"/>
              <w:sz w:val="22"/>
              <w:szCs w:val="22"/>
            </w:rPr>
          </w:rPrChange>
        </w:rPr>
        <w:t xml:space="preserve">Data, Ora, Stato, Umidità, Temperatura, Luminosità, Pressione, </w:t>
      </w:r>
      <w:r w:rsidRPr="00634BB8">
        <w:rPr>
          <w:rFonts w:ascii="Times" w:hAnsi="Times" w:eastAsia="Hiragino Sans W3" w:cs="Times"/>
          <w:i/>
          <w:iCs/>
          <w:sz w:val="22"/>
          <w:szCs w:val="22"/>
          <w:lang w:val="it-IT"/>
          <w:rPrChange w:author="Lorenzo Salvi" w:date="2019-01-07T14:27:00Z" w:id="830">
            <w:rPr>
              <w:rFonts w:ascii="Times" w:hAnsi="Times" w:eastAsia="Hiragino Sans W3" w:cs="Times"/>
              <w:i/>
              <w:iCs/>
              <w:sz w:val="22"/>
              <w:szCs w:val="22"/>
            </w:rPr>
          </w:rPrChange>
        </w:rPr>
        <w:t>IDSensore</w:t>
      </w:r>
      <w:r w:rsidRPr="00634BB8">
        <w:rPr>
          <w:rFonts w:ascii="Times" w:hAnsi="Times" w:eastAsia="Hiragino Sans W3" w:cs="Times"/>
          <w:sz w:val="22"/>
          <w:szCs w:val="22"/>
          <w:lang w:val="it-IT"/>
          <w:rPrChange w:author="Lorenzo Salvi" w:date="2019-01-07T14:27:00Z" w:id="831">
            <w:rPr>
              <w:rFonts w:ascii="Times" w:hAnsi="Times" w:eastAsia="Hiragino Sans W3" w:cs="Times"/>
              <w:sz w:val="22"/>
              <w:szCs w:val="22"/>
            </w:rPr>
          </w:rPrChange>
        </w:rPr>
        <w:t>).</w:t>
      </w:r>
    </w:p>
    <w:p xmlns:wp14="http://schemas.microsoft.com/office/word/2010/wordml" w:rsidRPr="00634BB8" w:rsidR="00BC1783" w:rsidP="00BC1783" w:rsidRDefault="00BC1783" w14:paraId="2D9E25E0" wp14:textId="570B563C">
      <w:pPr>
        <w:spacing w:after="200" w:line="276" w:lineRule="auto"/>
        <w:rPr>
          <w:rFonts w:ascii="Times" w:hAnsi="Times" w:eastAsia="Hiragino Sans W3" w:cs="Times"/>
          <w:sz w:val="22"/>
          <w:szCs w:val="22"/>
          <w:lang w:val="it-IT"/>
          <w:rPrChange w:author="Lorenzo Salvi" w:date="2019-01-07T14:25:00Z" w:id="832">
            <w:rPr>
              <w:rFonts w:ascii="Times" w:hAnsi="Times" w:eastAsia="Hiragino Sans W3" w:cs="Times"/>
              <w:sz w:val="22"/>
              <w:szCs w:val="22"/>
            </w:rPr>
          </w:rPrChange>
        </w:rPr>
      </w:pPr>
      <w:proofErr w:type="spellStart"/>
      <w:r w:rsidRPr="00634BB8">
        <w:rPr>
          <w:rFonts w:ascii="Times" w:hAnsi="Times" w:eastAsia="Hiragino Sans W3" w:cs="Times"/>
          <w:sz w:val="22"/>
          <w:szCs w:val="22"/>
          <w:lang w:val="it-IT"/>
          <w:rPrChange w:author="Lorenzo Salvi" w:date="2019-01-07T14:25:00Z" w:id="1539667558">
            <w:rPr>
              <w:rFonts w:ascii="Times" w:hAnsi="Times" w:eastAsia="Hiragino Sans W3" w:cs="Times"/>
              <w:sz w:val="22"/>
              <w:szCs w:val="22"/>
            </w:rPr>
          </w:rPrChange>
        </w:rPr>
        <w:t>BackupValori</w:t>
      </w:r>
      <w:proofErr w:type="spellEnd"/>
      <w:r w:rsidRPr="00634BB8">
        <w:rPr>
          <w:rFonts w:ascii="Times" w:hAnsi="Times" w:eastAsia="Hiragino Sans W3" w:cs="Times"/>
          <w:sz w:val="22"/>
          <w:szCs w:val="22"/>
          <w:lang w:val="it-IT"/>
          <w:rPrChange w:author="Lorenzo Salvi" w:date="2019-01-07T14:25:00Z" w:id="833">
            <w:rPr>
              <w:rFonts w:ascii="Times" w:hAnsi="Times" w:eastAsia="Hiragino Sans W3" w:cs="Times"/>
              <w:sz w:val="22"/>
              <w:szCs w:val="22"/>
            </w:rPr>
          </w:rPrChange>
        </w:rPr>
        <w:t xml:space="preserve"> (</w:t>
      </w:r>
      <w:r w:rsidRPr="00634BB8">
        <w:rPr>
          <w:rFonts w:ascii="Times" w:hAnsi="Times" w:eastAsia="Hiragino Sans W3" w:cs="Times"/>
          <w:b w:val="1"/>
          <w:bCs w:val="1"/>
          <w:sz w:val="22"/>
          <w:szCs w:val="22"/>
          <w:u w:val="single"/>
          <w:lang w:val="it-IT"/>
          <w:rPrChange w:author="Lorenzo Salvi" w:date="2019-01-07T14:25:00Z" w:id="834">
            <w:rPr>
              <w:rFonts w:ascii="Times" w:hAnsi="Times" w:eastAsia="Hiragino Sans W3" w:cs="Times"/>
              <w:b/>
              <w:bCs/>
              <w:sz w:val="22"/>
              <w:szCs w:val="22"/>
              <w:u w:val="single"/>
            </w:rPr>
          </w:rPrChange>
        </w:rPr>
        <w:t>ID</w:t>
      </w:r>
      <w:r w:rsidRPr="00634BB8">
        <w:rPr>
          <w:rFonts w:ascii="Times" w:hAnsi="Times" w:eastAsia="Hiragino Sans W3" w:cs="Times"/>
          <w:sz w:val="22"/>
          <w:szCs w:val="22"/>
          <w:lang w:val="it-IT"/>
          <w:rPrChange w:author="Lorenzo Salvi" w:date="2019-01-07T14:25:00Z" w:id="701634996">
            <w:rPr>
              <w:rFonts w:ascii="Times" w:hAnsi="Times" w:eastAsia="Hiragino Sans W3" w:cs="Times"/>
              <w:sz w:val="22"/>
              <w:szCs w:val="22"/>
            </w:rPr>
          </w:rPrChange>
        </w:rPr>
        <w:t xml:space="preserve">, </w:t>
      </w:r>
      <w:proofErr w:type="spellStart"/>
      <w:r w:rsidRPr="00634BB8">
        <w:rPr>
          <w:rFonts w:ascii="Times" w:hAnsi="Times" w:eastAsia="Hiragino Sans W3" w:cs="Times"/>
          <w:sz w:val="22"/>
          <w:szCs w:val="22"/>
          <w:lang w:val="it-IT"/>
          <w:rPrChange w:author="Lorenzo Salvi" w:date="2019-01-07T14:25:00Z" w:id="848775325">
            <w:rPr>
              <w:rFonts w:ascii="Times" w:hAnsi="Times" w:eastAsia="Hiragino Sans W3" w:cs="Times"/>
              <w:sz w:val="22"/>
              <w:szCs w:val="22"/>
            </w:rPr>
          </w:rPrChange>
        </w:rPr>
        <w:t xml:space="preserve">RangeLuminosità</w:t>
      </w:r>
      <w:proofErr w:type="spellEnd"/>
      <w:r w:rsidRPr="00634BB8">
        <w:rPr>
          <w:rFonts w:ascii="Times" w:hAnsi="Times" w:eastAsia="Hiragino Sans W3" w:cs="Times"/>
          <w:sz w:val="22"/>
          <w:szCs w:val="22"/>
          <w:lang w:val="it-IT"/>
          <w:rPrChange w:author="Lorenzo Salvi" w:date="2019-01-07T14:25:00Z" w:id="835">
            <w:rPr>
              <w:rFonts w:ascii="Times" w:hAnsi="Times" w:eastAsia="Hiragino Sans W3" w:cs="Times"/>
              <w:sz w:val="22"/>
              <w:szCs w:val="22"/>
            </w:rPr>
          </w:rPrChange>
        </w:rPr>
        <w:t xml:space="preserve">, </w:t>
      </w:r>
      <w:proofErr w:type="spellStart"/>
      <w:r w:rsidRPr="00634BB8">
        <w:rPr>
          <w:rFonts w:ascii="Times" w:hAnsi="Times" w:eastAsia="Hiragino Sans W3" w:cs="Times"/>
          <w:sz w:val="22"/>
          <w:szCs w:val="22"/>
          <w:lang w:val="it-IT"/>
          <w:rPrChange w:author="Lorenzo Salvi" w:date="2019-01-07T14:25:00Z" w:id="1214361990">
            <w:rPr>
              <w:rFonts w:ascii="Times" w:hAnsi="Times" w:eastAsia="Hiragino Sans W3" w:cs="Times"/>
              <w:sz w:val="22"/>
              <w:szCs w:val="22"/>
            </w:rPr>
          </w:rPrChange>
        </w:rPr>
        <w:t>RangePressione</w:t>
      </w:r>
      <w:proofErr w:type="spellEnd"/>
      <w:r w:rsidRPr="00634BB8">
        <w:rPr>
          <w:rFonts w:ascii="Times" w:hAnsi="Times" w:eastAsia="Hiragino Sans W3" w:cs="Times"/>
          <w:sz w:val="22"/>
          <w:szCs w:val="22"/>
          <w:lang w:val="it-IT"/>
          <w:rPrChange w:author="Lorenzo Salvi" w:date="2019-01-07T14:25:00Z" w:id="1788492809">
            <w:rPr>
              <w:rFonts w:ascii="Times" w:hAnsi="Times" w:eastAsia="Hiragino Sans W3" w:cs="Times"/>
              <w:sz w:val="22"/>
              <w:szCs w:val="22"/>
            </w:rPr>
          </w:rPrChange>
        </w:rPr>
        <w:t xml:space="preserve">,  </w:t>
      </w:r>
      <w:proofErr w:type="spellStart"/>
      <w:r w:rsidRPr="00634BB8">
        <w:rPr>
          <w:rFonts w:ascii="Times" w:hAnsi="Times" w:eastAsia="Hiragino Sans W3" w:cs="Times"/>
          <w:sz w:val="22"/>
          <w:szCs w:val="22"/>
          <w:lang w:val="it-IT"/>
          <w:rPrChange w:author="Lorenzo Salvi" w:date="2019-01-07T14:25:00Z" w:id="836">
            <w:rPr>
              <w:rFonts w:ascii="Times" w:hAnsi="Times" w:eastAsia="Hiragino Sans W3" w:cs="Times"/>
              <w:sz w:val="22"/>
              <w:szCs w:val="22"/>
            </w:rPr>
          </w:rPrChange>
        </w:rPr>
        <w:t>RangeUmidità</w:t>
      </w:r>
      <w:proofErr w:type="spellEnd"/>
      <w:r w:rsidRPr="00634BB8">
        <w:rPr>
          <w:rFonts w:ascii="Times" w:hAnsi="Times" w:eastAsia="Hiragino Sans W3" w:cs="Times"/>
          <w:sz w:val="22"/>
          <w:szCs w:val="22"/>
          <w:lang w:val="it-IT"/>
          <w:rPrChange w:author="Lorenzo Salvi" w:date="2019-01-07T14:25:00Z" w:id="719844890">
            <w:rPr>
              <w:rFonts w:ascii="Times" w:hAnsi="Times" w:eastAsia="Hiragino Sans W3" w:cs="Times"/>
              <w:sz w:val="22"/>
              <w:szCs w:val="22"/>
            </w:rPr>
          </w:rPrChange>
        </w:rPr>
        <w:t xml:space="preserve">, </w:t>
      </w:r>
      <w:proofErr w:type="spellStart"/>
      <w:r w:rsidRPr="00634BB8">
        <w:rPr>
          <w:rFonts w:ascii="Times" w:hAnsi="Times" w:eastAsia="Hiragino Sans W3" w:cs="Times"/>
          <w:sz w:val="22"/>
          <w:szCs w:val="22"/>
          <w:lang w:val="it-IT"/>
          <w:rPrChange w:author="Lorenzo Salvi" w:date="2019-01-07T14:25:00Z" w:id="1257839177">
            <w:rPr>
              <w:rFonts w:ascii="Times" w:hAnsi="Times" w:eastAsia="Hiragino Sans W3" w:cs="Times"/>
              <w:sz w:val="22"/>
              <w:szCs w:val="22"/>
            </w:rPr>
          </w:rPrChange>
        </w:rPr>
        <w:t xml:space="preserve">RangeTemperatura</w:t>
      </w:r>
      <w:proofErr w:type="spellEnd"/>
      <w:r w:rsidRPr="00634BB8">
        <w:rPr>
          <w:rFonts w:ascii="Times" w:hAnsi="Times" w:eastAsia="Hiragino Sans W3" w:cs="Times"/>
          <w:sz w:val="22"/>
          <w:szCs w:val="22"/>
          <w:lang w:val="it-IT"/>
          <w:rPrChange w:author="Lorenzo Salvi" w:date="2019-01-07T14:25:00Z" w:id="1362893623">
            <w:rPr>
              <w:rFonts w:ascii="Times" w:hAnsi="Times" w:eastAsia="Hiragino Sans W3" w:cs="Times"/>
              <w:sz w:val="22"/>
              <w:szCs w:val="22"/>
            </w:rPr>
          </w:rPrChange>
        </w:rPr>
        <w:t xml:space="preserve">, </w:t>
      </w:r>
      <w:proofErr w:type="spellStart"/>
      <w:r w:rsidRPr="00634BB8">
        <w:rPr>
          <w:rFonts w:ascii="Times" w:hAnsi="Times" w:eastAsia="Hiragino Sans W3" w:cs="Times"/>
          <w:sz w:val="22"/>
          <w:szCs w:val="22"/>
          <w:lang w:val="it-IT"/>
          <w:rPrChange w:author="Lorenzo Salvi" w:date="2019-01-07T14:25:00Z" w:id="828143595">
            <w:rPr>
              <w:rFonts w:ascii="Times" w:hAnsi="Times" w:eastAsia="Hiragino Sans W3" w:cs="Times"/>
              <w:sz w:val="22"/>
              <w:szCs w:val="22"/>
            </w:rPr>
          </w:rPrChange>
        </w:rPr>
        <w:t xml:space="preserve">UmiditàOttimale</w:t>
      </w:r>
      <w:proofErr w:type="spellEnd"/>
      <w:r w:rsidRPr="00634BB8">
        <w:rPr>
          <w:rFonts w:ascii="Times" w:hAnsi="Times" w:eastAsia="Hiragino Sans W3" w:cs="Times"/>
          <w:sz w:val="22"/>
          <w:szCs w:val="22"/>
          <w:lang w:val="it-IT"/>
          <w:rPrChange w:author="Lorenzo Salvi" w:date="2019-01-07T14:25:00Z" w:id="787534090">
            <w:rPr>
              <w:rFonts w:ascii="Times" w:hAnsi="Times" w:eastAsia="Hiragino Sans W3" w:cs="Times"/>
              <w:sz w:val="22"/>
              <w:szCs w:val="22"/>
            </w:rPr>
          </w:rPrChange>
        </w:rPr>
        <w:t xml:space="preserve">, </w:t>
      </w:r>
      <w:proofErr w:type="spellStart"/>
      <w:r w:rsidRPr="00634BB8">
        <w:rPr>
          <w:rFonts w:ascii="Times" w:hAnsi="Times" w:eastAsia="Hiragino Sans W3" w:cs="Times"/>
          <w:sz w:val="22"/>
          <w:szCs w:val="22"/>
          <w:lang w:val="it-IT"/>
          <w:rPrChange w:author="Lorenzo Salvi" w:date="2019-01-07T14:25:00Z" w:id="689503783">
            <w:rPr>
              <w:rFonts w:ascii="Times" w:hAnsi="Times" w:eastAsia="Hiragino Sans W3" w:cs="Times"/>
              <w:sz w:val="22"/>
              <w:szCs w:val="22"/>
            </w:rPr>
          </w:rPrChange>
        </w:rPr>
        <w:t xml:space="preserve">PressioneOttimale</w:t>
      </w:r>
      <w:proofErr w:type="spellEnd"/>
      <w:r w:rsidRPr="00634BB8">
        <w:rPr>
          <w:rFonts w:ascii="Times" w:hAnsi="Times" w:eastAsia="Hiragino Sans W3" w:cs="Times"/>
          <w:sz w:val="22"/>
          <w:szCs w:val="22"/>
          <w:lang w:val="it-IT"/>
          <w:rPrChange w:author="Lorenzo Salvi" w:date="2019-01-07T14:25:00Z" w:id="705594009">
            <w:rPr>
              <w:rFonts w:ascii="Times" w:hAnsi="Times" w:eastAsia="Hiragino Sans W3" w:cs="Times"/>
              <w:sz w:val="22"/>
              <w:szCs w:val="22"/>
            </w:rPr>
          </w:rPrChange>
        </w:rPr>
        <w:t xml:space="preserve">, </w:t>
      </w:r>
      <w:proofErr w:type="spellStart"/>
      <w:r w:rsidRPr="00634BB8">
        <w:rPr>
          <w:rFonts w:ascii="Times" w:hAnsi="Times" w:eastAsia="Hiragino Sans W3" w:cs="Times"/>
          <w:sz w:val="22"/>
          <w:szCs w:val="22"/>
          <w:lang w:val="it-IT"/>
          <w:rPrChange w:author="Lorenzo Salvi" w:date="2019-01-07T14:25:00Z" w:id="927736518">
            <w:rPr>
              <w:rFonts w:ascii="Times" w:hAnsi="Times" w:eastAsia="Hiragino Sans W3" w:cs="Times"/>
              <w:sz w:val="22"/>
              <w:szCs w:val="22"/>
            </w:rPr>
          </w:rPrChange>
        </w:rPr>
        <w:t xml:space="preserve">TemperaturaOttimale</w:t>
      </w:r>
      <w:proofErr w:type="spellEnd"/>
      <w:r w:rsidRPr="00634BB8">
        <w:rPr>
          <w:rFonts w:ascii="Times" w:hAnsi="Times" w:eastAsia="Hiragino Sans W3" w:cs="Times"/>
          <w:sz w:val="22"/>
          <w:szCs w:val="22"/>
          <w:lang w:val="it-IT"/>
          <w:rPrChange w:author="Lorenzo Salvi" w:date="2019-01-07T14:25:00Z" w:id="776202012">
            <w:rPr>
              <w:rFonts w:ascii="Times" w:hAnsi="Times" w:eastAsia="Hiragino Sans W3" w:cs="Times"/>
              <w:sz w:val="22"/>
              <w:szCs w:val="22"/>
            </w:rPr>
          </w:rPrChange>
        </w:rPr>
        <w:t xml:space="preserve">, </w:t>
      </w:r>
      <w:proofErr w:type="spellStart"/>
      <w:r w:rsidRPr="00634BB8">
        <w:rPr>
          <w:rFonts w:ascii="Times" w:hAnsi="Times" w:eastAsia="Hiragino Sans W3" w:cs="Times"/>
          <w:sz w:val="22"/>
          <w:szCs w:val="22"/>
          <w:lang w:val="it-IT"/>
          <w:rPrChange w:author="Lorenzo Salvi" w:date="2019-01-07T14:25:00Z" w:id="1672801632">
            <w:rPr>
              <w:rFonts w:ascii="Times" w:hAnsi="Times" w:eastAsia="Hiragino Sans W3" w:cs="Times"/>
              <w:sz w:val="22"/>
              <w:szCs w:val="22"/>
            </w:rPr>
          </w:rPrChange>
        </w:rPr>
        <w:t xml:space="preserve">LuminositàOttimale</w:t>
      </w:r>
      <w:proofErr w:type="spellEnd"/>
      <w:r w:rsidRPr="00634BB8">
        <w:rPr>
          <w:rFonts w:ascii="Times" w:hAnsi="Times" w:eastAsia="Hiragino Sans W3" w:cs="Times"/>
          <w:sz w:val="22"/>
          <w:szCs w:val="22"/>
          <w:lang w:val="it-IT"/>
          <w:rPrChange w:author="Lorenzo Salvi" w:date="2019-01-07T14:25:00Z" w:id="837">
            <w:rPr>
              <w:rFonts w:ascii="Times" w:hAnsi="Times" w:eastAsia="Hiragino Sans W3" w:cs="Times"/>
              <w:sz w:val="22"/>
              <w:szCs w:val="22"/>
            </w:rPr>
          </w:rPrChange>
        </w:rPr>
        <w:t xml:space="preserve">, </w:t>
      </w:r>
      <w:del w:author="Salvatore Salernitano" w:date="2019-01-14T13:56:17.6014858" w:id="851624720">
        <w:r w:rsidRPr="00634BB8" w:rsidDel="401B4B06">
          <w:rPr>
            <w:rFonts w:ascii="Times" w:hAnsi="Times" w:eastAsia="Hiragino Sans W3" w:cs="Times"/>
            <w:i/>
            <w:iCs/>
            <w:sz w:val="22"/>
            <w:szCs w:val="22"/>
            <w:lang w:val="it-IT"/>
            <w:rPrChange w:author="Lorenzo Salvi" w:date="2019-01-07T14:25:00Z" w:id="567969496">
              <w:rPr>
                <w:rFonts w:ascii="Times" w:hAnsi="Times" w:eastAsia="Hiragino Sans W3" w:cs="Times"/>
                <w:i/>
                <w:iCs/>
                <w:sz w:val="22"/>
                <w:szCs w:val="22"/>
              </w:rPr>
            </w:rPrChange>
          </w:rPr>
          <w:delText>ID</w:delText>
        </w:r>
      </w:del>
      <w:r w:rsidRPr="401B4B06">
        <w:rPr>
          <w:rFonts w:ascii="Times" w:hAnsi="Times" w:eastAsia="Hiragino Sans W3" w:cs="Times"/>
          <w:i w:val="1"/>
          <w:iCs w:val="1"/>
          <w:sz w:val="22"/>
          <w:szCs w:val="22"/>
          <w:lang w:val="it-IT"/>
          <w:rPrChange w:author="Salvatore Salernitano" w:date="2019-01-14T13:56:17.6014858" w:id="838">
            <w:rPr>
              <w:rFonts w:ascii="Times" w:hAnsi="Times" w:eastAsia="Hiragino Sans W3" w:cs="Times"/>
              <w:i/>
              <w:iCs/>
              <w:sz w:val="22"/>
              <w:szCs w:val="22"/>
            </w:rPr>
          </w:rPrChange>
        </w:rPr>
        <w:t>Sensore</w:t>
      </w:r>
      <w:r w:rsidRPr="00634BB8">
        <w:rPr>
          <w:rFonts w:ascii="Times" w:hAnsi="Times" w:eastAsia="Hiragino Sans W3" w:cs="Times"/>
          <w:sz w:val="22"/>
          <w:szCs w:val="22"/>
          <w:lang w:val="it-IT"/>
          <w:rPrChange w:author="Lorenzo Salvi" w:date="2019-01-07T14:25:00Z" w:id="839">
            <w:rPr>
              <w:rFonts w:ascii="Times" w:hAnsi="Times" w:eastAsia="Hiragino Sans W3" w:cs="Times"/>
              <w:sz w:val="22"/>
              <w:szCs w:val="22"/>
            </w:rPr>
          </w:rPrChange>
        </w:rPr>
        <w:t>).</w:t>
      </w:r>
    </w:p>
    <w:p xmlns:wp14="http://schemas.microsoft.com/office/word/2010/wordml" w:rsidRPr="00634BB8" w:rsidR="00BC1783" w:rsidP="00BC1783" w:rsidRDefault="00BC1783" w14:paraId="0CFD5FD1" wp14:textId="77777777">
      <w:pPr>
        <w:spacing w:after="200" w:line="276" w:lineRule="auto"/>
        <w:rPr>
          <w:rFonts w:ascii="Times" w:hAnsi="Times" w:eastAsia="Hiragino Sans W3" w:cs="Times"/>
          <w:sz w:val="22"/>
          <w:szCs w:val="22"/>
          <w:lang w:val="it-IT"/>
          <w:rPrChange w:author="Lorenzo Salvi" w:date="2019-01-07T14:27:00Z" w:id="840">
            <w:rPr>
              <w:rFonts w:ascii="Times" w:hAnsi="Times" w:eastAsia="Hiragino Sans W3" w:cs="Times"/>
              <w:sz w:val="22"/>
              <w:szCs w:val="22"/>
            </w:rPr>
          </w:rPrChange>
        </w:rPr>
      </w:pPr>
      <w:r w:rsidRPr="00634BB8">
        <w:rPr>
          <w:rFonts w:ascii="Times" w:hAnsi="Times" w:eastAsia="Hiragino Sans W3" w:cs="Times"/>
          <w:sz w:val="22"/>
          <w:szCs w:val="22"/>
          <w:lang w:val="it-IT"/>
          <w:rPrChange w:author="Lorenzo Salvi" w:date="2019-01-07T14:27:00Z" w:id="841">
            <w:rPr>
              <w:rFonts w:ascii="Times" w:hAnsi="Times" w:eastAsia="Hiragino Sans W3" w:cs="Times"/>
              <w:sz w:val="22"/>
              <w:szCs w:val="22"/>
            </w:rPr>
          </w:rPrChange>
        </w:rPr>
        <w:t>GestoreSensori (</w:t>
      </w:r>
      <w:r w:rsidRPr="00634BB8">
        <w:rPr>
          <w:rFonts w:ascii="Times" w:hAnsi="Times" w:eastAsia="Hiragino Sans W3" w:cs="Times"/>
          <w:b/>
          <w:bCs/>
          <w:sz w:val="22"/>
          <w:szCs w:val="22"/>
          <w:u w:val="single"/>
          <w:lang w:val="it-IT"/>
          <w:rPrChange w:author="Lorenzo Salvi" w:date="2019-01-07T14:27:00Z" w:id="842">
            <w:rPr>
              <w:rFonts w:ascii="Times" w:hAnsi="Times" w:eastAsia="Hiragino Sans W3" w:cs="Times"/>
              <w:b/>
              <w:bCs/>
              <w:sz w:val="22"/>
              <w:szCs w:val="22"/>
              <w:u w:val="single"/>
            </w:rPr>
          </w:rPrChange>
        </w:rPr>
        <w:t>Username</w:t>
      </w:r>
      <w:r w:rsidRPr="00634BB8">
        <w:rPr>
          <w:rFonts w:ascii="Times" w:hAnsi="Times" w:eastAsia="Hiragino Sans W3" w:cs="Times"/>
          <w:sz w:val="22"/>
          <w:szCs w:val="22"/>
          <w:lang w:val="it-IT"/>
          <w:rPrChange w:author="Lorenzo Salvi" w:date="2019-01-07T14:27:00Z" w:id="843">
            <w:rPr>
              <w:rFonts w:ascii="Times" w:hAnsi="Times" w:eastAsia="Hiragino Sans W3" w:cs="Times"/>
              <w:sz w:val="22"/>
              <w:szCs w:val="22"/>
            </w:rPr>
          </w:rPrChange>
        </w:rPr>
        <w:t xml:space="preserve">, Password, Nome, Cognome, Tipo, LuogoNascita, DataNascita, </w:t>
      </w:r>
      <w:proofErr w:type="gramStart"/>
      <w:r w:rsidRPr="00634BB8">
        <w:rPr>
          <w:rFonts w:ascii="Times" w:hAnsi="Times" w:eastAsia="Hiragino Sans W3" w:cs="Times"/>
          <w:sz w:val="22"/>
          <w:szCs w:val="22"/>
          <w:lang w:val="it-IT"/>
          <w:rPrChange w:author="Lorenzo Salvi" w:date="2019-01-07T14:27:00Z" w:id="844">
            <w:rPr>
              <w:rFonts w:ascii="Times" w:hAnsi="Times" w:eastAsia="Hiragino Sans W3" w:cs="Times"/>
              <w:sz w:val="22"/>
              <w:szCs w:val="22"/>
            </w:rPr>
          </w:rPrChange>
        </w:rPr>
        <w:t>Email</w:t>
      </w:r>
      <w:proofErr w:type="gramEnd"/>
      <w:r w:rsidRPr="00634BB8">
        <w:rPr>
          <w:rFonts w:ascii="Times" w:hAnsi="Times" w:eastAsia="Hiragino Sans W3" w:cs="Times"/>
          <w:sz w:val="22"/>
          <w:szCs w:val="22"/>
          <w:lang w:val="it-IT"/>
          <w:rPrChange w:author="Lorenzo Salvi" w:date="2019-01-07T14:27:00Z" w:id="845">
            <w:rPr>
              <w:rFonts w:ascii="Times" w:hAnsi="Times" w:eastAsia="Hiragino Sans W3" w:cs="Times"/>
              <w:sz w:val="22"/>
              <w:szCs w:val="22"/>
            </w:rPr>
          </w:rPrChange>
        </w:rPr>
        <w:t>, Telefono).</w:t>
      </w:r>
    </w:p>
    <w:p xmlns:wp14="http://schemas.microsoft.com/office/word/2010/wordml" w:rsidRPr="00634BB8" w:rsidR="00BC1783" w:rsidP="00BC1783" w:rsidRDefault="00BC1783" w14:paraId="7F739B8C" wp14:textId="77777777">
      <w:pPr>
        <w:spacing w:after="200" w:line="276" w:lineRule="auto"/>
        <w:rPr>
          <w:rFonts w:ascii="Times" w:hAnsi="Times" w:eastAsia="Hiragino Sans W3" w:cs="Times"/>
          <w:sz w:val="22"/>
          <w:szCs w:val="22"/>
          <w:lang w:val="it-IT"/>
          <w:rPrChange w:author="Lorenzo Salvi" w:date="2019-01-07T14:27:00Z" w:id="846">
            <w:rPr>
              <w:rFonts w:ascii="Times" w:hAnsi="Times" w:eastAsia="Hiragino Sans W3" w:cs="Times"/>
              <w:sz w:val="22"/>
              <w:szCs w:val="22"/>
            </w:rPr>
          </w:rPrChange>
        </w:rPr>
      </w:pPr>
      <w:r w:rsidRPr="00634BB8">
        <w:rPr>
          <w:rFonts w:ascii="Times" w:hAnsi="Times" w:eastAsia="Hiragino Sans W3" w:cs="Times"/>
          <w:sz w:val="22"/>
          <w:szCs w:val="22"/>
          <w:lang w:val="it-IT"/>
          <w:rPrChange w:author="Lorenzo Salvi" w:date="2019-01-07T14:27:00Z" w:id="847">
            <w:rPr>
              <w:rFonts w:ascii="Times" w:hAnsi="Times" w:eastAsia="Hiragino Sans W3" w:cs="Times"/>
              <w:sz w:val="22"/>
              <w:szCs w:val="22"/>
            </w:rPr>
          </w:rPrChange>
        </w:rPr>
        <w:t>Area (</w:t>
      </w:r>
      <w:r w:rsidRPr="00634BB8">
        <w:rPr>
          <w:rFonts w:ascii="Times" w:hAnsi="Times" w:eastAsia="Hiragino Sans W3" w:cs="Times"/>
          <w:b/>
          <w:bCs/>
          <w:sz w:val="22"/>
          <w:szCs w:val="22"/>
          <w:u w:val="single"/>
          <w:lang w:val="it-IT"/>
          <w:rPrChange w:author="Lorenzo Salvi" w:date="2019-01-07T14:27:00Z" w:id="848">
            <w:rPr>
              <w:rFonts w:ascii="Times" w:hAnsi="Times" w:eastAsia="Hiragino Sans W3" w:cs="Times"/>
              <w:b/>
              <w:bCs/>
              <w:sz w:val="22"/>
              <w:szCs w:val="22"/>
              <w:u w:val="single"/>
            </w:rPr>
          </w:rPrChange>
        </w:rPr>
        <w:t>Coordinate</w:t>
      </w:r>
      <w:r w:rsidRPr="00634BB8">
        <w:rPr>
          <w:rFonts w:ascii="Times" w:hAnsi="Times" w:eastAsia="Hiragino Sans W3" w:cs="Times"/>
          <w:sz w:val="22"/>
          <w:szCs w:val="22"/>
          <w:lang w:val="it-IT"/>
          <w:rPrChange w:author="Lorenzo Salvi" w:date="2019-01-07T14:27:00Z" w:id="849">
            <w:rPr>
              <w:rFonts w:ascii="Times" w:hAnsi="Times" w:eastAsia="Hiragino Sans W3" w:cs="Times"/>
              <w:sz w:val="22"/>
              <w:szCs w:val="22"/>
            </w:rPr>
          </w:rPrChange>
        </w:rPr>
        <w:t>, Popolazione, Nominativo, m^2).</w:t>
      </w:r>
    </w:p>
    <w:p xmlns:wp14="http://schemas.microsoft.com/office/word/2010/wordml" w:rsidRPr="00634BB8" w:rsidR="00BC1783" w:rsidP="00BC1783" w:rsidRDefault="00BC1783" w14:paraId="203157E3" wp14:textId="77777777">
      <w:pPr>
        <w:spacing w:after="200" w:line="276" w:lineRule="auto"/>
        <w:rPr>
          <w:rFonts w:ascii="Times" w:hAnsi="Times" w:eastAsia="Hiragino Sans W3" w:cs="Times"/>
          <w:sz w:val="22"/>
          <w:szCs w:val="22"/>
          <w:lang w:val="it-IT"/>
          <w:rPrChange w:author="Lorenzo Salvi" w:date="2019-01-07T14:27:00Z" w:id="850">
            <w:rPr>
              <w:rFonts w:ascii="Times" w:hAnsi="Times" w:eastAsia="Hiragino Sans W3" w:cs="Times"/>
              <w:sz w:val="22"/>
              <w:szCs w:val="22"/>
            </w:rPr>
          </w:rPrChange>
        </w:rPr>
      </w:pPr>
      <w:r w:rsidRPr="00634BB8">
        <w:rPr>
          <w:rFonts w:ascii="Times" w:hAnsi="Times" w:eastAsia="Hiragino Sans W3" w:cs="Times"/>
          <w:sz w:val="22"/>
          <w:szCs w:val="22"/>
          <w:lang w:val="it-IT"/>
          <w:rPrChange w:author="Lorenzo Salvi" w:date="2019-01-07T14:27:00Z" w:id="851">
            <w:rPr>
              <w:rFonts w:ascii="Times" w:hAnsi="Times" w:eastAsia="Hiragino Sans W3" w:cs="Times"/>
              <w:sz w:val="22"/>
              <w:szCs w:val="22"/>
            </w:rPr>
          </w:rPrChange>
        </w:rPr>
        <w:t>Edificio (</w:t>
      </w:r>
      <w:r w:rsidRPr="00634BB8">
        <w:rPr>
          <w:rFonts w:ascii="Times" w:hAnsi="Times" w:eastAsia="Hiragino Sans W3" w:cs="Times"/>
          <w:b/>
          <w:bCs/>
          <w:sz w:val="22"/>
          <w:szCs w:val="22"/>
          <w:u w:val="single"/>
          <w:lang w:val="it-IT"/>
          <w:rPrChange w:author="Lorenzo Salvi" w:date="2019-01-07T14:27:00Z" w:id="852">
            <w:rPr>
              <w:rFonts w:ascii="Times" w:hAnsi="Times" w:eastAsia="Hiragino Sans W3" w:cs="Times"/>
              <w:b/>
              <w:bCs/>
              <w:sz w:val="22"/>
              <w:szCs w:val="22"/>
              <w:u w:val="single"/>
            </w:rPr>
          </w:rPrChange>
        </w:rPr>
        <w:t>NCivico</w:t>
      </w:r>
      <w:r w:rsidRPr="00634BB8">
        <w:rPr>
          <w:rFonts w:ascii="Times" w:hAnsi="Times" w:eastAsia="Hiragino Sans W3" w:cs="Times"/>
          <w:sz w:val="22"/>
          <w:szCs w:val="22"/>
          <w:lang w:val="it-IT"/>
          <w:rPrChange w:author="Lorenzo Salvi" w:date="2019-01-07T14:27:00Z" w:id="853">
            <w:rPr>
              <w:rFonts w:ascii="Times" w:hAnsi="Times" w:eastAsia="Hiragino Sans W3" w:cs="Times"/>
              <w:sz w:val="22"/>
              <w:szCs w:val="22"/>
            </w:rPr>
          </w:rPrChange>
        </w:rPr>
        <w:t xml:space="preserve">, Capienza, Tipologia, Dimensione, </w:t>
      </w:r>
      <w:r w:rsidRPr="00634BB8">
        <w:rPr>
          <w:rFonts w:ascii="Times" w:hAnsi="Times" w:eastAsia="Hiragino Sans W3" w:cs="Times"/>
          <w:i/>
          <w:iCs/>
          <w:sz w:val="22"/>
          <w:szCs w:val="22"/>
          <w:lang w:val="it-IT"/>
          <w:rPrChange w:author="Lorenzo Salvi" w:date="2019-01-07T14:27:00Z" w:id="854">
            <w:rPr>
              <w:rFonts w:ascii="Times" w:hAnsi="Times" w:eastAsia="Hiragino Sans W3" w:cs="Times"/>
              <w:i/>
              <w:iCs/>
              <w:sz w:val="22"/>
              <w:szCs w:val="22"/>
            </w:rPr>
          </w:rPrChange>
        </w:rPr>
        <w:t>Area</w:t>
      </w:r>
      <w:r w:rsidRPr="00634BB8">
        <w:rPr>
          <w:rFonts w:ascii="Times" w:hAnsi="Times" w:eastAsia="Hiragino Sans W3" w:cs="Times"/>
          <w:sz w:val="22"/>
          <w:szCs w:val="22"/>
          <w:lang w:val="it-IT"/>
          <w:rPrChange w:author="Lorenzo Salvi" w:date="2019-01-07T14:27:00Z" w:id="855">
            <w:rPr>
              <w:rFonts w:ascii="Times" w:hAnsi="Times" w:eastAsia="Hiragino Sans W3" w:cs="Times"/>
              <w:sz w:val="22"/>
              <w:szCs w:val="22"/>
            </w:rPr>
          </w:rPrChange>
        </w:rPr>
        <w:t>).</w:t>
      </w:r>
    </w:p>
    <w:p xmlns:wp14="http://schemas.microsoft.com/office/word/2010/wordml" w:rsidRPr="00634BB8" w:rsidR="00BC1783" w:rsidP="00BC1783" w:rsidRDefault="00BC1783" w14:paraId="48EA1900" wp14:textId="77777777">
      <w:pPr>
        <w:spacing w:after="200" w:line="276" w:lineRule="auto"/>
        <w:rPr>
          <w:rFonts w:ascii="Times" w:hAnsi="Times" w:eastAsia="Hiragino Sans W3" w:cs="Times"/>
          <w:sz w:val="22"/>
          <w:szCs w:val="22"/>
          <w:lang w:val="it-IT"/>
          <w:rPrChange w:author="Lorenzo Salvi" w:date="2019-01-07T14:27:00Z" w:id="856">
            <w:rPr>
              <w:rFonts w:ascii="Times" w:hAnsi="Times" w:eastAsia="Hiragino Sans W3" w:cs="Times"/>
              <w:sz w:val="22"/>
              <w:szCs w:val="22"/>
            </w:rPr>
          </w:rPrChange>
        </w:rPr>
      </w:pPr>
      <w:r w:rsidRPr="00634BB8">
        <w:rPr>
          <w:rFonts w:ascii="Times" w:hAnsi="Times" w:eastAsia="Hiragino Sans W3" w:cs="Times"/>
          <w:sz w:val="22"/>
          <w:szCs w:val="22"/>
          <w:lang w:val="it-IT"/>
          <w:rPrChange w:author="Lorenzo Salvi" w:date="2019-01-07T14:27:00Z" w:id="857">
            <w:rPr>
              <w:rFonts w:ascii="Times" w:hAnsi="Times" w:eastAsia="Hiragino Sans W3" w:cs="Times"/>
              <w:sz w:val="22"/>
              <w:szCs w:val="22"/>
            </w:rPr>
          </w:rPrChange>
        </w:rPr>
        <w:t xml:space="preserve">Piano </w:t>
      </w:r>
      <w:r w:rsidRPr="00634BB8">
        <w:rPr>
          <w:rFonts w:ascii="Times" w:hAnsi="Times" w:eastAsia="Hiragino Sans W3" w:cs="Times"/>
          <w:sz w:val="22"/>
          <w:szCs w:val="22"/>
          <w:u w:val="single"/>
          <w:lang w:val="it-IT"/>
          <w:rPrChange w:author="Lorenzo Salvi" w:date="2019-01-07T14:27:00Z" w:id="858">
            <w:rPr>
              <w:rFonts w:ascii="Times" w:hAnsi="Times" w:eastAsia="Hiragino Sans W3" w:cs="Times"/>
              <w:sz w:val="22"/>
              <w:szCs w:val="22"/>
              <w:u w:val="single"/>
            </w:rPr>
          </w:rPrChange>
        </w:rPr>
        <w:t>(</w:t>
      </w:r>
      <w:r w:rsidRPr="00634BB8">
        <w:rPr>
          <w:rFonts w:ascii="Times" w:hAnsi="Times" w:eastAsia="Hiragino Sans W3" w:cs="Times"/>
          <w:b/>
          <w:bCs/>
          <w:sz w:val="22"/>
          <w:szCs w:val="22"/>
          <w:u w:val="single"/>
          <w:lang w:val="it-IT"/>
          <w:rPrChange w:author="Lorenzo Salvi" w:date="2019-01-07T14:27:00Z" w:id="859">
            <w:rPr>
              <w:rFonts w:ascii="Times" w:hAnsi="Times" w:eastAsia="Hiragino Sans W3" w:cs="Times"/>
              <w:b/>
              <w:bCs/>
              <w:sz w:val="22"/>
              <w:szCs w:val="22"/>
              <w:u w:val="single"/>
            </w:rPr>
          </w:rPrChange>
        </w:rPr>
        <w:t>IDPiano</w:t>
      </w:r>
      <w:r w:rsidRPr="00634BB8">
        <w:rPr>
          <w:rFonts w:ascii="Times" w:hAnsi="Times" w:eastAsia="Hiragino Sans W3" w:cs="Times"/>
          <w:sz w:val="22"/>
          <w:szCs w:val="22"/>
          <w:lang w:val="it-IT"/>
          <w:rPrChange w:author="Lorenzo Salvi" w:date="2019-01-07T14:27:00Z" w:id="860">
            <w:rPr>
              <w:rFonts w:ascii="Times" w:hAnsi="Times" w:eastAsia="Hiragino Sans W3" w:cs="Times"/>
              <w:sz w:val="22"/>
              <w:szCs w:val="22"/>
            </w:rPr>
          </w:rPrChange>
        </w:rPr>
        <w:t xml:space="preserve">, NCorridoi, NStanze, </w:t>
      </w:r>
      <w:r w:rsidRPr="00634BB8">
        <w:rPr>
          <w:rFonts w:ascii="Times" w:hAnsi="Times" w:eastAsia="Hiragino Sans W3" w:cs="Times"/>
          <w:i/>
          <w:iCs/>
          <w:sz w:val="22"/>
          <w:szCs w:val="22"/>
          <w:lang w:val="it-IT"/>
          <w:rPrChange w:author="Lorenzo Salvi" w:date="2019-01-07T14:27:00Z" w:id="861">
            <w:rPr>
              <w:rFonts w:ascii="Times" w:hAnsi="Times" w:eastAsia="Hiragino Sans W3" w:cs="Times"/>
              <w:i/>
              <w:iCs/>
              <w:sz w:val="22"/>
              <w:szCs w:val="22"/>
            </w:rPr>
          </w:rPrChange>
        </w:rPr>
        <w:t>Edificio</w:t>
      </w:r>
      <w:r w:rsidRPr="00634BB8">
        <w:rPr>
          <w:rFonts w:ascii="Times" w:hAnsi="Times" w:eastAsia="Hiragino Sans W3" w:cs="Times"/>
          <w:sz w:val="22"/>
          <w:szCs w:val="22"/>
          <w:lang w:val="it-IT"/>
          <w:rPrChange w:author="Lorenzo Salvi" w:date="2019-01-07T14:27:00Z" w:id="862">
            <w:rPr>
              <w:rFonts w:ascii="Times" w:hAnsi="Times" w:eastAsia="Hiragino Sans W3" w:cs="Times"/>
              <w:sz w:val="22"/>
              <w:szCs w:val="22"/>
            </w:rPr>
          </w:rPrChange>
        </w:rPr>
        <w:t>).</w:t>
      </w:r>
    </w:p>
    <w:p xmlns:wp14="http://schemas.microsoft.com/office/word/2010/wordml" w:rsidRPr="00634BB8" w:rsidR="00BC1783" w:rsidP="00BC1783" w:rsidRDefault="00BC1783" w14:paraId="018462D9" wp14:textId="77777777">
      <w:pPr>
        <w:spacing w:after="200" w:line="276" w:lineRule="auto"/>
        <w:rPr>
          <w:rFonts w:ascii="Times" w:hAnsi="Times" w:eastAsia="Hiragino Sans W3" w:cs="Times"/>
          <w:sz w:val="22"/>
          <w:szCs w:val="22"/>
          <w:lang w:val="it-IT"/>
          <w:rPrChange w:author="Lorenzo Salvi" w:date="2019-01-07T14:25:00Z" w:id="863">
            <w:rPr>
              <w:rFonts w:ascii="Times" w:hAnsi="Times" w:eastAsia="Hiragino Sans W3" w:cs="Times"/>
              <w:sz w:val="22"/>
              <w:szCs w:val="22"/>
            </w:rPr>
          </w:rPrChange>
        </w:rPr>
      </w:pPr>
      <w:r w:rsidRPr="00634BB8">
        <w:rPr>
          <w:rFonts w:ascii="Times" w:hAnsi="Times" w:eastAsia="Hiragino Sans W3" w:cs="Times"/>
          <w:sz w:val="22"/>
          <w:szCs w:val="22"/>
          <w:lang w:val="it-IT"/>
          <w:rPrChange w:author="Lorenzo Salvi" w:date="2019-01-07T14:25:00Z" w:id="864">
            <w:rPr>
              <w:rFonts w:ascii="Times" w:hAnsi="Times" w:eastAsia="Hiragino Sans W3" w:cs="Times"/>
              <w:sz w:val="22"/>
              <w:szCs w:val="22"/>
            </w:rPr>
          </w:rPrChange>
        </w:rPr>
        <w:t>Ticket (</w:t>
      </w:r>
      <w:r w:rsidRPr="00634BB8">
        <w:rPr>
          <w:rFonts w:ascii="Times" w:hAnsi="Times" w:eastAsia="Hiragino Sans W3" w:cs="Times"/>
          <w:b/>
          <w:bCs/>
          <w:sz w:val="22"/>
          <w:szCs w:val="22"/>
          <w:u w:val="single"/>
          <w:lang w:val="it-IT"/>
          <w:rPrChange w:author="Lorenzo Salvi" w:date="2019-01-07T14:25:00Z" w:id="865">
            <w:rPr>
              <w:rFonts w:ascii="Times" w:hAnsi="Times" w:eastAsia="Hiragino Sans W3" w:cs="Times"/>
              <w:b/>
              <w:bCs/>
              <w:sz w:val="22"/>
              <w:szCs w:val="22"/>
              <w:u w:val="single"/>
            </w:rPr>
          </w:rPrChange>
        </w:rPr>
        <w:t>IDTicket</w:t>
      </w:r>
      <w:r w:rsidRPr="00634BB8">
        <w:rPr>
          <w:rFonts w:ascii="Times" w:hAnsi="Times" w:eastAsia="Hiragino Sans W3" w:cs="Times"/>
          <w:sz w:val="22"/>
          <w:szCs w:val="22"/>
          <w:lang w:val="it-IT"/>
          <w:rPrChange w:author="Lorenzo Salvi" w:date="2019-01-07T14:25:00Z" w:id="866">
            <w:rPr>
              <w:rFonts w:ascii="Times" w:hAnsi="Times" w:eastAsia="Hiragino Sans W3" w:cs="Times"/>
              <w:sz w:val="22"/>
              <w:szCs w:val="22"/>
            </w:rPr>
          </w:rPrChange>
        </w:rPr>
        <w:t xml:space="preserve">, Oggetto, Descrizione, DataInvio, Lettura, </w:t>
      </w:r>
      <w:r w:rsidRPr="00634BB8">
        <w:rPr>
          <w:rFonts w:ascii="Times" w:hAnsi="Times" w:eastAsia="Hiragino Sans W3" w:cs="Times"/>
          <w:i/>
          <w:iCs/>
          <w:sz w:val="22"/>
          <w:szCs w:val="22"/>
          <w:lang w:val="it-IT"/>
          <w:rPrChange w:author="Lorenzo Salvi" w:date="2019-01-07T14:25:00Z" w:id="867">
            <w:rPr>
              <w:rFonts w:ascii="Times" w:hAnsi="Times" w:eastAsia="Hiragino Sans W3" w:cs="Times"/>
              <w:i/>
              <w:iCs/>
              <w:sz w:val="22"/>
              <w:szCs w:val="22"/>
            </w:rPr>
          </w:rPrChange>
        </w:rPr>
        <w:t>Mittente, Destinatario</w:t>
      </w:r>
      <w:r w:rsidRPr="00634BB8">
        <w:rPr>
          <w:rFonts w:ascii="Times" w:hAnsi="Times" w:eastAsia="Hiragino Sans W3" w:cs="Times"/>
          <w:sz w:val="22"/>
          <w:szCs w:val="22"/>
          <w:lang w:val="it-IT"/>
          <w:rPrChange w:author="Lorenzo Salvi" w:date="2019-01-07T14:25:00Z" w:id="868">
            <w:rPr>
              <w:rFonts w:ascii="Times" w:hAnsi="Times" w:eastAsia="Hiragino Sans W3" w:cs="Times"/>
              <w:sz w:val="22"/>
              <w:szCs w:val="22"/>
            </w:rPr>
          </w:rPrChange>
        </w:rPr>
        <w:t>).</w:t>
      </w:r>
    </w:p>
    <w:p xmlns:wp14="http://schemas.microsoft.com/office/word/2010/wordml" w:rsidRPr="00634BB8" w:rsidR="00BC1783" w:rsidP="00BC1783" w:rsidRDefault="00BC1783" w14:paraId="757A7BCA" wp14:textId="77777777">
      <w:pPr>
        <w:widowControl w:val="0"/>
        <w:autoSpaceDE w:val="0"/>
        <w:autoSpaceDN w:val="0"/>
        <w:adjustRightInd w:val="0"/>
        <w:spacing w:after="200" w:line="276" w:lineRule="auto"/>
        <w:rPr>
          <w:rFonts w:ascii="Times" w:hAnsi="Times" w:eastAsia="Hiragino Sans W3" w:cs="Times"/>
          <w:sz w:val="22"/>
          <w:szCs w:val="22"/>
          <w:lang w:val="it-IT"/>
          <w:rPrChange w:author="Lorenzo Salvi" w:date="2019-01-07T14:27:00Z" w:id="869">
            <w:rPr>
              <w:rFonts w:ascii="Times" w:hAnsi="Times" w:eastAsia="Hiragino Sans W3" w:cs="Times"/>
              <w:sz w:val="22"/>
              <w:szCs w:val="22"/>
            </w:rPr>
          </w:rPrChange>
        </w:rPr>
      </w:pPr>
      <w:r w:rsidRPr="00634BB8">
        <w:rPr>
          <w:rFonts w:ascii="Times" w:hAnsi="Times" w:eastAsia="Hiragino Sans W3" w:cs="Times"/>
          <w:sz w:val="22"/>
          <w:szCs w:val="22"/>
          <w:lang w:val="it-IT"/>
          <w:rPrChange w:author="Lorenzo Salvi" w:date="2019-01-07T14:27:00Z" w:id="870">
            <w:rPr>
              <w:rFonts w:ascii="Times" w:hAnsi="Times" w:eastAsia="Hiragino Sans W3" w:cs="Times"/>
              <w:sz w:val="22"/>
              <w:szCs w:val="22"/>
            </w:rPr>
          </w:rPrChange>
        </w:rPr>
        <w:t>Amministratore (</w:t>
      </w:r>
      <w:r w:rsidRPr="00634BB8">
        <w:rPr>
          <w:rFonts w:ascii="Times" w:hAnsi="Times" w:eastAsia="Hiragino Sans W3" w:cs="Times"/>
          <w:b/>
          <w:bCs/>
          <w:sz w:val="22"/>
          <w:szCs w:val="22"/>
          <w:u w:val="single"/>
          <w:lang w:val="it-IT"/>
          <w:rPrChange w:author="Lorenzo Salvi" w:date="2019-01-07T14:27:00Z" w:id="871">
            <w:rPr>
              <w:rFonts w:ascii="Times" w:hAnsi="Times" w:eastAsia="Hiragino Sans W3" w:cs="Times"/>
              <w:b/>
              <w:bCs/>
              <w:sz w:val="22"/>
              <w:szCs w:val="22"/>
              <w:u w:val="single"/>
            </w:rPr>
          </w:rPrChange>
        </w:rPr>
        <w:t>Username</w:t>
      </w:r>
      <w:r w:rsidRPr="00634BB8">
        <w:rPr>
          <w:rFonts w:ascii="Times" w:hAnsi="Times" w:eastAsia="Hiragino Sans W3" w:cs="Times"/>
          <w:sz w:val="22"/>
          <w:szCs w:val="22"/>
          <w:lang w:val="it-IT"/>
          <w:rPrChange w:author="Lorenzo Salvi" w:date="2019-01-07T14:27:00Z" w:id="872">
            <w:rPr>
              <w:rFonts w:ascii="Times" w:hAnsi="Times" w:eastAsia="Hiragino Sans W3" w:cs="Times"/>
              <w:sz w:val="22"/>
              <w:szCs w:val="22"/>
            </w:rPr>
          </w:rPrChange>
        </w:rPr>
        <w:t xml:space="preserve">, Password, Nome, Cognome, DataNascita, LuogoNascita, Telefono, </w:t>
      </w:r>
      <w:proofErr w:type="gramStart"/>
      <w:r w:rsidRPr="00634BB8">
        <w:rPr>
          <w:rFonts w:ascii="Times" w:hAnsi="Times" w:eastAsia="Hiragino Sans W3" w:cs="Times"/>
          <w:sz w:val="22"/>
          <w:szCs w:val="22"/>
          <w:lang w:val="it-IT"/>
          <w:rPrChange w:author="Lorenzo Salvi" w:date="2019-01-07T14:27:00Z" w:id="873">
            <w:rPr>
              <w:rFonts w:ascii="Times" w:hAnsi="Times" w:eastAsia="Hiragino Sans W3" w:cs="Times"/>
              <w:sz w:val="22"/>
              <w:szCs w:val="22"/>
            </w:rPr>
          </w:rPrChange>
        </w:rPr>
        <w:t>Email</w:t>
      </w:r>
      <w:proofErr w:type="gramEnd"/>
      <w:r w:rsidRPr="00634BB8">
        <w:rPr>
          <w:rFonts w:ascii="Times" w:hAnsi="Times" w:eastAsia="Hiragino Sans W3" w:cs="Times"/>
          <w:sz w:val="22"/>
          <w:szCs w:val="22"/>
          <w:lang w:val="it-IT"/>
          <w:rPrChange w:author="Lorenzo Salvi" w:date="2019-01-07T14:27:00Z" w:id="874">
            <w:rPr>
              <w:rFonts w:ascii="Times" w:hAnsi="Times" w:eastAsia="Hiragino Sans W3" w:cs="Times"/>
              <w:sz w:val="22"/>
              <w:szCs w:val="22"/>
            </w:rPr>
          </w:rPrChange>
        </w:rPr>
        <w:t>, ChiaveDiRecupero).</w:t>
      </w:r>
    </w:p>
    <w:p xmlns:wp14="http://schemas.microsoft.com/office/word/2010/wordml" w:rsidRPr="00BC1783" w:rsidR="00BC1783" w:rsidP="00BC1783" w:rsidRDefault="00BC1783" w14:paraId="4A5B2019" wp14:textId="77777777">
      <w:pPr>
        <w:spacing w:after="200" w:line="276" w:lineRule="auto"/>
        <w:rPr>
          <w:rFonts w:ascii="Times" w:hAnsi="Times" w:eastAsia="Hiragino Sans W3" w:cs="Times"/>
        </w:rPr>
      </w:pPr>
      <w:r w:rsidRPr="00BC1783">
        <w:rPr>
          <w:rFonts w:ascii="Times" w:hAnsi="Times" w:eastAsia="Hiragino Sans W3" w:cs="Times"/>
          <w:b/>
          <w:bCs/>
          <w:i/>
          <w:iCs/>
          <w:color w:val="FF0000"/>
        </w:rPr>
        <w:lastRenderedPageBreak/>
        <w:t>DESCRIZIONE E-R MODEL</w:t>
      </w:r>
    </w:p>
    <w:p xmlns:wp14="http://schemas.microsoft.com/office/word/2010/wordml" w:rsidRPr="00634BB8" w:rsidR="00BC1783" w:rsidP="00BC1783" w:rsidRDefault="00BC1783" w14:paraId="715F7165" wp14:textId="43930114">
      <w:pPr>
        <w:spacing w:after="200" w:line="276" w:lineRule="auto"/>
        <w:rPr>
          <w:rFonts w:ascii="Times" w:hAnsi="Times" w:eastAsia="Hiragino Sans W3" w:cs="Times"/>
          <w:lang w:val="it-IT"/>
          <w:rPrChange w:author="Lorenzo Salvi" w:date="2019-01-07T14:25:00Z" w:id="875">
            <w:rPr>
              <w:rFonts w:ascii="Times" w:hAnsi="Times" w:eastAsia="Hiragino Sans W3" w:cs="Times"/>
            </w:rPr>
          </w:rPrChange>
        </w:rPr>
      </w:pPr>
      <w:r w:rsidRPr="00634BB8">
        <w:rPr>
          <w:rFonts w:ascii="Times" w:hAnsi="Times" w:eastAsia="Hiragino Sans W3" w:cs="Times"/>
          <w:b w:val="1"/>
          <w:bCs w:val="1"/>
          <w:lang w:val="it-IT"/>
          <w:rPrChange w:author="Lorenzo Salvi" w:date="2019-01-07T14:25:00Z" w:id="876">
            <w:rPr>
              <w:rFonts w:ascii="Times" w:hAnsi="Times" w:eastAsia="Hiragino Sans W3" w:cs="Times"/>
              <w:b/>
              <w:bCs/>
            </w:rPr>
          </w:rPrChange>
        </w:rPr>
        <w:t xml:space="preserve">1) </w:t>
      </w:r>
      <w:r w:rsidRPr="3BAC1960">
        <w:rPr>
          <w:rFonts w:ascii="Times" w:hAnsi="Times" w:eastAsia="Hiragino Sans W3" w:cs="Times"/>
          <w:sz w:val="22"/>
          <w:szCs w:val="22"/>
          <w:lang w:val="it-IT"/>
          <w:rPrChange w:author="Lorenzo Salvi" w:date="2019-01-17T16:30:07.1168381" w:id="877">
            <w:rPr>
              <w:rFonts w:ascii="Times" w:hAnsi="Times" w:eastAsia="Hiragino Sans W3" w:cs="Times"/>
            </w:rPr>
          </w:rPrChange>
        </w:rPr>
        <w:t xml:space="preserve">Consideriamo innanzitutto l’entità </w:t>
      </w:r>
      <w:r w:rsidRPr="3BAC1960">
        <w:rPr>
          <w:rFonts w:ascii="Times" w:hAnsi="Times" w:eastAsia="Hiragino Sans W3" w:cs="Times"/>
          <w:b w:val="1"/>
          <w:bCs w:val="1"/>
          <w:sz w:val="22"/>
          <w:szCs w:val="22"/>
          <w:lang w:val="it-IT"/>
          <w:rPrChange w:author="Lorenzo Salvi" w:date="2019-01-17T16:30:07.1168381" w:id="878">
            <w:rPr>
              <w:rFonts w:ascii="Times" w:hAnsi="Times" w:eastAsia="Hiragino Sans W3" w:cs="Times"/>
              <w:b/>
              <w:bCs/>
            </w:rPr>
          </w:rPrChange>
        </w:rPr>
        <w:t>SEGNALE</w:t>
      </w:r>
      <w:r w:rsidRPr="3BAC1960">
        <w:rPr>
          <w:rFonts w:ascii="Times" w:hAnsi="Times" w:eastAsia="Hiragino Sans W3" w:cs="Times"/>
          <w:sz w:val="22"/>
          <w:szCs w:val="22"/>
          <w:lang w:val="it-IT"/>
          <w:rPrChange w:author="Lorenzo Salvi" w:date="2019-01-17T16:30:07.1168381" w:id="879">
            <w:rPr>
              <w:rFonts w:ascii="Times" w:hAnsi="Times" w:eastAsia="Hiragino Sans W3" w:cs="Times"/>
            </w:rPr>
          </w:rPrChange>
        </w:rPr>
        <w:t xml:space="preserve">. Tale entità è costituita dagli attributi </w:t>
      </w:r>
      <w:r w:rsidRPr="3BAC1960">
        <w:rPr>
          <w:rFonts w:ascii="Times" w:hAnsi="Times" w:eastAsia="Hiragino Sans W3" w:cs="Times"/>
          <w:b w:val="1"/>
          <w:bCs w:val="1"/>
          <w:i w:val="1"/>
          <w:iCs w:val="1"/>
          <w:sz w:val="22"/>
          <w:szCs w:val="22"/>
          <w:lang w:val="it-IT"/>
          <w:rPrChange w:author="Lorenzo Salvi" w:date="2019-01-17T16:30:07.1168381" w:id="880">
            <w:rPr>
              <w:rFonts w:ascii="Times" w:hAnsi="Times" w:eastAsia="Hiragino Sans W3" w:cs="Times"/>
              <w:b/>
              <w:bCs/>
              <w:i/>
              <w:iCs/>
            </w:rPr>
          </w:rPrChange>
        </w:rPr>
        <w:t>id</w:t>
      </w:r>
      <w:r w:rsidRPr="3BAC1960">
        <w:rPr>
          <w:rFonts w:ascii="Times" w:hAnsi="Times" w:eastAsia="Hiragino Sans W3" w:cs="Times"/>
          <w:i w:val="1"/>
          <w:iCs w:val="1"/>
          <w:sz w:val="22"/>
          <w:szCs w:val="22"/>
          <w:lang w:val="it-IT"/>
          <w:rPrChange w:author="Lorenzo Salvi" w:date="2019-01-17T16:30:07.1168381" w:id="881">
            <w:rPr>
              <w:rFonts w:ascii="Times" w:hAnsi="Times" w:eastAsia="Hiragino Sans W3" w:cs="Times"/>
              <w:i/>
              <w:iCs/>
            </w:rPr>
          </w:rPrChange>
        </w:rPr>
        <w:t>, data, ora, stato, umidità, temperatura, luminosità, pressione</w:t>
      </w:r>
      <w:r w:rsidRPr="3BAC1960">
        <w:rPr>
          <w:rFonts w:ascii="Times" w:hAnsi="Times" w:eastAsia="Hiragino Sans W3" w:cs="Times"/>
          <w:sz w:val="22"/>
          <w:szCs w:val="22"/>
          <w:lang w:val="it-IT"/>
          <w:rPrChange w:author="Lorenzo Salvi" w:date="2019-01-17T16:30:07.1168381" w:id="882">
            <w:rPr>
              <w:rFonts w:ascii="Times" w:hAnsi="Times" w:eastAsia="Hiragino Sans W3" w:cs="Times"/>
            </w:rPr>
          </w:rPrChange>
        </w:rPr>
        <w:t>. Tra questi, l’</w:t>
      </w:r>
      <w:r w:rsidRPr="3BAC1960">
        <w:rPr>
          <w:rFonts w:ascii="Times" w:hAnsi="Times" w:eastAsia="Hiragino Sans W3" w:cs="Times"/>
          <w:b w:val="1"/>
          <w:bCs w:val="1"/>
          <w:i w:val="1"/>
          <w:iCs w:val="1"/>
          <w:sz w:val="22"/>
          <w:szCs w:val="22"/>
          <w:lang w:val="it-IT"/>
          <w:rPrChange w:author="Lorenzo Salvi" w:date="2019-01-17T16:30:07.1168381" w:id="883">
            <w:rPr>
              <w:rFonts w:ascii="Times" w:hAnsi="Times" w:eastAsia="Hiragino Sans W3" w:cs="Times"/>
              <w:b/>
              <w:bCs/>
              <w:i/>
              <w:iCs/>
            </w:rPr>
          </w:rPrChange>
        </w:rPr>
        <w:t>id</w:t>
      </w:r>
      <w:r w:rsidRPr="3BAC1960">
        <w:rPr>
          <w:rFonts w:ascii="Times" w:hAnsi="Times" w:eastAsia="Hiragino Sans W3" w:cs="Times"/>
          <w:sz w:val="22"/>
          <w:szCs w:val="22"/>
          <w:lang w:val="it-IT"/>
          <w:rPrChange w:author="Lorenzo Salvi" w:date="2019-01-17T16:30:07.1168381" w:id="884">
            <w:rPr>
              <w:rFonts w:ascii="Times" w:hAnsi="Times" w:eastAsia="Hiragino Sans W3" w:cs="Times"/>
            </w:rPr>
          </w:rPrChange>
        </w:rPr>
        <w:t xml:space="preserve"> rappresenta l’attributo che permette di contraddistinguere univocamente ciascun segnale, </w:t>
      </w:r>
      <w:r w:rsidRPr="3BAC1960">
        <w:rPr>
          <w:rFonts w:ascii="Times" w:hAnsi="Times" w:eastAsia="Hiragino Sans W3" w:cs="Times"/>
          <w:i w:val="1"/>
          <w:iCs w:val="1"/>
          <w:sz w:val="22"/>
          <w:szCs w:val="22"/>
          <w:lang w:val="it-IT"/>
          <w:rPrChange w:author="Lorenzo Salvi" w:date="2019-01-17T16:30:07.1168381" w:id="885">
            <w:rPr>
              <w:rFonts w:ascii="Times" w:hAnsi="Times" w:eastAsia="Hiragino Sans W3" w:cs="Times"/>
              <w:i/>
              <w:iCs/>
            </w:rPr>
          </w:rPrChange>
        </w:rPr>
        <w:t>data</w:t>
      </w:r>
      <w:r w:rsidRPr="3BAC1960">
        <w:rPr>
          <w:rFonts w:ascii="Times" w:hAnsi="Times" w:eastAsia="Hiragino Sans W3" w:cs="Times"/>
          <w:sz w:val="22"/>
          <w:szCs w:val="22"/>
          <w:lang w:val="it-IT"/>
          <w:rPrChange w:author="Lorenzo Salvi" w:date="2019-01-17T16:30:07.1168381" w:id="886">
            <w:rPr>
              <w:rFonts w:ascii="Times" w:hAnsi="Times" w:eastAsia="Hiragino Sans W3" w:cs="Times"/>
            </w:rPr>
          </w:rPrChange>
        </w:rPr>
        <w:t xml:space="preserve"> e </w:t>
      </w:r>
      <w:r w:rsidRPr="3BAC1960">
        <w:rPr>
          <w:rFonts w:ascii="Times" w:hAnsi="Times" w:eastAsia="Hiragino Sans W3" w:cs="Times"/>
          <w:i w:val="1"/>
          <w:iCs w:val="1"/>
          <w:sz w:val="22"/>
          <w:szCs w:val="22"/>
          <w:lang w:val="it-IT"/>
          <w:rPrChange w:author="Lorenzo Salvi" w:date="2019-01-17T16:30:07.1168381" w:id="887">
            <w:rPr>
              <w:rFonts w:ascii="Times" w:hAnsi="Times" w:eastAsia="Hiragino Sans W3" w:cs="Times"/>
              <w:i/>
              <w:iCs/>
            </w:rPr>
          </w:rPrChange>
        </w:rPr>
        <w:t>ora</w:t>
      </w:r>
      <w:r w:rsidRPr="3BAC1960">
        <w:rPr>
          <w:rFonts w:ascii="Times" w:hAnsi="Times" w:eastAsia="Hiragino Sans W3" w:cs="Times"/>
          <w:sz w:val="22"/>
          <w:szCs w:val="22"/>
          <w:lang w:val="it-IT"/>
          <w:rPrChange w:author="Lorenzo Salvi" w:date="2019-01-17T16:30:07.1168381" w:id="844847568">
            <w:rPr>
              <w:rFonts w:ascii="Times" w:hAnsi="Times" w:eastAsia="Hiragino Sans W3" w:cs="Times"/>
            </w:rPr>
          </w:rPrChange>
        </w:rPr>
        <w:t xml:space="preserve"> rappresentano, appunto, giorno e ora dell’invio di un segnale da parte del sensore associato mediante la </w:t>
      </w:r>
      <w:proofErr w:type="spellStart"/>
      <w:r w:rsidRPr="3BAC1960">
        <w:rPr>
          <w:rFonts w:ascii="Times" w:hAnsi="Times" w:eastAsia="Hiragino Sans W3" w:cs="Times"/>
          <w:sz w:val="22"/>
          <w:szCs w:val="22"/>
          <w:lang w:val="it-IT"/>
          <w:rPrChange w:author="Lorenzo Salvi" w:date="2019-01-17T16:30:07.1168381" w:id="1279937286">
            <w:rPr>
              <w:rFonts w:ascii="Times" w:hAnsi="Times" w:eastAsia="Hiragino Sans W3" w:cs="Times"/>
            </w:rPr>
          </w:rPrChange>
        </w:rPr>
        <w:t xml:space="preserve">ForeignKey</w:t>
      </w:r>
      <w:proofErr w:type="spellEnd"/>
      <w:r w:rsidRPr="3BAC1960">
        <w:rPr>
          <w:rFonts w:ascii="Times" w:hAnsi="Times" w:eastAsia="Hiragino Sans W3" w:cs="Times"/>
          <w:sz w:val="22"/>
          <w:szCs w:val="22"/>
          <w:lang w:val="it-IT"/>
          <w:rPrChange w:author="Lorenzo Salvi" w:date="2019-01-17T16:30:07.1168381" w:id="888">
            <w:rPr>
              <w:rFonts w:ascii="Times" w:hAnsi="Times" w:eastAsia="Hiragino Sans W3" w:cs="Times"/>
            </w:rPr>
          </w:rPrChange>
        </w:rPr>
        <w:t xml:space="preserve"> </w:t>
      </w:r>
      <w:del w:author="Salvatore Salernitano" w:date="2019-01-14T13:57:18.5723093" w:id="934417104">
        <w:r w:rsidRPr="00634BB8" w:rsidDel="2577C5E3">
          <w:rPr>
            <w:rFonts w:ascii="Times" w:hAnsi="Times" w:eastAsia="Hiragino Sans W3" w:cs="Times"/>
            <w:i/>
            <w:iCs/>
            <w:lang w:val="it-IT"/>
            <w:rPrChange w:author="Lorenzo Salvi" w:date="2019-01-07T14:25:00Z" w:id="1068168586">
              <w:rPr>
                <w:rFonts w:ascii="Times" w:hAnsi="Times" w:eastAsia="Hiragino Sans W3" w:cs="Times"/>
                <w:i/>
                <w:iCs/>
              </w:rPr>
            </w:rPrChange>
          </w:rPr>
          <w:delText>ID</w:delText>
        </w:r>
      </w:del>
      <w:r w:rsidRPr="3BAC1960">
        <w:rPr>
          <w:rFonts w:ascii="Times" w:hAnsi="Times" w:eastAsia="Hiragino Sans W3" w:cs="Times"/>
          <w:i w:val="1"/>
          <w:iCs w:val="1"/>
          <w:sz w:val="22"/>
          <w:szCs w:val="22"/>
          <w:lang w:val="it-IT"/>
          <w:rPrChange w:author="Lorenzo Salvi" w:date="2019-01-17T16:30:07.1168381" w:id="889">
            <w:rPr>
              <w:rFonts w:ascii="Times" w:hAnsi="Times" w:eastAsia="Hiragino Sans W3" w:cs="Times"/>
              <w:i/>
              <w:iCs/>
            </w:rPr>
          </w:rPrChange>
        </w:rPr>
        <w:t>Sensore</w:t>
      </w:r>
      <w:r w:rsidRPr="3BAC1960">
        <w:rPr>
          <w:rFonts w:ascii="Times" w:hAnsi="Times" w:eastAsia="Hiragino Sans W3" w:cs="Times"/>
          <w:sz w:val="22"/>
          <w:szCs w:val="22"/>
          <w:lang w:val="it-IT"/>
          <w:rPrChange w:author="Lorenzo Salvi" w:date="2019-01-17T16:30:07.1168381" w:id="890">
            <w:rPr>
              <w:rFonts w:ascii="Times" w:hAnsi="Times" w:eastAsia="Hiragino Sans W3" w:cs="Times"/>
            </w:rPr>
          </w:rPrChange>
        </w:rPr>
        <w:t>, e i rimanenti attributi rappresentano le informazioni ambientali (</w:t>
      </w:r>
      <w:r w:rsidRPr="3BAC1960">
        <w:rPr>
          <w:rFonts w:ascii="Times" w:hAnsi="Times" w:eastAsia="Hiragino Sans W3" w:cs="Times"/>
          <w:i w:val="1"/>
          <w:iCs w:val="1"/>
          <w:sz w:val="22"/>
          <w:szCs w:val="22"/>
          <w:lang w:val="it-IT"/>
          <w:rPrChange w:author="Lorenzo Salvi" w:date="2019-01-17T16:30:07.1168381" w:id="891">
            <w:rPr>
              <w:rFonts w:ascii="Times" w:hAnsi="Times" w:eastAsia="Hiragino Sans W3" w:cs="Times"/>
              <w:i/>
              <w:iCs/>
            </w:rPr>
          </w:rPrChange>
        </w:rPr>
        <w:t>umidità, temperatura, luminosità, pressione</w:t>
      </w:r>
      <w:r w:rsidRPr="3BAC1960">
        <w:rPr>
          <w:rFonts w:ascii="Times" w:hAnsi="Times" w:eastAsia="Hiragino Sans W3" w:cs="Times"/>
          <w:sz w:val="22"/>
          <w:szCs w:val="22"/>
          <w:lang w:val="it-IT"/>
          <w:rPrChange w:author="Lorenzo Salvi" w:date="2019-01-17T16:30:07.1168381" w:id="892">
            <w:rPr>
              <w:rFonts w:ascii="Times" w:hAnsi="Times" w:eastAsia="Hiragino Sans W3" w:cs="Times"/>
            </w:rPr>
          </w:rPrChange>
        </w:rPr>
        <w:t>) e le informazioni di stato di funzionamento (0,1) che il sensore ha inviato nel momento t = x, dato come detto precedentemente dalla data e ora.</w:t>
      </w:r>
    </w:p>
    <w:p xmlns:wp14="http://schemas.microsoft.com/office/word/2010/wordml" w:rsidRPr="00634BB8" w:rsidR="00BC1783" w:rsidP="48804F9F" w:rsidRDefault="00BC1783" w14:paraId="5701B5A1" wp14:textId="77777777" wp14:noSpellErr="1">
      <w:pPr>
        <w:spacing w:after="200" w:line="276" w:lineRule="auto"/>
        <w:rPr>
          <w:rFonts w:ascii="Times" w:hAnsi="Times" w:eastAsia="Hiragino Sans W3" w:cs="Times"/>
          <w:sz w:val="22"/>
          <w:szCs w:val="22"/>
          <w:lang w:val="it-IT"/>
          <w:rPrChange w:author="Lorenzo Salvi" w:date="2019-01-17T16:31:07.741599" w:id="893">
            <w:rPr>
              <w:rFonts w:ascii="Times" w:hAnsi="Times" w:eastAsia="Hiragino Sans W3" w:cs="Times"/>
            </w:rPr>
          </w:rPrChange>
        </w:rPr>
        <w:pPrChange w:author="Lorenzo Salvi" w:date="2019-01-17T16:31:07.741599" w:id="2117990643">
          <w:pPr/>
        </w:pPrChange>
      </w:pPr>
      <w:r w:rsidRPr="00634BB8">
        <w:rPr>
          <w:rFonts w:ascii="Times" w:hAnsi="Times" w:eastAsia="Hiragino Sans W3" w:cs="Times"/>
          <w:b w:val="1"/>
          <w:bCs w:val="1"/>
          <w:lang w:val="it-IT"/>
          <w:rPrChange w:author="Lorenzo Salvi" w:date="2019-01-07T14:25:00Z" w:id="894">
            <w:rPr>
              <w:rFonts w:ascii="Times" w:hAnsi="Times" w:eastAsia="Hiragino Sans W3" w:cs="Times"/>
              <w:b/>
              <w:bCs/>
            </w:rPr>
          </w:rPrChange>
        </w:rPr>
        <w:t>2)</w:t>
      </w:r>
      <w:r w:rsidRPr="00634BB8">
        <w:rPr>
          <w:rFonts w:ascii="Times" w:hAnsi="Times" w:eastAsia="Hiragino Sans W3" w:cs="Times"/>
          <w:lang w:val="it-IT"/>
          <w:rPrChange w:author="Lorenzo Salvi" w:date="2019-01-07T14:25:00Z" w:id="862726125">
            <w:rPr>
              <w:rFonts w:ascii="Times" w:hAnsi="Times" w:eastAsia="Hiragino Sans W3" w:cs="Times"/>
            </w:rPr>
          </w:rPrChange>
        </w:rPr>
        <w:t xml:space="preserve"> </w:t>
      </w:r>
      <w:r w:rsidRPr="48804F9F">
        <w:rPr>
          <w:rFonts w:ascii="Times" w:hAnsi="Times" w:eastAsia="Hiragino Sans W3" w:cs="Times"/>
          <w:sz w:val="22"/>
          <w:szCs w:val="22"/>
          <w:lang w:val="it-IT"/>
          <w:rPrChange w:author="Lorenzo Salvi" w:date="2019-01-17T16:31:07.741599" w:id="895">
            <w:rPr>
              <w:rFonts w:ascii="Times" w:hAnsi="Times" w:eastAsia="Hiragino Sans W3" w:cs="Times"/>
            </w:rPr>
          </w:rPrChange>
        </w:rPr>
        <w:t xml:space="preserve">L’entità </w:t>
      </w:r>
      <w:r w:rsidRPr="48804F9F">
        <w:rPr>
          <w:rFonts w:ascii="Times" w:hAnsi="Times" w:eastAsia="Hiragino Sans W3" w:cs="Times"/>
          <w:b w:val="1"/>
          <w:bCs w:val="1"/>
          <w:sz w:val="22"/>
          <w:szCs w:val="22"/>
          <w:lang w:val="it-IT"/>
          <w:rPrChange w:author="Lorenzo Salvi" w:date="2019-01-17T16:31:07.741599" w:id="896">
            <w:rPr>
              <w:rFonts w:ascii="Times" w:hAnsi="Times" w:eastAsia="Hiragino Sans W3" w:cs="Times"/>
              <w:b/>
              <w:bCs/>
            </w:rPr>
          </w:rPrChange>
        </w:rPr>
        <w:t>SENSORE</w:t>
      </w:r>
      <w:ins w:author="Lorenzo Salvi" w:date="2019-01-10T11:03:28.977614" w:id="895305226">
        <w:r w:rsidRPr="48804F9F">
          <w:rPr>
            <w:rFonts w:ascii="Times" w:hAnsi="Times" w:eastAsia="Hiragino Sans W3" w:cs="Times"/>
            <w:sz w:val="22"/>
            <w:szCs w:val="22"/>
            <w:lang w:val="it-IT"/>
            <w:rPrChange w:author="Lorenzo Salvi" w:date="2019-01-17T16:31:07.741599" w:id="897">
              <w:rPr>
                <w:rFonts w:ascii="Times" w:hAnsi="Times" w:eastAsia="Hiragino Sans W3" w:cs="Times"/>
              </w:rPr>
            </w:rPrChange>
          </w:rPr>
          <w:t>, è</w:t>
        </w:r>
      </w:ins>
      <w:r w:rsidRPr="48804F9F">
        <w:rPr>
          <w:rFonts w:ascii="Times" w:hAnsi="Times" w:eastAsia="Hiragino Sans W3" w:cs="Times"/>
          <w:sz w:val="22"/>
          <w:szCs w:val="22"/>
          <w:lang w:val="it-IT"/>
          <w:rPrChange w:author="Lorenzo Salvi" w:date="2019-01-17T16:31:07.741599" w:id="898">
            <w:rPr>
              <w:rFonts w:ascii="Times" w:hAnsi="Times" w:eastAsia="Hiragino Sans W3" w:cs="Times"/>
            </w:rPr>
          </w:rPrChange>
        </w:rPr>
        <w:t xml:space="preserve"> costituita dagli attributi delle variabili ambientali che vengono passati al segnale ad esso associato e dovrà occuparsi quindi di inviarli periodicamente. Un sensore potrà inviare (</w:t>
      </w:r>
      <w:proofErr w:type="gramStart"/>
      <w:r w:rsidRPr="48804F9F">
        <w:rPr>
          <w:rFonts w:ascii="Times" w:hAnsi="Times" w:eastAsia="Hiragino Sans W3" w:cs="Times"/>
          <w:sz w:val="22"/>
          <w:szCs w:val="22"/>
          <w:lang w:val="it-IT"/>
          <w:rPrChange w:author="Lorenzo Salvi" w:date="2019-01-17T16:31:07.741599" w:id="899">
            <w:rPr>
              <w:rFonts w:ascii="Times" w:hAnsi="Times" w:eastAsia="Hiragino Sans W3" w:cs="Times"/>
            </w:rPr>
          </w:rPrChange>
        </w:rPr>
        <w:t>0,*</w:t>
      </w:r>
      <w:proofErr w:type="gramEnd"/>
      <w:r w:rsidRPr="48804F9F">
        <w:rPr>
          <w:rFonts w:ascii="Times" w:hAnsi="Times" w:eastAsia="Hiragino Sans W3" w:cs="Times"/>
          <w:sz w:val="22"/>
          <w:szCs w:val="22"/>
          <w:lang w:val="it-IT"/>
          <w:rPrChange w:author="Lorenzo Salvi" w:date="2019-01-17T16:31:07.741599" w:id="900">
            <w:rPr>
              <w:rFonts w:ascii="Times" w:hAnsi="Times" w:eastAsia="Hiragino Sans W3" w:cs="Times"/>
            </w:rPr>
          </w:rPrChange>
        </w:rPr>
        <w:t xml:space="preserve">) segnali: questa cardinalità sta a significare che un sensore è in grado di inviare indefiniti segnali oppure nessuno nel caso di un’anomalia. </w:t>
      </w:r>
      <w:r w:rsidRPr="48804F9F">
        <w:rPr>
          <w:rFonts w:ascii="Times" w:hAnsi="Times" w:eastAsia="Hiragino Sans W3" w:cs="Times"/>
          <w:sz w:val="22"/>
          <w:szCs w:val="22"/>
          <w:lang w:val="it-IT"/>
          <w:rPrChange w:author="Lorenzo Salvi" w:date="2019-01-17T16:31:07.741599" w:id="901">
            <w:rPr>
              <w:rFonts w:ascii="Times" w:hAnsi="Times" w:eastAsia="Hiragino Sans W3" w:cs="Times"/>
            </w:rPr>
          </w:rPrChange>
        </w:rPr>
        <w:t xml:space="preserve">L'attributo </w:t>
      </w:r>
      <w:r w:rsidRPr="48804F9F">
        <w:rPr>
          <w:rFonts w:ascii="Times" w:hAnsi="Times" w:eastAsia="Hiragino Sans W3" w:cs="Times"/>
          <w:i w:val="1"/>
          <w:iCs w:val="1"/>
          <w:sz w:val="22"/>
          <w:szCs w:val="22"/>
          <w:lang w:val="it-IT"/>
          <w:rPrChange w:author="Lorenzo Salvi" w:date="2019-01-17T16:31:07.741599" w:id="902">
            <w:rPr>
              <w:rFonts w:ascii="Times" w:hAnsi="Times" w:eastAsia="Hiragino Sans W3" w:cs="Times"/>
              <w:i/>
              <w:iCs/>
            </w:rPr>
          </w:rPrChange>
        </w:rPr>
        <w:t>data manutenzione</w:t>
      </w:r>
      <w:r w:rsidRPr="48804F9F">
        <w:rPr>
          <w:rFonts w:ascii="Times" w:hAnsi="Times" w:eastAsia="Hiragino Sans W3" w:cs="Times"/>
          <w:sz w:val="22"/>
          <w:szCs w:val="22"/>
          <w:lang w:val="it-IT"/>
          <w:rPrChange w:author="Lorenzo Salvi" w:date="2019-01-17T16:31:07.741599" w:id="903">
            <w:rPr>
              <w:rFonts w:ascii="Times" w:hAnsi="Times" w:eastAsia="Hiragino Sans W3" w:cs="Times"/>
            </w:rPr>
          </w:rPrChange>
        </w:rPr>
        <w:t>,</w:t>
      </w:r>
      <w:r w:rsidRPr="48804F9F">
        <w:rPr>
          <w:rFonts w:ascii="Times" w:hAnsi="Times" w:eastAsia="Hiragino Sans W3" w:cs="Times"/>
          <w:sz w:val="22"/>
          <w:szCs w:val="22"/>
          <w:lang w:val="it-IT"/>
          <w:rPrChange w:author="Lorenzo Salvi" w:date="2019-01-17T16:31:07.741599" w:id="756111971">
            <w:rPr>
              <w:rFonts w:ascii="Times" w:hAnsi="Times" w:eastAsia="Hiragino Sans W3" w:cs="Times"/>
            </w:rPr>
          </w:rPrChange>
        </w:rPr>
        <w:t xml:space="preserve"> rappresenta appunto un’eventuale manutenzione che è stata effettuata sul sensore. Chiaramente ciascun </w:t>
      </w:r>
      <w:r w:rsidRPr="48804F9F">
        <w:rPr>
          <w:rFonts w:ascii="Times" w:hAnsi="Times" w:eastAsia="Hiragino Sans W3" w:cs="Times"/>
          <w:b w:val="1"/>
          <w:bCs w:val="1"/>
          <w:sz w:val="22"/>
          <w:szCs w:val="22"/>
          <w:lang w:val="it-IT"/>
          <w:rPrChange w:author="Lorenzo Salvi" w:date="2019-01-17T16:31:07.741599" w:id="335224128">
            <w:rPr>
              <w:rFonts w:ascii="Times" w:hAnsi="Times" w:eastAsia="Hiragino Sans W3" w:cs="Times"/>
            </w:rPr>
          </w:rPrChange>
        </w:rPr>
        <w:t xml:space="preserve">SENSORE </w:t>
      </w:r>
      <w:r w:rsidRPr="48804F9F">
        <w:rPr>
          <w:rFonts w:ascii="Times" w:hAnsi="Times" w:eastAsia="Hiragino Sans W3" w:cs="Times"/>
          <w:sz w:val="22"/>
          <w:szCs w:val="22"/>
          <w:lang w:val="it-IT"/>
          <w:rPrChange w:author="Lorenzo Salvi" w:date="2019-01-17T16:31:07.741599" w:id="904">
            <w:rPr>
              <w:rFonts w:ascii="Times" w:hAnsi="Times" w:eastAsia="Hiragino Sans W3" w:cs="Times"/>
            </w:rPr>
          </w:rPrChange>
        </w:rPr>
        <w:t xml:space="preserve">ha un’</w:t>
      </w:r>
      <w:r w:rsidRPr="48804F9F">
        <w:rPr>
          <w:rFonts w:ascii="Times" w:hAnsi="Times" w:eastAsia="Hiragino Sans W3" w:cs="Times"/>
          <w:b w:val="1"/>
          <w:bCs w:val="1"/>
          <w:sz w:val="22"/>
          <w:szCs w:val="22"/>
          <w:lang w:val="it-IT"/>
          <w:rPrChange w:author="Lorenzo Salvi" w:date="2019-01-17T16:31:07.741599" w:id="905">
            <w:rPr>
              <w:rFonts w:ascii="Times" w:hAnsi="Times" w:eastAsia="Hiragino Sans W3" w:cs="Times"/>
              <w:b/>
              <w:bCs/>
            </w:rPr>
          </w:rPrChange>
        </w:rPr>
        <w:t xml:space="preserve">id </w:t>
      </w:r>
      <w:r w:rsidRPr="48804F9F">
        <w:rPr>
          <w:rFonts w:ascii="Times" w:hAnsi="Times" w:eastAsia="Hiragino Sans W3" w:cs="Times"/>
          <w:sz w:val="22"/>
          <w:szCs w:val="22"/>
          <w:lang w:val="it-IT"/>
          <w:rPrChange w:author="Lorenzo Salvi" w:date="2019-01-17T16:31:07.741599" w:id="906">
            <w:rPr>
              <w:rFonts w:ascii="Times" w:hAnsi="Times" w:eastAsia="Hiragino Sans W3" w:cs="Times"/>
            </w:rPr>
          </w:rPrChange>
        </w:rPr>
        <w:t>(caratterizzato da un codice numerico auto incrementale) come chiave primaria che permette di distinguere univocamente il sensore rispetto ad altri.</w:t>
      </w:r>
    </w:p>
    <w:p xmlns:wp14="http://schemas.microsoft.com/office/word/2010/wordml" w:rsidRPr="00634BB8" w:rsidR="00BC1783" w:rsidP="48804F9F" w:rsidRDefault="00BC1783" w14:paraId="17C42222" wp14:textId="071228C9">
      <w:pPr>
        <w:spacing w:after="200" w:line="276" w:lineRule="auto"/>
        <w:rPr>
          <w:rFonts w:ascii="Times" w:hAnsi="Times" w:eastAsia="Hiragino Sans W3" w:cs="Times"/>
          <w:sz w:val="22"/>
          <w:szCs w:val="22"/>
          <w:lang w:val="it-IT"/>
          <w:rPrChange w:author="Lorenzo Salvi" w:date="2019-01-17T16:31:07.741599" w:id="907">
            <w:rPr>
              <w:rFonts w:ascii="Times" w:hAnsi="Times" w:eastAsia="Hiragino Sans W3" w:cs="Times"/>
            </w:rPr>
          </w:rPrChange>
        </w:rPr>
        <w:pPrChange w:author="Lorenzo Salvi" w:date="2019-01-17T16:31:07.741599" w:id="666240527">
          <w:pPr/>
        </w:pPrChange>
      </w:pPr>
      <w:r w:rsidRPr="48804F9F">
        <w:rPr>
          <w:rFonts w:ascii="Times" w:hAnsi="Times" w:eastAsia="Hiragino Sans W3" w:cs="Times"/>
          <w:b w:val="1"/>
          <w:bCs w:val="1"/>
          <w:sz w:val="22"/>
          <w:szCs w:val="22"/>
          <w:lang w:val="it-IT"/>
          <w:rPrChange w:author="Lorenzo Salvi" w:date="2019-01-17T16:31:07.741599" w:id="908">
            <w:rPr>
              <w:rFonts w:ascii="Times" w:hAnsi="Times" w:eastAsia="Hiragino Sans W3" w:cs="Times"/>
              <w:b/>
              <w:bCs/>
            </w:rPr>
          </w:rPrChange>
        </w:rPr>
        <w:t xml:space="preserve">3) </w:t>
      </w:r>
      <w:r w:rsidRPr="48804F9F">
        <w:rPr>
          <w:rFonts w:ascii="Times" w:hAnsi="Times" w:eastAsia="Hiragino Sans W3" w:cs="Times"/>
          <w:sz w:val="22"/>
          <w:szCs w:val="22"/>
          <w:lang w:val="it-IT"/>
          <w:rPrChange w:author="Lorenzo Salvi" w:date="2019-01-17T16:31:07.741599" w:id="909">
            <w:rPr>
              <w:rFonts w:ascii="Times" w:hAnsi="Times" w:eastAsia="Hiragino Sans W3" w:cs="Times"/>
            </w:rPr>
          </w:rPrChange>
        </w:rPr>
        <w:t xml:space="preserve">Tale entità deve occuparsi anche di salvare le informazioni che le vengono passate per verificare in seguito se rientrano in parametri accettabili e veritieri, e per permettere al Gestore dei Sensori di effettuare il ripristino delle variabili ambientali attinenti ad esso. Tutto questo rappresentato dall’associazione tra, appunto, SENSORE e l’entità </w:t>
      </w:r>
      <w:r w:rsidRPr="48804F9F">
        <w:rPr>
          <w:rFonts w:ascii="Times" w:hAnsi="Times" w:eastAsia="Hiragino Sans W3" w:cs="Times"/>
          <w:b w:val="1"/>
          <w:bCs w:val="1"/>
          <w:sz w:val="22"/>
          <w:szCs w:val="22"/>
          <w:lang w:val="it-IT"/>
          <w:rPrChange w:author="Lorenzo Salvi" w:date="2019-01-17T16:31:07.741599" w:id="910">
            <w:rPr>
              <w:rFonts w:ascii="Times" w:hAnsi="Times" w:eastAsia="Hiragino Sans W3" w:cs="Times"/>
              <w:b/>
              <w:bCs/>
            </w:rPr>
          </w:rPrChange>
        </w:rPr>
        <w:t>BACKUP VALORI</w:t>
      </w:r>
      <w:r w:rsidRPr="48804F9F">
        <w:rPr>
          <w:rFonts w:ascii="Times" w:hAnsi="Times" w:eastAsia="Hiragino Sans W3" w:cs="Times"/>
          <w:sz w:val="22"/>
          <w:szCs w:val="22"/>
          <w:lang w:val="it-IT"/>
          <w:rPrChange w:author="Lorenzo Salvi" w:date="2019-01-17T16:31:07.741599" w:id="233170828">
            <w:rPr>
              <w:rFonts w:ascii="Times" w:hAnsi="Times" w:eastAsia="Hiragino Sans W3" w:cs="Times"/>
            </w:rPr>
          </w:rPrChange>
        </w:rPr>
        <w:t xml:space="preserve">. Nello specifico i sensori possono salvare, cioè </w:t>
      </w:r>
      <w:proofErr w:type="spellStart"/>
      <w:r w:rsidRPr="48804F9F">
        <w:rPr>
          <w:rFonts w:ascii="Times" w:hAnsi="Times" w:eastAsia="Hiragino Sans W3" w:cs="Times"/>
          <w:sz w:val="22"/>
          <w:szCs w:val="22"/>
          <w:lang w:val="it-IT"/>
          <w:rPrChange w:author="Lorenzo Salvi" w:date="2019-01-17T16:31:07.741599" w:id="1694774486">
            <w:rPr>
              <w:rFonts w:ascii="Times" w:hAnsi="Times" w:eastAsia="Hiragino Sans W3" w:cs="Times"/>
            </w:rPr>
          </w:rPrChange>
        </w:rPr>
        <w:t>backuppare</w:t>
      </w:r>
      <w:proofErr w:type="spellEnd"/>
      <w:r w:rsidRPr="48804F9F">
        <w:rPr>
          <w:rFonts w:ascii="Times" w:hAnsi="Times" w:eastAsia="Hiragino Sans W3" w:cs="Times"/>
          <w:sz w:val="22"/>
          <w:szCs w:val="22"/>
          <w:lang w:val="it-IT"/>
          <w:rPrChange w:author="Lorenzo Salvi" w:date="2019-01-17T16:31:07.741599" w:id="911">
            <w:rPr>
              <w:rFonts w:ascii="Times" w:hAnsi="Times" w:eastAsia="Hiragino Sans W3" w:cs="Times"/>
            </w:rPr>
          </w:rPrChange>
        </w:rPr>
        <w:t>, uno o indefiniti valori, ovvero con cardinalità (</w:t>
      </w:r>
      <w:proofErr w:type="gramStart"/>
      <w:r w:rsidRPr="48804F9F">
        <w:rPr>
          <w:rFonts w:ascii="Times" w:hAnsi="Times" w:eastAsia="Hiragino Sans W3" w:cs="Times"/>
          <w:sz w:val="22"/>
          <w:szCs w:val="22"/>
          <w:lang w:val="it-IT"/>
          <w:rPrChange w:author="Lorenzo Salvi" w:date="2019-01-17T16:31:07.741599" w:id="912">
            <w:rPr>
              <w:rFonts w:ascii="Times" w:hAnsi="Times" w:eastAsia="Hiragino Sans W3" w:cs="Times"/>
            </w:rPr>
          </w:rPrChange>
        </w:rPr>
        <w:t>1,*</w:t>
      </w:r>
      <w:proofErr w:type="gramEnd"/>
      <w:r w:rsidRPr="48804F9F">
        <w:rPr>
          <w:rFonts w:ascii="Times" w:hAnsi="Times" w:eastAsia="Hiragino Sans W3" w:cs="Times"/>
          <w:sz w:val="22"/>
          <w:szCs w:val="22"/>
          <w:lang w:val="it-IT"/>
          <w:rPrChange w:author="Lorenzo Salvi" w:date="2019-01-17T16:31:07.741599" w:id="913">
            <w:rPr>
              <w:rFonts w:ascii="Times" w:hAnsi="Times" w:eastAsia="Hiragino Sans W3" w:cs="Times"/>
            </w:rPr>
          </w:rPrChange>
        </w:rPr>
        <w:t xml:space="preserve">). </w:t>
      </w:r>
      <w:r w:rsidRPr="48804F9F">
        <w:rPr>
          <w:rFonts w:ascii="Times" w:hAnsi="Times" w:eastAsia="Hiragino Sans W3" w:cs="Times"/>
          <w:sz w:val="22"/>
          <w:szCs w:val="22"/>
          <w:lang w:val="it-IT"/>
          <w:rPrChange w:author="Lorenzo Salvi" w:date="2019-01-17T16:31:07.741599" w:id="914">
            <w:rPr>
              <w:rFonts w:ascii="Times" w:hAnsi="Times" w:eastAsia="Hiragino Sans W3" w:cs="Times"/>
            </w:rPr>
          </w:rPrChange>
        </w:rPr>
        <w:t xml:space="preserve">Tornando all’entità BACKUP </w:t>
      </w:r>
      <w:ins w:author="Salvatore Salernitano" w:date="2019-01-10T11:15:15.2399317" w:id="985979613">
        <w:r w:rsidRPr="48804F9F">
          <w:rPr>
            <w:rFonts w:ascii="Times" w:hAnsi="Times" w:eastAsia="Hiragino Sans W3" w:cs="Times"/>
            <w:sz w:val="22"/>
            <w:szCs w:val="22"/>
            <w:lang w:val="it-IT"/>
            <w:rPrChange w:author="Lorenzo Salvi" w:date="2019-01-17T16:31:07.741599" w:id="915">
              <w:rPr>
                <w:rFonts w:ascii="Times" w:hAnsi="Times" w:eastAsia="Hiragino Sans W3" w:cs="Times"/>
              </w:rPr>
            </w:rPrChange>
          </w:rPr>
          <w:t>VALORI, costituita</w:t>
        </w:r>
      </w:ins>
      <w:r w:rsidRPr="48804F9F">
        <w:rPr>
          <w:rFonts w:ascii="Times" w:hAnsi="Times" w:eastAsia="Hiragino Sans W3" w:cs="Times"/>
          <w:sz w:val="22"/>
          <w:szCs w:val="22"/>
          <w:lang w:val="it-IT"/>
          <w:rPrChange w:author="Lorenzo Salvi" w:date="2019-01-17T16:31:07.741599" w:id="916">
            <w:rPr>
              <w:rFonts w:ascii="Times" w:hAnsi="Times" w:eastAsia="Hiragino Sans W3" w:cs="Times"/>
            </w:rPr>
          </w:rPrChange>
        </w:rPr>
        <w:t xml:space="preserve">, quindi, dagli attributi </w:t>
      </w:r>
      <w:r w:rsidRPr="48804F9F">
        <w:rPr>
          <w:rFonts w:ascii="Times" w:hAnsi="Times" w:eastAsia="Hiragino Sans W3" w:cs="Times"/>
          <w:i w:val="1"/>
          <w:iCs w:val="1"/>
          <w:sz w:val="22"/>
          <w:szCs w:val="22"/>
          <w:lang w:val="it-IT"/>
          <w:rPrChange w:author="Lorenzo Salvi" w:date="2019-01-17T16:31:07.741599" w:id="917">
            <w:rPr>
              <w:rFonts w:ascii="Times" w:hAnsi="Times" w:eastAsia="Hiragino Sans W3" w:cs="Times"/>
              <w:i/>
              <w:iCs/>
            </w:rPr>
          </w:rPrChange>
        </w:rPr>
        <w:t>umidità ottimale, temperatura ottimale, luminosità ottimale, pressione ottimale</w:t>
      </w:r>
      <w:r w:rsidRPr="48804F9F">
        <w:rPr>
          <w:rFonts w:ascii="Times" w:hAnsi="Times" w:eastAsia="Hiragino Sans W3" w:cs="Times"/>
          <w:sz w:val="22"/>
          <w:szCs w:val="22"/>
          <w:lang w:val="it-IT"/>
          <w:rPrChange w:author="Lorenzo Salvi" w:date="2019-01-17T16:31:07.741599" w:id="1442665613">
            <w:rPr>
              <w:rFonts w:ascii="Times" w:hAnsi="Times" w:eastAsia="Hiragino Sans W3" w:cs="Times"/>
            </w:rPr>
          </w:rPrChange>
        </w:rPr>
        <w:t xml:space="preserve"> utilizzati dal gestore sensori per permettere il ripristino delle variabili ambientali del sensore nel caso in cui essi risultano fuori soglia, e i corrispondenti range di valori </w:t>
      </w:r>
      <w:ins w:author="Salvatore Salernitano" w:date="2019-01-10T11:13:32.2860565" w:id="1607333864">
        <w:r w:rsidRPr="48804F9F" w:rsidR="0BDABB2D">
          <w:rPr>
            <w:rFonts w:ascii="Times" w:hAnsi="Times" w:eastAsia="Hiragino Sans W3" w:cs="Times"/>
            <w:sz w:val="22"/>
            <w:szCs w:val="22"/>
            <w:lang w:val="it-IT"/>
            <w:rPrChange w:author="Lorenzo Salvi" w:date="2019-01-17T16:31:07.741599" w:id="731573492">
              <w:rPr>
                <w:rFonts w:ascii="Times" w:hAnsi="Times" w:eastAsia="Hiragino Sans W3" w:cs="Times"/>
              </w:rPr>
            </w:rPrChange>
          </w:rPr>
          <w:t xml:space="preserve">(valori che riportano il sensore fuori </w:t>
        </w:r>
      </w:ins>
      <w:ins w:author="Salvatore Salernitano" w:date="2019-01-10T11:14:32.2937676" w:id="844513057">
        <w:r w:rsidRPr="48804F9F" w:rsidR="0BB28983">
          <w:rPr>
            <w:rFonts w:ascii="Times" w:hAnsi="Times" w:eastAsia="Hiragino Sans W3" w:cs="Times"/>
            <w:sz w:val="22"/>
            <w:szCs w:val="22"/>
            <w:lang w:val="it-IT"/>
            <w:rPrChange w:author="Lorenzo Salvi" w:date="2019-01-17T16:31:07.741599" w:id="2044009640">
              <w:rPr>
                <w:rFonts w:ascii="Times" w:hAnsi="Times" w:eastAsia="Hiragino Sans W3" w:cs="Times"/>
              </w:rPr>
            </w:rPrChange>
          </w:rPr>
          <w:t xml:space="preserve">soglia in caso in cui essi vengano superati)</w:t>
        </w:r>
      </w:ins>
      <w:del w:author="Salvatore Salernitano" w:date="2019-01-10T11:13:32.2860565" w:id="1569628163">
        <w:r w:rsidRPr="00634BB8" w:rsidDel="0BDABB2D">
          <w:rPr>
            <w:rFonts w:ascii="Times" w:hAnsi="Times" w:eastAsia="Hiragino Sans W3" w:cs="Times"/>
            <w:lang w:val="it-IT"/>
            <w:rPrChange w:author="Lorenzo Salvi" w:date="2019-01-07T14:27:00Z" w:id="1885462165">
              <w:rPr>
                <w:rFonts w:ascii="Times" w:hAnsi="Times" w:eastAsia="Hiragino Sans W3" w:cs="Times"/>
              </w:rPr>
            </w:rPrChange>
          </w:rPr>
          <w:delText xml:space="preserve">(quindi parametri veritieri)</w:delText>
        </w:r>
      </w:del>
      <w:r w:rsidRPr="48804F9F">
        <w:rPr>
          <w:rFonts w:ascii="Times" w:hAnsi="Times" w:eastAsia="Hiragino Sans W3" w:cs="Times"/>
          <w:sz w:val="22"/>
          <w:szCs w:val="22"/>
          <w:lang w:val="it-IT"/>
          <w:rPrChange w:author="Lorenzo Salvi" w:date="2019-01-17T16:31:07.741599" w:id="918">
            <w:rPr>
              <w:rFonts w:ascii="Times" w:hAnsi="Times" w:eastAsia="Hiragino Sans W3" w:cs="Times"/>
            </w:rPr>
          </w:rPrChange>
        </w:rPr>
        <w:t xml:space="preserve">.</w:t>
      </w:r>
    </w:p>
    <w:p xmlns:wp14="http://schemas.microsoft.com/office/word/2010/wordml" w:rsidRPr="00634BB8" w:rsidR="00BC1783" w:rsidDel="3CEBEDB7" w:rsidP="00BC1783" w:rsidRDefault="00BC1783" w14:paraId="3F598EB5" wp14:textId="77777777">
      <w:pPr>
        <w:spacing w:after="200" w:line="276" w:lineRule="auto"/>
        <w:rPr>
          <w:del w:author="Salvatore Salernitano" w:date="2019-01-10T11:06:29.9633103" w:id="2619496"/>
          <w:rFonts w:ascii="Times" w:hAnsi="Times" w:eastAsia="Hiragino Sans W3" w:cs="Times"/>
          <w:lang w:val="it-IT"/>
          <w:rPrChange w:author="Lorenzo Salvi" w:date="2019-01-07T14:27:00Z" w:id="919">
            <w:rPr>
              <w:rFonts w:ascii="Times" w:hAnsi="Times" w:eastAsia="Hiragino Sans W3" w:cs="Times"/>
            </w:rPr>
          </w:rPrChange>
        </w:rPr>
      </w:pPr>
      <w:r w:rsidRPr="48804F9F">
        <w:rPr>
          <w:rFonts w:ascii="Times" w:hAnsi="Times" w:eastAsia="Hiragino Sans W3" w:cs="Times"/>
          <w:sz w:val="22"/>
          <w:szCs w:val="22"/>
          <w:lang w:val="it-IT"/>
          <w:rPrChange w:author="Lorenzo Salvi" w:date="2019-01-17T16:31:07.741599" w:id="14927545">
            <w:rPr>
              <w:rFonts w:ascii="Times" w:hAnsi="Times" w:eastAsia="Hiragino Sans W3" w:cs="Times"/>
            </w:rPr>
          </w:rPrChange>
        </w:rPr>
        <w:t xml:space="preserve">I sensori sono distribuiti all’interno di zone geografiche, ovvero grazie ad essi si potrà monitorare un’intera </w:t>
      </w:r>
      <w:ins w:author="Salvatore Salernitano" w:date="2019-01-14T13:59:19.8466393" w:id="1301920916">
        <w:r w:rsidRPr="48804F9F" w:rsidR="0847C28C">
          <w:rPr>
            <w:rFonts w:ascii="Times" w:hAnsi="Times" w:eastAsia="Hiragino Sans W3" w:cs="Times"/>
            <w:sz w:val="22"/>
            <w:szCs w:val="22"/>
            <w:lang w:val="it-IT"/>
            <w:rPrChange w:author="Lorenzo Salvi" w:date="2019-01-17T16:31:07.741599" w:id="983354218">
              <w:rPr>
                <w:rFonts w:ascii="Times" w:hAnsi="Times" w:eastAsia="Hiragino Sans W3" w:cs="Times"/>
              </w:rPr>
            </w:rPrChange>
          </w:rPr>
          <w:t>area</w:t>
        </w:r>
      </w:ins>
      <w:del w:author="Salvatore Salernitano" w:date="2019-01-14T13:59:19.8466393" w:id="641097631">
        <w:r w:rsidRPr="00634BB8" w:rsidDel="0847C28C">
          <w:rPr>
            <w:rFonts w:ascii="Times" w:hAnsi="Times" w:eastAsia="Hiragino Sans W3" w:cs="Times"/>
            <w:lang w:val="it-IT"/>
            <w:rPrChange w:author="Lorenzo Salvi" w:date="2019-01-07T14:27:00Z" w:id="349827151">
              <w:rPr>
                <w:rFonts w:ascii="Times" w:hAnsi="Times" w:eastAsia="Hiragino Sans W3" w:cs="Times"/>
              </w:rPr>
            </w:rPrChange>
          </w:rPr>
          <w:delText>zona</w:delText>
        </w:r>
      </w:del>
      <w:r w:rsidRPr="48804F9F">
        <w:rPr>
          <w:rFonts w:ascii="Times" w:hAnsi="Times" w:eastAsia="Hiragino Sans W3" w:cs="Times"/>
          <w:sz w:val="22"/>
          <w:szCs w:val="22"/>
          <w:lang w:val="it-IT"/>
          <w:rPrChange w:author="Lorenzo Salvi" w:date="2019-01-17T16:31:07.741599" w:id="237044477">
            <w:rPr>
              <w:rFonts w:ascii="Times" w:hAnsi="Times" w:eastAsia="Hiragino Sans W3" w:cs="Times"/>
            </w:rPr>
          </w:rPrChange>
        </w:rPr>
        <w:t>, gli edifici che la compongono e infine i piani che appartengono a ciascun edificio.</w:t>
      </w:r>
      <w:ins w:author="Salvatore Salernitano" w:date="2019-01-10T11:07:30.4234665" w:id="419861162">
        <w:r w:rsidRPr="48804F9F" w:rsidR="00573445">
          <w:rPr>
            <w:rFonts w:ascii="Times" w:hAnsi="Times" w:eastAsia="Hiragino Sans W3" w:cs="Times"/>
            <w:sz w:val="22"/>
            <w:szCs w:val="22"/>
            <w:lang w:val="it-IT"/>
            <w:rPrChange w:author="Lorenzo Salvi" w:date="2019-01-17T16:31:07.741599" w:id="920">
              <w:rPr>
                <w:rFonts w:ascii="Times" w:hAnsi="Times" w:eastAsia="Hiragino Sans W3" w:cs="Times"/>
              </w:rPr>
            </w:rPrChange>
          </w:rPr>
          <w:t xml:space="preserve"> </w:t>
        </w:r>
      </w:ins>
    </w:p>
    <w:p xmlns:wp14="http://schemas.microsoft.com/office/word/2010/wordml" w:rsidRPr="00634BB8" w:rsidR="00BC1783" w:rsidP="49DF956D" w:rsidRDefault="00BC1783" w14:paraId="5EA68AB2" wp14:textId="7AB96AC3" w14:noSpellErr="1">
      <w:pPr>
        <w:spacing w:after="200" w:line="276" w:lineRule="auto"/>
        <w:rPr>
          <w:rFonts w:ascii="Times" w:hAnsi="Times" w:eastAsia="Hiragino Sans W3" w:cs="Times"/>
          <w:sz w:val="22"/>
          <w:szCs w:val="22"/>
          <w:lang w:val="it-IT"/>
          <w:rPrChange w:author="Salvatore Salernitano" w:date="2019-01-18T15:41:39.5762984" w:id="858466354">
            <w:rPr/>
          </w:rPrChange>
        </w:rPr>
        <w:pPrChange w:author="Salvatore Salernitano" w:date="2019-01-18T15:41:39.5762984" w:id="1233966747">
          <w:pPr/>
        </w:pPrChange>
      </w:pPr>
      <w:del w:author="Salvatore Salernitano" w:date="2019-01-10T11:06:29.9633103" w:id="2059256074">
        <w:r w:rsidRPr="00634BB8" w:rsidDel="3CEBEDB7">
          <w:rPr>
            <w:rFonts w:ascii="Times" w:hAnsi="Times" w:eastAsia="Hiragino Sans W3" w:cs="Times"/>
            <w:b w:val="1"/>
            <w:bCs w:val="1"/>
            <w:lang w:val="it-IT"/>
            <w:rPrChange w:author="Lorenzo Salvi" w:date="2019-01-07T14:25:00Z" w:id="922">
              <w:rPr>
                <w:rFonts w:ascii="Times" w:hAnsi="Times" w:eastAsia="Hiragino Sans W3" w:cs="Times"/>
                <w:b/>
                <w:bCs/>
              </w:rPr>
            </w:rPrChange>
          </w:rPr>
          <w:delText>4)</w:delText>
        </w:r>
        <w:r w:rsidRPr="00634BB8" w:rsidDel="3CEBEDB7">
          <w:rPr>
            <w:rFonts w:ascii="Times" w:hAnsi="Times" w:eastAsia="Hiragino Sans W3" w:cs="Times"/>
            <w:lang w:val="it-IT"/>
            <w:rPrChange w:author="Lorenzo Salvi" w:date="2019-01-07T14:25:00Z" w:id="807302943">
              <w:rPr>
                <w:rFonts w:ascii="Times" w:hAnsi="Times" w:eastAsia="Hiragino Sans W3" w:cs="Times"/>
              </w:rPr>
            </w:rPrChange>
          </w:rPr>
          <w:delText xml:space="preserve"> </w:delText>
        </w:r>
      </w:del>
      <w:r w:rsidRPr="48804F9F">
        <w:rPr>
          <w:rFonts w:ascii="Times" w:hAnsi="Times" w:eastAsia="Hiragino Sans W3" w:cs="Times"/>
          <w:sz w:val="22"/>
          <w:szCs w:val="22"/>
          <w:lang w:val="it-IT"/>
          <w:rPrChange w:author="Lorenzo Salvi" w:date="2019-01-17T16:31:07.741599" w:id="2000016686">
            <w:rPr>
              <w:rFonts w:ascii="Times" w:hAnsi="Times" w:eastAsia="Hiragino Sans W3" w:cs="Times"/>
            </w:rPr>
          </w:rPrChange>
        </w:rPr>
        <w:t xml:space="preserve">In dettaglio uno o più sensori appartengono a ciascun </w:t>
      </w:r>
      <w:r w:rsidRPr="48804F9F">
        <w:rPr>
          <w:rFonts w:ascii="Times" w:hAnsi="Times" w:eastAsia="Hiragino Sans W3" w:cs="Times"/>
          <w:sz w:val="22"/>
          <w:szCs w:val="22"/>
          <w:lang w:val="it-IT"/>
          <w:rPrChange w:author="Lorenzo Salvi" w:date="2019-01-17T16:31:07.741599" w:id="1930523384">
            <w:rPr>
              <w:rFonts w:ascii="Times" w:hAnsi="Times" w:eastAsia="Hiragino Sans W3" w:cs="Times"/>
            </w:rPr>
          </w:rPrChange>
        </w:rPr>
        <w:t xml:space="preserve">piano</w:t>
      </w:r>
      <w:ins w:author="Lorenzo Salvi" w:date="2019-01-10T11:05:30.3778792" w:id="1665585568">
        <w:r w:rsidRPr="48804F9F" w:rsidR="56359E90">
          <w:rPr>
            <w:rFonts w:ascii="Times" w:hAnsi="Times" w:eastAsia="Hiragino Sans W3" w:cs="Times"/>
            <w:sz w:val="22"/>
            <w:szCs w:val="22"/>
            <w:lang w:val="it-IT"/>
            <w:rPrChange w:author="Lorenzo Salvi" w:date="2019-01-17T16:31:07.741599" w:id="1486061925">
              <w:rPr>
                <w:rFonts w:ascii="Times" w:hAnsi="Times" w:eastAsia="Hiragino Sans W3" w:cs="Times"/>
              </w:rPr>
            </w:rPrChange>
          </w:rPr>
          <w:t xml:space="preserve">, edificio,</w:t>
        </w:r>
      </w:ins>
      <w:ins w:author="Salvatore Salernitano" w:date="2019-01-10T11:04:29.5275701" w:id="596605402">
        <w:del w:author="Lorenzo Salvi" w:date="2019-01-10T11:05:30.3778792" w:id="1527237354">
          <w:r w:rsidRPr="00634BB8" w:rsidDel="56359E90" w:rsidR="7F5DC5A4">
            <w:rPr>
              <w:rFonts w:ascii="Times" w:hAnsi="Times" w:eastAsia="Hiragino Sans W3" w:cs="Times"/>
              <w:lang w:val="it-IT"/>
              <w:rPrChange w:author="Lorenzo Salvi" w:date="2019-01-07T14:25:00Z" w:id="403906452">
                <w:rPr>
                  <w:rFonts w:ascii="Times" w:hAnsi="Times" w:eastAsia="Hiragino Sans W3" w:cs="Times"/>
                </w:rPr>
              </w:rPrChange>
            </w:rPr>
            <w:delText xml:space="preserve">  ad</w:delText>
          </w:r>
          <w:r w:rsidRPr="00634BB8" w:rsidDel="56359E90" w:rsidR="7F5DC5A4">
            <w:rPr>
              <w:rFonts w:ascii="Times" w:hAnsi="Times" w:eastAsia="Hiragino Sans W3" w:cs="Times"/>
              <w:lang w:val="it-IT"/>
              <w:rPrChange w:author="Lorenzo Salvi" w:date="2019-01-07T14:25:00Z" w:id="101063469">
                <w:rPr>
                  <w:rFonts w:ascii="Times" w:hAnsi="Times" w:eastAsia="Hiragino Sans W3" w:cs="Times"/>
                </w:rPr>
              </w:rPrChange>
            </w:rPr>
            <w:delText xml:space="preserve"> un </w:delText>
          </w:r>
          <w:r w:rsidRPr="00634BB8" w:rsidDel="56359E90" w:rsidR="7F5DC5A4">
            <w:rPr>
              <w:rFonts w:ascii="Times" w:hAnsi="Times" w:eastAsia="Hiragino Sans W3" w:cs="Times"/>
              <w:lang w:val="it-IT"/>
              <w:rPrChange w:author="Lorenzo Salvi" w:date="2019-01-07T14:25:00Z" w:id="2090925915">
                <w:rPr>
                  <w:rFonts w:ascii="Times" w:hAnsi="Times" w:eastAsia="Hiragino Sans W3" w:cs="Times"/>
                </w:rPr>
              </w:rPrChange>
            </w:rPr>
            <w:delText xml:space="preserve">edificio,</w:delText>
          </w:r>
        </w:del>
        <w:r w:rsidRPr="48804F9F" w:rsidR="7F5DC5A4">
          <w:rPr>
            <w:rFonts w:ascii="Times" w:hAnsi="Times" w:eastAsia="Hiragino Sans W3" w:cs="Times"/>
            <w:sz w:val="22"/>
            <w:szCs w:val="22"/>
            <w:lang w:val="it-IT"/>
            <w:rPrChange w:author="Lorenzo Salvi" w:date="2019-01-17T16:31:07.741599" w:id="1283755095">
              <w:rPr>
                <w:rFonts w:ascii="Times" w:hAnsi="Times" w:eastAsia="Hiragino Sans W3" w:cs="Times"/>
              </w:rPr>
            </w:rPrChange>
          </w:rPr>
          <w:t xml:space="preserve"> </w:t>
        </w:r>
      </w:ins>
      <w:ins w:author="Salvatore Salernitano" w:date="2019-01-10T11:06:29.9633103" w:id="1546856725">
        <w:r w:rsidRPr="48804F9F" w:rsidR="3CEBEDB7">
          <w:rPr>
            <w:rFonts w:ascii="Times" w:hAnsi="Times" w:eastAsia="Hiragino Sans W3" w:cs="Times"/>
            <w:sz w:val="22"/>
            <w:szCs w:val="22"/>
            <w:lang w:val="it-IT"/>
            <w:rPrChange w:author="Lorenzo Salvi" w:date="2019-01-17T16:31:07.741599" w:id="30984526">
              <w:rPr>
                <w:rFonts w:ascii="Times" w:hAnsi="Times" w:eastAsia="Hiragino Sans W3" w:cs="Times"/>
              </w:rPr>
            </w:rPrChange>
          </w:rPr>
          <w:t xml:space="preserve">area</w:t>
        </w:r>
        <w:r w:rsidRPr="48804F9F" w:rsidR="7F5DC5A4">
          <w:rPr>
            <w:rFonts w:ascii="Times" w:hAnsi="Times" w:eastAsia="Hiragino Sans W3" w:cs="Times"/>
            <w:sz w:val="22"/>
            <w:szCs w:val="22"/>
            <w:lang w:val="it-IT"/>
            <w:rPrChange w:author="Lorenzo Salvi" w:date="2019-01-17T16:31:07.741599" w:id="959337275">
              <w:rPr>
                <w:rFonts w:ascii="Times" w:hAnsi="Times" w:eastAsia="Hiragino Sans W3" w:cs="Times"/>
              </w:rPr>
            </w:rPrChange>
          </w:rPr>
          <w:t xml:space="preserve"> </w:t>
        </w:r>
      </w:ins>
      <w:ins w:author="Salvatore Salernitano" w:date="2019-01-10T11:04:29.5275701" w:id="1515459389">
        <w:del w:author="Lorenzo Salvi" w:date="2019-01-10T11:05:30.3778792" w:id="1894122016">
          <w:r w:rsidRPr="00634BB8" w:rsidDel="56359E90" w:rsidR="7F5DC5A4">
            <w:rPr>
              <w:rFonts w:ascii="Times" w:hAnsi="Times" w:eastAsia="Hiragino Sans W3" w:cs="Times"/>
              <w:lang w:val="it-IT"/>
              <w:rPrChange w:author="Lorenzo Salvi" w:date="2019-01-07T14:25:00Z" w:id="128565694">
                <w:rPr>
                  <w:rFonts w:ascii="Times" w:hAnsi="Times" w:eastAsia="Hiragino Sans W3" w:cs="Times"/>
                </w:rPr>
              </w:rPrChange>
            </w:rPr>
            <w:delText xml:space="preserve"> </w:delText>
          </w:r>
        </w:del>
      </w:ins>
      <w:del w:author="Salvatore Salernitano" w:date="2019-01-10T11:04:29.5275701" w:id="67242757">
        <w:r w:rsidRPr="00634BB8" w:rsidDel="7F5DC5A4">
          <w:rPr>
            <w:rFonts w:ascii="Times" w:hAnsi="Times" w:eastAsia="Hiragino Sans W3" w:cs="Times"/>
            <w:lang w:val="it-IT"/>
            <w:rPrChange w:author="Lorenzo Salvi" w:date="2019-01-07T14:25:00Z" w:id="1958485174">
              <w:rPr>
                <w:rFonts w:ascii="Times" w:hAnsi="Times" w:eastAsia="Hiragino Sans W3" w:cs="Times"/>
              </w:rPr>
            </w:rPrChange>
          </w:rPr>
          <w:delText xml:space="preserve">, </w:delText>
        </w:r>
      </w:del>
      <w:r w:rsidRPr="48804F9F">
        <w:rPr>
          <w:rFonts w:ascii="Times" w:hAnsi="Times" w:eastAsia="Hiragino Sans W3" w:cs="Times"/>
          <w:sz w:val="22"/>
          <w:szCs w:val="22"/>
          <w:lang w:val="it-IT"/>
          <w:rPrChange w:author="Lorenzo Salvi" w:date="2019-01-17T16:31:07.741599" w:id="1216944908">
            <w:rPr>
              <w:rFonts w:ascii="Times" w:hAnsi="Times" w:eastAsia="Hiragino Sans W3" w:cs="Times"/>
            </w:rPr>
          </w:rPrChange>
        </w:rPr>
        <w:t xml:space="preserve">identificat</w:t>
      </w:r>
      <w:ins w:author="Salvatore Salernitano" w:date="2019-01-10T11:06:29.9633103" w:id="485869538">
        <w:r w:rsidRPr="48804F9F" w:rsidR="3CEBEDB7">
          <w:rPr>
            <w:rFonts w:ascii="Times" w:hAnsi="Times" w:eastAsia="Hiragino Sans W3" w:cs="Times"/>
            <w:sz w:val="22"/>
            <w:szCs w:val="22"/>
            <w:lang w:val="it-IT"/>
            <w:rPrChange w:author="Lorenzo Salvi" w:date="2019-01-17T16:31:07.741599" w:id="1635438490">
              <w:rPr>
                <w:rFonts w:ascii="Times" w:hAnsi="Times" w:eastAsia="Hiragino Sans W3" w:cs="Times"/>
              </w:rPr>
            </w:rPrChange>
          </w:rPr>
          <w:t xml:space="preserve">e</w:t>
        </w:r>
      </w:ins>
      <w:r w:rsidRPr="48804F9F">
        <w:rPr>
          <w:rFonts w:ascii="Times" w:hAnsi="Times" w:eastAsia="Hiragino Sans W3" w:cs="Times"/>
          <w:sz w:val="22"/>
          <w:szCs w:val="22"/>
          <w:lang w:val="it-IT"/>
          <w:rPrChange w:author="Lorenzo Salvi" w:date="2019-01-17T16:31:07.741599" w:id="923">
            <w:rPr>
              <w:rFonts w:ascii="Times" w:hAnsi="Times" w:eastAsia="Hiragino Sans W3" w:cs="Times"/>
            </w:rPr>
          </w:rPrChange>
        </w:rPr>
        <w:t xml:space="preserve"> dall’entità </w:t>
      </w:r>
      <w:r w:rsidRPr="48804F9F">
        <w:rPr>
          <w:rFonts w:ascii="Times" w:hAnsi="Times" w:eastAsia="Hiragino Sans W3" w:cs="Times"/>
          <w:b w:val="1"/>
          <w:bCs w:val="1"/>
          <w:sz w:val="22"/>
          <w:szCs w:val="22"/>
          <w:lang w:val="it-IT"/>
          <w:rPrChange w:author="Lorenzo Salvi" w:date="2019-01-17T16:31:07.741599" w:id="1591759574">
            <w:rPr>
              <w:rFonts w:ascii="Times" w:hAnsi="Times" w:eastAsia="Hiragino Sans W3" w:cs="Times"/>
              <w:b/>
              <w:bCs/>
            </w:rPr>
          </w:rPrChange>
        </w:rPr>
        <w:t>PIANO</w:t>
      </w:r>
      <w:ins w:author="Salvatore Salernitano" w:date="2019-01-10T11:06:29.9633103" w:id="1308610237">
        <w:r w:rsidRPr="48804F9F" w:rsidR="3CEBEDB7">
          <w:rPr>
            <w:rFonts w:ascii="Times" w:hAnsi="Times" w:eastAsia="Hiragino Sans W3" w:cs="Times"/>
            <w:b w:val="1"/>
            <w:bCs w:val="1"/>
            <w:sz w:val="22"/>
            <w:szCs w:val="22"/>
            <w:lang w:val="it-IT"/>
            <w:rPrChange w:author="Lorenzo Salvi" w:date="2019-01-17T16:31:07.741599" w:id="1788812058">
              <w:rPr>
                <w:rFonts w:ascii="Times" w:hAnsi="Times" w:eastAsia="Hiragino Sans W3" w:cs="Times"/>
                <w:b/>
                <w:bCs/>
              </w:rPr>
            </w:rPrChange>
          </w:rPr>
          <w:t>, EDIFICIO, AREA</w:t>
        </w:r>
      </w:ins>
      <w:r w:rsidRPr="48804F9F">
        <w:rPr>
          <w:rFonts w:ascii="Times" w:hAnsi="Times" w:eastAsia="Hiragino Sans W3" w:cs="Times"/>
          <w:b w:val="1"/>
          <w:bCs w:val="1"/>
          <w:sz w:val="22"/>
          <w:szCs w:val="22"/>
          <w:lang w:val="it-IT"/>
          <w:rPrChange w:author="Lorenzo Salvi" w:date="2019-01-17T16:31:07.741599" w:id="924">
            <w:rPr>
              <w:rFonts w:ascii="Times" w:hAnsi="Times" w:eastAsia="Hiragino Sans W3" w:cs="Times"/>
              <w:b/>
              <w:bCs/>
            </w:rPr>
          </w:rPrChange>
        </w:rPr>
        <w:t>.</w:t>
      </w:r>
      <w:r w:rsidRPr="48804F9F">
        <w:rPr>
          <w:rFonts w:ascii="Times" w:hAnsi="Times" w:eastAsia="Hiragino Sans W3" w:cs="Times"/>
          <w:sz w:val="22"/>
          <w:szCs w:val="22"/>
          <w:lang w:val="it-IT"/>
          <w:rPrChange w:author="Lorenzo Salvi" w:date="2019-01-17T16:31:07.741599" w:id="1824169260">
            <w:rPr>
              <w:rFonts w:ascii="Times" w:hAnsi="Times" w:eastAsia="Hiragino Sans W3" w:cs="Times"/>
            </w:rPr>
          </w:rPrChange>
        </w:rPr>
        <w:t xml:space="preserve"> </w:t>
      </w:r>
    </w:p>
    <w:p xmlns:wp14="http://schemas.microsoft.com/office/word/2010/wordml" w:rsidRPr="00634BB8" w:rsidR="00BC1783" w:rsidP="48804F9F" w:rsidRDefault="00BC1783" w14:paraId="78543ED9" wp14:textId="031CEEBC" wp14:noSpellErr="1">
      <w:pPr>
        <w:spacing w:after="200" w:line="276" w:lineRule="auto"/>
        <w:rPr>
          <w:rFonts w:ascii="Times" w:hAnsi="Times" w:eastAsia="Hiragino Sans W3" w:cs="Times"/>
          <w:sz w:val="22"/>
          <w:szCs w:val="22"/>
          <w:lang w:val="it-IT"/>
          <w:rPrChange w:author="Lorenzo Salvi" w:date="2019-01-17T16:31:07.741599" w:id="921">
            <w:rPr>
              <w:rFonts w:ascii="Times" w:hAnsi="Times" w:eastAsia="Hiragino Sans W3" w:cs="Times"/>
            </w:rPr>
          </w:rPrChange>
        </w:rPr>
        <w:pPrChange w:author="Lorenzo Salvi" w:date="2019-01-17T16:31:07.741599" w:id="1969603376">
          <w:pPr/>
        </w:pPrChange>
      </w:pPr>
      <w:ins w:author="Salvatore Salernitano" w:date="2019-01-10T11:07:30.4234665" w:id="265651883">
        <w:r w:rsidRPr="48804F9F" w:rsidR="00573445">
          <w:rPr>
            <w:rFonts w:ascii="Times" w:hAnsi="Times" w:eastAsia="Hiragino Sans W3" w:cs="Times"/>
            <w:sz w:val="22"/>
            <w:szCs w:val="22"/>
            <w:lang w:val="it-IT"/>
            <w:rPrChange w:author="Lorenzo Salvi" w:date="2019-01-17T16:31:07.741599" w:id="750837758">
              <w:rPr>
                <w:rFonts w:ascii="Times" w:hAnsi="Times" w:eastAsia="Hiragino Sans W3" w:cs="Times"/>
              </w:rPr>
            </w:rPrChange>
          </w:rPr>
          <w:t xml:space="preserve">4) L’entità </w:t>
        </w:r>
        <w:r w:rsidRPr="48804F9F" w:rsidR="00573445">
          <w:rPr>
            <w:rFonts w:ascii="Times" w:hAnsi="Times" w:eastAsia="Hiragino Sans W3" w:cs="Times"/>
            <w:b w:val="1"/>
            <w:bCs w:val="1"/>
            <w:sz w:val="22"/>
            <w:szCs w:val="22"/>
            <w:lang w:val="it-IT"/>
            <w:rPrChange w:author="Lorenzo Salvi" w:date="2019-01-17T16:31:07.741599" w:id="1385194292">
              <w:rPr>
                <w:rFonts w:ascii="Times" w:hAnsi="Times" w:eastAsia="Hiragino Sans W3" w:cs="Times"/>
              </w:rPr>
            </w:rPrChange>
          </w:rPr>
          <w:t xml:space="preserve">PIANO</w:t>
        </w:r>
        <w:r w:rsidRPr="48804F9F" w:rsidR="00573445">
          <w:rPr>
            <w:rFonts w:ascii="Times" w:hAnsi="Times" w:eastAsia="Hiragino Sans W3" w:cs="Times"/>
            <w:sz w:val="22"/>
            <w:szCs w:val="22"/>
            <w:lang w:val="it-IT"/>
            <w:rPrChange w:author="Lorenzo Salvi" w:date="2019-01-17T16:31:07.741599" w:id="1895196140">
              <w:rPr>
                <w:rFonts w:ascii="Times" w:hAnsi="Times" w:eastAsia="Hiragino Sans W3" w:cs="Times"/>
              </w:rPr>
            </w:rPrChange>
          </w:rPr>
          <w:t xml:space="preserve"> presenta i seguenti attributi:</w:t>
        </w:r>
      </w:ins>
      <w:del w:author="Salvatore Salernitano" w:date="2019-01-10T11:07:30.4234665" w:id="756792962">
        <w:r w:rsidRPr="00634BB8" w:rsidDel="00573445">
          <w:rPr>
            <w:rFonts w:ascii="Times" w:hAnsi="Times" w:eastAsia="Hiragino Sans W3" w:cs="Times"/>
            <w:lang w:val="it-IT"/>
            <w:rPrChange w:author="Lorenzo Salvi" w:date="2019-01-07T14:25:00Z" w:id="1102781513">
              <w:rPr>
                <w:rFonts w:ascii="Times" w:hAnsi="Times" w:eastAsia="Hiragino Sans W3" w:cs="Times"/>
              </w:rPr>
            </w:rPrChange>
          </w:rPr>
          <w:delText xml:space="preserve">I suoi attributi sono</w:delText>
        </w:r>
      </w:del>
      <w:r w:rsidRPr="48804F9F">
        <w:rPr>
          <w:rFonts w:ascii="Times" w:hAnsi="Times" w:eastAsia="Hiragino Sans W3" w:cs="Times"/>
          <w:sz w:val="22"/>
          <w:szCs w:val="22"/>
          <w:lang w:val="it-IT"/>
          <w:rPrChange w:author="Lorenzo Salvi" w:date="2019-01-17T16:31:07.741599" w:id="925">
            <w:rPr>
              <w:rFonts w:ascii="Times" w:hAnsi="Times" w:eastAsia="Hiragino Sans W3" w:cs="Times"/>
            </w:rPr>
          </w:rPrChange>
        </w:rPr>
        <w:t xml:space="preserve"> l’</w:t>
      </w:r>
      <w:r w:rsidRPr="48804F9F">
        <w:rPr>
          <w:rFonts w:ascii="Times" w:hAnsi="Times" w:eastAsia="Hiragino Sans W3" w:cs="Times"/>
          <w:b w:val="1"/>
          <w:bCs w:val="1"/>
          <w:i w:val="1"/>
          <w:iCs w:val="1"/>
          <w:sz w:val="22"/>
          <w:szCs w:val="22"/>
          <w:lang w:val="it-IT"/>
          <w:rPrChange w:author="Lorenzo Salvi" w:date="2019-01-17T16:31:07.741599" w:id="926">
            <w:rPr>
              <w:rFonts w:ascii="Times" w:hAnsi="Times" w:eastAsia="Hiragino Sans W3" w:cs="Times"/>
              <w:b/>
              <w:bCs/>
              <w:i/>
              <w:iCs/>
            </w:rPr>
          </w:rPrChange>
        </w:rPr>
        <w:t xml:space="preserve">id piano, </w:t>
      </w:r>
      <w:r w:rsidRPr="48804F9F">
        <w:rPr>
          <w:rFonts w:ascii="Times" w:hAnsi="Times" w:eastAsia="Hiragino Sans W3" w:cs="Times"/>
          <w:i w:val="1"/>
          <w:iCs w:val="1"/>
          <w:sz w:val="22"/>
          <w:szCs w:val="22"/>
          <w:lang w:val="it-IT"/>
          <w:rPrChange w:author="Lorenzo Salvi" w:date="2019-01-17T16:31:07.741599" w:id="927">
            <w:rPr>
              <w:rFonts w:ascii="Times" w:hAnsi="Times" w:eastAsia="Hiragino Sans W3" w:cs="Times"/>
              <w:i/>
              <w:iCs/>
            </w:rPr>
          </w:rPrChange>
        </w:rPr>
        <w:t xml:space="preserve">N. stanze, N. corridoi. </w:t>
      </w:r>
      <w:r w:rsidRPr="48804F9F">
        <w:rPr>
          <w:rFonts w:ascii="Times" w:hAnsi="Times" w:eastAsia="Hiragino Sans W3" w:cs="Times"/>
          <w:sz w:val="22"/>
          <w:szCs w:val="22"/>
          <w:lang w:val="it-IT"/>
          <w:rPrChange w:author="Lorenzo Salvi" w:date="2019-01-17T16:31:07.741599" w:id="995494626">
            <w:rPr>
              <w:rFonts w:ascii="Times" w:hAnsi="Times" w:eastAsia="Hiragino Sans W3" w:cs="Times"/>
            </w:rPr>
          </w:rPrChange>
        </w:rPr>
        <w:t xml:space="preserve">L’id (rappresentato da un codice numerico) serve per </w:t>
      </w:r>
      <w:r w:rsidRPr="48804F9F">
        <w:rPr>
          <w:rFonts w:ascii="Times" w:hAnsi="Times" w:eastAsia="Hiragino Sans W3" w:cs="Times"/>
          <w:sz w:val="22"/>
          <w:szCs w:val="22"/>
          <w:lang w:val="it-IT"/>
          <w:rPrChange w:author="Lorenzo Salvi" w:date="2019-01-17T16:31:07.741599" w:id="391761304">
            <w:rPr>
              <w:rFonts w:ascii="Times" w:hAnsi="Times" w:eastAsia="Hiragino Sans W3" w:cs="Times"/>
            </w:rPr>
          </w:rPrChange>
        </w:rPr>
        <w:t>contraddistingu</w:t>
      </w:r>
      <w:ins w:author="Lorenzo Salvi" w:date="2019-01-10T11:08:30.7692767" w:id="406982443">
        <w:r w:rsidRPr="48804F9F" w:rsidR="2D64C624">
          <w:rPr>
            <w:rFonts w:ascii="Times" w:hAnsi="Times" w:eastAsia="Hiragino Sans W3" w:cs="Times"/>
            <w:sz w:val="22"/>
            <w:szCs w:val="22"/>
            <w:lang w:val="it-IT"/>
            <w:rPrChange w:author="Lorenzo Salvi" w:date="2019-01-17T16:31:07.741599" w:id="1892795845">
              <w:rPr>
                <w:rFonts w:ascii="Times" w:hAnsi="Times" w:eastAsia="Hiragino Sans W3" w:cs="Times"/>
              </w:rPr>
            </w:rPrChange>
          </w:rPr>
          <w:t>e</w:t>
        </w:r>
      </w:ins>
      <w:r w:rsidRPr="48804F9F">
        <w:rPr>
          <w:rFonts w:ascii="Times" w:hAnsi="Times" w:eastAsia="Hiragino Sans W3" w:cs="Times"/>
          <w:sz w:val="22"/>
          <w:szCs w:val="22"/>
          <w:lang w:val="it-IT"/>
          <w:rPrChange w:author="Lorenzo Salvi" w:date="2019-01-17T16:31:07.741599" w:id="961974590">
            <w:rPr>
              <w:rFonts w:ascii="Times" w:hAnsi="Times" w:eastAsia="Hiragino Sans W3" w:cs="Times"/>
            </w:rPr>
          </w:rPrChange>
        </w:rPr>
        <w:t>re</w:t>
      </w:r>
      <w:r w:rsidRPr="48804F9F">
        <w:rPr>
          <w:rFonts w:ascii="Times" w:hAnsi="Times" w:eastAsia="Hiragino Sans W3" w:cs="Times"/>
          <w:sz w:val="22"/>
          <w:szCs w:val="22"/>
          <w:lang w:val="it-IT"/>
          <w:rPrChange w:author="Lorenzo Salvi" w:date="2019-01-17T16:31:07.741599" w:id="928">
            <w:rPr>
              <w:rFonts w:ascii="Times" w:hAnsi="Times" w:eastAsia="Hiragino Sans W3" w:cs="Times"/>
            </w:rPr>
          </w:rPrChange>
        </w:rPr>
        <w:t xml:space="preserve"> i vari piani e gli altri due attributi descrivono appunto il numero di stanze e di corridoi che formano ciascun piano.</w:t>
      </w:r>
    </w:p>
    <w:p xmlns:wp14="http://schemas.microsoft.com/office/word/2010/wordml" w:rsidRPr="00634BB8" w:rsidR="00BC1783" w:rsidP="48804F9F" w:rsidRDefault="00BC1783" w14:paraId="747DA7EB" wp14:textId="22F2BE50">
      <w:pPr>
        <w:spacing w:after="200" w:line="276" w:lineRule="auto"/>
        <w:rPr>
          <w:rFonts w:ascii="Times" w:hAnsi="Times" w:eastAsia="Hiragino Sans W3" w:cs="Times"/>
          <w:sz w:val="22"/>
          <w:szCs w:val="22"/>
          <w:lang w:val="it-IT"/>
          <w:rPrChange w:author="Lorenzo Salvi" w:date="2019-01-17T16:31:07.741599" w:id="929">
            <w:rPr>
              <w:rFonts w:ascii="Times" w:hAnsi="Times" w:eastAsia="Hiragino Sans W3" w:cs="Times"/>
            </w:rPr>
          </w:rPrChange>
        </w:rPr>
        <w:pPrChange w:author="Lorenzo Salvi" w:date="2019-01-17T16:31:07.741599" w:id="981634985">
          <w:pPr/>
        </w:pPrChange>
      </w:pPr>
      <w:r w:rsidRPr="48804F9F">
        <w:rPr>
          <w:rFonts w:ascii="Times" w:hAnsi="Times" w:eastAsia="Hiragino Sans W3" w:cs="Times"/>
          <w:b w:val="1"/>
          <w:bCs w:val="1"/>
          <w:sz w:val="22"/>
          <w:szCs w:val="22"/>
          <w:lang w:val="it-IT"/>
          <w:rPrChange w:author="Lorenzo Salvi" w:date="2019-01-17T16:31:07.741599" w:id="930">
            <w:rPr>
              <w:rFonts w:ascii="Times" w:hAnsi="Times" w:eastAsia="Hiragino Sans W3" w:cs="Times"/>
              <w:b/>
              <w:bCs/>
            </w:rPr>
          </w:rPrChange>
        </w:rPr>
        <w:lastRenderedPageBreak/>
        <w:t xml:space="preserve">5) </w:t>
      </w:r>
      <w:r w:rsidRPr="48804F9F">
        <w:rPr>
          <w:rFonts w:ascii="Times" w:hAnsi="Times" w:eastAsia="Hiragino Sans W3" w:cs="Times"/>
          <w:sz w:val="22"/>
          <w:szCs w:val="22"/>
          <w:lang w:val="it-IT"/>
          <w:rPrChange w:author="Lorenzo Salvi" w:date="2019-01-17T16:31:07.741599" w:id="919685696">
            <w:rPr>
              <w:rFonts w:ascii="Times" w:hAnsi="Times" w:eastAsia="Hiragino Sans W3" w:cs="Times"/>
            </w:rPr>
          </w:rPrChange>
        </w:rPr>
        <w:t xml:space="preserve">Detto ciò, dall’associazione tra l’entità </w:t>
      </w:r>
      <w:r w:rsidRPr="48804F9F">
        <w:rPr>
          <w:rFonts w:ascii="Times" w:hAnsi="Times" w:eastAsia="Hiragino Sans W3" w:cs="Times"/>
          <w:b w:val="1"/>
          <w:bCs w:val="1"/>
          <w:sz w:val="22"/>
          <w:szCs w:val="22"/>
          <w:lang w:val="it-IT"/>
          <w:rPrChange w:author="Lorenzo Salvi" w:date="2019-01-17T16:31:07.741599" w:id="1571841664">
            <w:rPr>
              <w:rFonts w:ascii="Times" w:hAnsi="Times" w:eastAsia="Hiragino Sans W3" w:cs="Times"/>
            </w:rPr>
          </w:rPrChange>
        </w:rPr>
        <w:t xml:space="preserve">PIANO </w:t>
      </w:r>
      <w:r w:rsidRPr="48804F9F">
        <w:rPr>
          <w:rFonts w:ascii="Times" w:hAnsi="Times" w:eastAsia="Hiragino Sans W3" w:cs="Times"/>
          <w:sz w:val="22"/>
          <w:szCs w:val="22"/>
          <w:lang w:val="it-IT"/>
          <w:rPrChange w:author="Lorenzo Salvi" w:date="2019-01-17T16:31:07.741599" w:id="931">
            <w:rPr>
              <w:rFonts w:ascii="Times" w:hAnsi="Times" w:eastAsia="Hiragino Sans W3" w:cs="Times"/>
            </w:rPr>
          </w:rPrChange>
        </w:rPr>
        <w:t xml:space="preserve">e l’entità </w:t>
      </w:r>
      <w:r w:rsidRPr="48804F9F">
        <w:rPr>
          <w:rFonts w:ascii="Times" w:hAnsi="Times" w:eastAsia="Hiragino Sans W3" w:cs="Times"/>
          <w:b w:val="1"/>
          <w:bCs w:val="1"/>
          <w:sz w:val="22"/>
          <w:szCs w:val="22"/>
          <w:lang w:val="it-IT"/>
          <w:rPrChange w:author="Lorenzo Salvi" w:date="2019-01-17T16:31:07.741599" w:id="932">
            <w:rPr>
              <w:rFonts w:ascii="Times" w:hAnsi="Times" w:eastAsia="Hiragino Sans W3" w:cs="Times"/>
              <w:b/>
              <w:bCs/>
            </w:rPr>
          </w:rPrChange>
        </w:rPr>
        <w:t xml:space="preserve">EDIFICIO </w:t>
      </w:r>
      <w:r w:rsidRPr="48804F9F">
        <w:rPr>
          <w:rFonts w:ascii="Times" w:hAnsi="Times" w:eastAsia="Hiragino Sans W3" w:cs="Times"/>
          <w:sz w:val="22"/>
          <w:szCs w:val="22"/>
          <w:lang w:val="it-IT"/>
          <w:rPrChange w:author="Lorenzo Salvi" w:date="2019-01-17T16:31:07.741599" w:id="933">
            <w:rPr>
              <w:rFonts w:ascii="Times" w:hAnsi="Times" w:eastAsia="Hiragino Sans W3" w:cs="Times"/>
            </w:rPr>
          </w:rPrChange>
        </w:rPr>
        <w:t xml:space="preserve">si è in grado di monitorare in dettaglio tutti gli edifici. Ciascun Edificio potrà avere più piani (cardinalità </w:t>
      </w:r>
      <w:proofErr w:type="gramStart"/>
      <w:r w:rsidRPr="48804F9F">
        <w:rPr>
          <w:rFonts w:ascii="Times" w:hAnsi="Times" w:eastAsia="Hiragino Sans W3" w:cs="Times"/>
          <w:sz w:val="22"/>
          <w:szCs w:val="22"/>
          <w:lang w:val="it-IT"/>
          <w:rPrChange w:author="Lorenzo Salvi" w:date="2019-01-17T16:31:07.741599" w:id="934">
            <w:rPr>
              <w:rFonts w:ascii="Times" w:hAnsi="Times" w:eastAsia="Hiragino Sans W3" w:cs="Times"/>
            </w:rPr>
          </w:rPrChange>
        </w:rPr>
        <w:t>1,N</w:t>
      </w:r>
      <w:proofErr w:type="gramEnd"/>
      <w:r w:rsidRPr="48804F9F">
        <w:rPr>
          <w:rFonts w:ascii="Times" w:hAnsi="Times" w:eastAsia="Hiragino Sans W3" w:cs="Times"/>
          <w:sz w:val="22"/>
          <w:szCs w:val="22"/>
          <w:lang w:val="it-IT"/>
          <w:rPrChange w:author="Lorenzo Salvi" w:date="2019-01-17T16:31:07.741599" w:id="1790439017">
            <w:rPr>
              <w:rFonts w:ascii="Times" w:hAnsi="Times" w:eastAsia="Hiragino Sans W3" w:cs="Times"/>
            </w:rPr>
          </w:rPrChange>
        </w:rPr>
        <w:t xml:space="preserve">) e ciascun piano descriverà </w:t>
      </w:r>
      <w:r w:rsidRPr="48804F9F">
        <w:rPr>
          <w:rFonts w:ascii="Times" w:hAnsi="Times" w:eastAsia="Hiragino Sans W3" w:cs="Times"/>
          <w:sz w:val="22"/>
          <w:szCs w:val="22"/>
          <w:lang w:val="it-IT"/>
          <w:rPrChange w:author="Lorenzo Salvi" w:date="2019-01-17T16:31:07.741599" w:id="776243421">
            <w:rPr>
              <w:rFonts w:ascii="Times" w:hAnsi="Times" w:eastAsia="Hiragino Sans W3" w:cs="Times"/>
            </w:rPr>
          </w:rPrChange>
        </w:rPr>
        <w:t xml:space="preserve">qu</w:t>
      </w:r>
      <w:ins w:author="Lorenzo Salvi" w:date="2019-01-10T11:08:30.7692767" w:id="1154096214">
        <w:r w:rsidRPr="48804F9F" w:rsidR="2D64C624">
          <w:rPr>
            <w:rFonts w:ascii="Times" w:hAnsi="Times" w:eastAsia="Hiragino Sans W3" w:cs="Times"/>
            <w:sz w:val="22"/>
            <w:szCs w:val="22"/>
            <w:lang w:val="it-IT"/>
            <w:rPrChange w:author="Lorenzo Salvi" w:date="2019-01-17T16:31:07.741599" w:id="543461635">
              <w:rPr>
                <w:rFonts w:ascii="Times" w:hAnsi="Times" w:eastAsia="Hiragino Sans W3" w:cs="Times"/>
              </w:rPr>
            </w:rPrChange>
          </w:rPr>
          <w:t xml:space="preserve">i</w:t>
        </w:r>
      </w:ins>
      <w:r w:rsidRPr="48804F9F">
        <w:rPr>
          <w:rFonts w:ascii="Times" w:hAnsi="Times" w:eastAsia="Hiragino Sans W3" w:cs="Times"/>
          <w:sz w:val="22"/>
          <w:szCs w:val="22"/>
          <w:lang w:val="it-IT"/>
          <w:rPrChange w:author="Lorenzo Salvi" w:date="2019-01-17T16:31:07.741599" w:id="1634086961">
            <w:rPr>
              <w:rFonts w:ascii="Times" w:hAnsi="Times" w:eastAsia="Hiragino Sans W3" w:cs="Times"/>
            </w:rPr>
          </w:rPrChange>
        </w:rPr>
        <w:t xml:space="preserve">ndi</w:t>
      </w:r>
      <w:r w:rsidRPr="48804F9F">
        <w:rPr>
          <w:rFonts w:ascii="Times" w:hAnsi="Times" w:eastAsia="Hiragino Sans W3" w:cs="Times"/>
          <w:sz w:val="22"/>
          <w:szCs w:val="22"/>
          <w:lang w:val="it-IT"/>
          <w:rPrChange w:author="Lorenzo Salvi" w:date="2019-01-17T16:31:07.741599" w:id="935">
            <w:rPr>
              <w:rFonts w:ascii="Times" w:hAnsi="Times" w:eastAsia="Hiragino Sans W3" w:cs="Times"/>
            </w:rPr>
          </w:rPrChange>
        </w:rPr>
        <w:t xml:space="preserve"> una parte di esso (cardinalità 1,1). Gli attributi dell’entità EDIFICIO sono </w:t>
      </w:r>
      <w:proofErr w:type="spellStart"/>
      <w:r w:rsidRPr="48804F9F">
        <w:rPr>
          <w:rFonts w:ascii="Times" w:hAnsi="Times" w:eastAsia="Hiragino Sans W3" w:cs="Times"/>
          <w:b w:val="1"/>
          <w:bCs w:val="1"/>
          <w:i w:val="1"/>
          <w:iCs w:val="1"/>
          <w:sz w:val="22"/>
          <w:szCs w:val="22"/>
          <w:lang w:val="it-IT"/>
          <w:rPrChange w:author="Lorenzo Salvi" w:date="2019-01-17T16:31:07.741599" w:id="936">
            <w:rPr>
              <w:rFonts w:ascii="Times" w:hAnsi="Times" w:eastAsia="Hiragino Sans W3" w:cs="Times"/>
              <w:b/>
              <w:bCs/>
              <w:i/>
              <w:iCs/>
            </w:rPr>
          </w:rPrChange>
        </w:rPr>
        <w:t>Ncivico</w:t>
      </w:r>
      <w:proofErr w:type="spellEnd"/>
      <w:r w:rsidRPr="48804F9F">
        <w:rPr>
          <w:rFonts w:ascii="Times" w:hAnsi="Times" w:eastAsia="Hiragino Sans W3" w:cs="Times"/>
          <w:i w:val="1"/>
          <w:iCs w:val="1"/>
          <w:sz w:val="22"/>
          <w:szCs w:val="22"/>
          <w:lang w:val="it-IT"/>
          <w:rPrChange w:author="Lorenzo Salvi" w:date="2019-01-17T16:31:07.741599" w:id="937">
            <w:rPr>
              <w:rFonts w:ascii="Times" w:hAnsi="Times" w:eastAsia="Hiragino Sans W3" w:cs="Times"/>
              <w:i/>
              <w:iCs/>
            </w:rPr>
          </w:rPrChange>
        </w:rPr>
        <w:t xml:space="preserve">, capienza, dimensione, tipologia. </w:t>
      </w:r>
      <w:r w:rsidRPr="48804F9F">
        <w:rPr>
          <w:rFonts w:ascii="Times" w:hAnsi="Times" w:eastAsia="Hiragino Sans W3" w:cs="Times"/>
          <w:sz w:val="22"/>
          <w:szCs w:val="22"/>
          <w:lang w:val="it-IT"/>
          <w:rPrChange w:author="Lorenzo Salvi" w:date="2019-01-17T16:31:07.741599" w:id="938">
            <w:rPr>
              <w:rFonts w:ascii="Times" w:hAnsi="Times" w:eastAsia="Hiragino Sans W3" w:cs="Times"/>
            </w:rPr>
          </w:rPrChange>
        </w:rPr>
        <w:t xml:space="preserve">Il N° civico rappresenta la chiave primaria (rappresentato da un numero), </w:t>
      </w:r>
      <w:r w:rsidRPr="48804F9F">
        <w:rPr>
          <w:rFonts w:ascii="Times" w:hAnsi="Times" w:eastAsia="Hiragino Sans W3" w:cs="Times"/>
          <w:i w:val="1"/>
          <w:iCs w:val="1"/>
          <w:sz w:val="22"/>
          <w:szCs w:val="22"/>
          <w:lang w:val="it-IT"/>
          <w:rPrChange w:author="Lorenzo Salvi" w:date="2019-01-17T16:31:07.741599" w:id="939">
            <w:rPr>
              <w:rFonts w:ascii="Times" w:hAnsi="Times" w:eastAsia="Hiragino Sans W3" w:cs="Times"/>
              <w:i/>
              <w:iCs/>
            </w:rPr>
          </w:rPrChange>
        </w:rPr>
        <w:t xml:space="preserve">dimensione, capienza </w:t>
      </w:r>
      <w:r w:rsidRPr="48804F9F">
        <w:rPr>
          <w:rFonts w:ascii="Times" w:hAnsi="Times" w:eastAsia="Hiragino Sans W3" w:cs="Times"/>
          <w:sz w:val="22"/>
          <w:szCs w:val="22"/>
          <w:lang w:val="it-IT"/>
          <w:rPrChange w:author="Lorenzo Salvi" w:date="2019-01-17T16:31:07.741599" w:id="940">
            <w:rPr>
              <w:rFonts w:ascii="Times" w:hAnsi="Times" w:eastAsia="Hiragino Sans W3" w:cs="Times"/>
            </w:rPr>
          </w:rPrChange>
        </w:rPr>
        <w:t>e</w:t>
      </w:r>
      <w:r w:rsidRPr="48804F9F">
        <w:rPr>
          <w:rFonts w:ascii="Times" w:hAnsi="Times" w:eastAsia="Hiragino Sans W3" w:cs="Times"/>
          <w:i w:val="1"/>
          <w:iCs w:val="1"/>
          <w:sz w:val="22"/>
          <w:szCs w:val="22"/>
          <w:lang w:val="it-IT"/>
          <w:rPrChange w:author="Lorenzo Salvi" w:date="2019-01-17T16:31:07.741599" w:id="941">
            <w:rPr>
              <w:rFonts w:ascii="Times" w:hAnsi="Times" w:eastAsia="Hiragino Sans W3" w:cs="Times"/>
              <w:i/>
              <w:iCs/>
            </w:rPr>
          </w:rPrChange>
        </w:rPr>
        <w:t xml:space="preserve"> tipologia</w:t>
      </w:r>
      <w:r w:rsidRPr="48804F9F">
        <w:rPr>
          <w:rFonts w:ascii="Times" w:hAnsi="Times" w:eastAsia="Hiragino Sans W3" w:cs="Times"/>
          <w:sz w:val="22"/>
          <w:szCs w:val="22"/>
          <w:lang w:val="it-IT"/>
          <w:rPrChange w:author="Lorenzo Salvi" w:date="2019-01-17T16:31:07.741599" w:id="942">
            <w:rPr>
              <w:rFonts w:ascii="Times" w:hAnsi="Times" w:eastAsia="Hiragino Sans W3" w:cs="Times"/>
            </w:rPr>
          </w:rPrChange>
        </w:rPr>
        <w:t xml:space="preserve"> forniscono informazioni dei vari edifici, quindi se sono ospedali, biblioteche, </w:t>
      </w:r>
      <w:proofErr w:type="gramStart"/>
      <w:r w:rsidRPr="48804F9F">
        <w:rPr>
          <w:rFonts w:ascii="Times" w:hAnsi="Times" w:eastAsia="Hiragino Sans W3" w:cs="Times"/>
          <w:sz w:val="22"/>
          <w:szCs w:val="22"/>
          <w:lang w:val="it-IT"/>
          <w:rPrChange w:author="Lorenzo Salvi" w:date="2019-01-17T16:31:07.741599" w:id="943">
            <w:rPr>
              <w:rFonts w:ascii="Times" w:hAnsi="Times" w:eastAsia="Hiragino Sans W3" w:cs="Times"/>
            </w:rPr>
          </w:rPrChange>
        </w:rPr>
        <w:t>ecc...</w:t>
      </w:r>
      <w:proofErr w:type="gramEnd"/>
      <w:r w:rsidRPr="48804F9F">
        <w:rPr>
          <w:rFonts w:ascii="Times" w:hAnsi="Times" w:eastAsia="Hiragino Sans W3" w:cs="Times"/>
          <w:sz w:val="22"/>
          <w:szCs w:val="22"/>
          <w:lang w:val="it-IT"/>
          <w:rPrChange w:author="Lorenzo Salvi" w:date="2019-01-17T16:31:07.741599" w:id="163040373">
            <w:rPr>
              <w:rFonts w:ascii="Times" w:hAnsi="Times" w:eastAsia="Hiragino Sans W3" w:cs="Times"/>
            </w:rPr>
          </w:rPrChange>
        </w:rPr>
        <w:t xml:space="preserve"> . Da tutti questi dati si </w:t>
      </w:r>
      <w:proofErr w:type="spellStart"/>
      <w:r w:rsidRPr="48804F9F">
        <w:rPr>
          <w:rFonts w:ascii="Times" w:hAnsi="Times" w:eastAsia="Hiragino Sans W3" w:cs="Times"/>
          <w:sz w:val="22"/>
          <w:szCs w:val="22"/>
          <w:lang w:val="it-IT"/>
          <w:rPrChange w:author="Lorenzo Salvi" w:date="2019-01-17T16:31:07.741599" w:id="2050286826">
            <w:rPr>
              <w:rFonts w:ascii="Times" w:hAnsi="Times" w:eastAsia="Hiragino Sans W3" w:cs="Times"/>
            </w:rPr>
          </w:rPrChange>
        </w:rPr>
        <w:t xml:space="preserve">potra’</w:t>
      </w:r>
      <w:proofErr w:type="spellEnd"/>
      <w:r w:rsidRPr="48804F9F">
        <w:rPr>
          <w:rFonts w:ascii="Times" w:hAnsi="Times" w:eastAsia="Hiragino Sans W3" w:cs="Times"/>
          <w:sz w:val="22"/>
          <w:szCs w:val="22"/>
          <w:lang w:val="it-IT"/>
          <w:rPrChange w:author="Lorenzo Salvi" w:date="2019-01-17T16:31:07.741599" w:id="944">
            <w:rPr>
              <w:rFonts w:ascii="Times" w:hAnsi="Times" w:eastAsia="Hiragino Sans W3" w:cs="Times"/>
            </w:rPr>
          </w:rPrChange>
        </w:rPr>
        <w:t xml:space="preserve"> distinguere piani che ad esempio hanno codici uguali ma comunque appartengono ad edifici diversi.</w:t>
      </w:r>
    </w:p>
    <w:p xmlns:wp14="http://schemas.microsoft.com/office/word/2010/wordml" w:rsidRPr="00634BB8" w:rsidR="00BC1783" w:rsidP="48804F9F" w:rsidRDefault="00BC1783" w14:paraId="1FFE8C62" wp14:textId="7A4B7AB0">
      <w:pPr>
        <w:spacing w:after="200" w:line="276" w:lineRule="auto"/>
        <w:rPr>
          <w:rFonts w:ascii="Times" w:hAnsi="Times" w:eastAsia="Hiragino Sans W3" w:cs="Times"/>
          <w:sz w:val="22"/>
          <w:szCs w:val="22"/>
          <w:lang w:val="it-IT"/>
          <w:rPrChange w:author="Lorenzo Salvi" w:date="2019-01-17T16:31:07.741599" w:id="945">
            <w:rPr>
              <w:rFonts w:ascii="Times" w:hAnsi="Times" w:eastAsia="Hiragino Sans W3" w:cs="Times"/>
            </w:rPr>
          </w:rPrChange>
        </w:rPr>
        <w:pPrChange w:author="Lorenzo Salvi" w:date="2019-01-17T16:31:07.741599" w:id="2058584851">
          <w:pPr/>
        </w:pPrChange>
      </w:pPr>
      <w:r w:rsidRPr="48804F9F">
        <w:rPr>
          <w:rFonts w:ascii="Times" w:hAnsi="Times" w:eastAsia="Hiragino Sans W3" w:cs="Times"/>
          <w:b w:val="1"/>
          <w:bCs w:val="1"/>
          <w:sz w:val="22"/>
          <w:szCs w:val="22"/>
          <w:lang w:val="it-IT"/>
          <w:rPrChange w:author="Lorenzo Salvi" w:date="2019-01-17T16:31:07.741599" w:id="946">
            <w:rPr>
              <w:rFonts w:ascii="Times" w:hAnsi="Times" w:eastAsia="Hiragino Sans W3" w:cs="Times"/>
              <w:b/>
              <w:bCs/>
            </w:rPr>
          </w:rPrChange>
        </w:rPr>
        <w:t xml:space="preserve">6) </w:t>
      </w:r>
      <w:r w:rsidRPr="48804F9F">
        <w:rPr>
          <w:rFonts w:ascii="Times" w:hAnsi="Times" w:eastAsia="Hiragino Sans W3" w:cs="Times"/>
          <w:sz w:val="22"/>
          <w:szCs w:val="22"/>
          <w:lang w:val="it-IT"/>
          <w:rPrChange w:author="Lorenzo Salvi" w:date="2019-01-17T16:31:07.741599" w:id="947">
            <w:rPr>
              <w:rFonts w:ascii="Times" w:hAnsi="Times" w:eastAsia="Hiragino Sans W3" w:cs="Times"/>
            </w:rPr>
          </w:rPrChange>
        </w:rPr>
        <w:t>I vari edifici poi sono contenuti in aree. Ovvero, associazione</w:t>
      </w:r>
      <w:r w:rsidRPr="48804F9F">
        <w:rPr>
          <w:rFonts w:ascii="Times" w:hAnsi="Times" w:eastAsia="Hiragino Sans W3" w:cs="Times"/>
          <w:b w:val="1"/>
          <w:bCs w:val="1"/>
          <w:sz w:val="22"/>
          <w:szCs w:val="22"/>
          <w:lang w:val="it-IT"/>
          <w:rPrChange w:author="Lorenzo Salvi" w:date="2019-01-17T16:31:07.741599" w:id="948">
            <w:rPr>
              <w:rFonts w:ascii="Times" w:hAnsi="Times" w:eastAsia="Hiragino Sans W3" w:cs="Times"/>
              <w:b/>
              <w:bCs/>
            </w:rPr>
          </w:rPrChange>
        </w:rPr>
        <w:t xml:space="preserve"> EDIFICO </w:t>
      </w:r>
      <w:r w:rsidRPr="48804F9F">
        <w:rPr>
          <w:rFonts w:ascii="Times" w:hAnsi="Times" w:eastAsia="Hiragino Sans W3" w:cs="Times"/>
          <w:sz w:val="22"/>
          <w:szCs w:val="22"/>
          <w:lang w:val="it-IT"/>
          <w:rPrChange w:author="Lorenzo Salvi" w:date="2019-01-17T16:31:07.741599" w:id="949">
            <w:rPr>
              <w:rFonts w:ascii="Times" w:hAnsi="Times" w:eastAsia="Hiragino Sans W3" w:cs="Times"/>
            </w:rPr>
          </w:rPrChange>
        </w:rPr>
        <w:t xml:space="preserve">e </w:t>
      </w:r>
      <w:r w:rsidRPr="48804F9F">
        <w:rPr>
          <w:rFonts w:ascii="Times" w:hAnsi="Times" w:eastAsia="Hiragino Sans W3" w:cs="Times"/>
          <w:b w:val="1"/>
          <w:bCs w:val="1"/>
          <w:sz w:val="22"/>
          <w:szCs w:val="22"/>
          <w:lang w:val="it-IT"/>
          <w:rPrChange w:author="Lorenzo Salvi" w:date="2019-01-17T16:31:07.741599" w:id="950">
            <w:rPr>
              <w:rFonts w:ascii="Times" w:hAnsi="Times" w:eastAsia="Hiragino Sans W3" w:cs="Times"/>
              <w:b/>
              <w:bCs/>
            </w:rPr>
          </w:rPrChange>
        </w:rPr>
        <w:t>AREA</w:t>
      </w:r>
      <w:r w:rsidRPr="48804F9F">
        <w:rPr>
          <w:rFonts w:ascii="Times" w:hAnsi="Times" w:eastAsia="Hiragino Sans W3" w:cs="Times"/>
          <w:sz w:val="22"/>
          <w:szCs w:val="22"/>
          <w:lang w:val="it-IT"/>
          <w:rPrChange w:author="Lorenzo Salvi" w:date="2019-01-17T16:31:07.741599" w:id="951">
            <w:rPr>
              <w:rFonts w:ascii="Times" w:hAnsi="Times" w:eastAsia="Hiragino Sans W3" w:cs="Times"/>
            </w:rPr>
          </w:rPrChange>
        </w:rPr>
        <w:t xml:space="preserve">. Anche qui, ogni area conterrà uno o più edifici (cardinalità </w:t>
      </w:r>
      <w:proofErr w:type="gramStart"/>
      <w:r w:rsidRPr="48804F9F">
        <w:rPr>
          <w:rFonts w:ascii="Times" w:hAnsi="Times" w:eastAsia="Hiragino Sans W3" w:cs="Times"/>
          <w:sz w:val="22"/>
          <w:szCs w:val="22"/>
          <w:lang w:val="it-IT"/>
          <w:rPrChange w:author="Lorenzo Salvi" w:date="2019-01-17T16:31:07.741599" w:id="952">
            <w:rPr>
              <w:rFonts w:ascii="Times" w:hAnsi="Times" w:eastAsia="Hiragino Sans W3" w:cs="Times"/>
            </w:rPr>
          </w:rPrChange>
        </w:rPr>
        <w:t>1,N</w:t>
      </w:r>
      <w:proofErr w:type="gramEnd"/>
      <w:r w:rsidRPr="48804F9F">
        <w:rPr>
          <w:rFonts w:ascii="Times" w:hAnsi="Times" w:eastAsia="Hiragino Sans W3" w:cs="Times"/>
          <w:sz w:val="22"/>
          <w:szCs w:val="22"/>
          <w:lang w:val="it-IT"/>
          <w:rPrChange w:author="Lorenzo Salvi" w:date="2019-01-17T16:31:07.741599" w:id="953">
            <w:rPr>
              <w:rFonts w:ascii="Times" w:hAnsi="Times" w:eastAsia="Hiragino Sans W3" w:cs="Times"/>
            </w:rPr>
          </w:rPrChange>
        </w:rPr>
        <w:t xml:space="preserve">) e ciascun edificio descriverà ogni parte di una zona (cardinalità 1,1). </w:t>
      </w:r>
      <w:r w:rsidRPr="48804F9F">
        <w:rPr>
          <w:rFonts w:ascii="Times" w:hAnsi="Times" w:eastAsia="Hiragino Sans W3" w:cs="Times"/>
          <w:sz w:val="22"/>
          <w:szCs w:val="22"/>
          <w:lang w:val="it-IT"/>
          <w:rPrChange w:author="Lorenzo Salvi" w:date="2019-01-17T16:31:07.741599" w:id="954">
            <w:rPr>
              <w:rFonts w:ascii="Times" w:hAnsi="Times" w:eastAsia="Hiragino Sans W3" w:cs="Times"/>
            </w:rPr>
          </w:rPrChange>
        </w:rPr>
        <w:t xml:space="preserve">L’entità AREA ha come attributi secondari </w:t>
      </w:r>
      <w:r w:rsidRPr="48804F9F">
        <w:rPr>
          <w:rFonts w:ascii="Times" w:hAnsi="Times" w:eastAsia="Hiragino Sans W3" w:cs="Times"/>
          <w:i w:val="1"/>
          <w:iCs w:val="1"/>
          <w:sz w:val="22"/>
          <w:szCs w:val="22"/>
          <w:lang w:val="it-IT"/>
          <w:rPrChange w:author="Lorenzo Salvi" w:date="2019-01-17T16:31:07.741599" w:id="2142885672">
            <w:rPr>
              <w:rFonts w:ascii="Times" w:hAnsi="Times" w:eastAsia="Hiragino Sans W3" w:cs="Times"/>
              <w:i/>
              <w:iCs/>
            </w:rPr>
          </w:rPrChange>
        </w:rPr>
        <w:t xml:space="preserve">nominativo, </w:t>
      </w:r>
      <w:proofErr w:type="spellStart"/>
      <w:r w:rsidRPr="48804F9F">
        <w:rPr>
          <w:rFonts w:ascii="Times" w:hAnsi="Times" w:eastAsia="Hiragino Sans W3" w:cs="Times"/>
          <w:i w:val="1"/>
          <w:iCs w:val="1"/>
          <w:sz w:val="22"/>
          <w:szCs w:val="22"/>
          <w:lang w:val="it-IT"/>
          <w:rPrChange w:author="Lorenzo Salvi" w:date="2019-01-17T16:31:07.741599" w:id="2044545617">
            <w:rPr>
              <w:rFonts w:ascii="Times" w:hAnsi="Times" w:eastAsia="Hiragino Sans W3" w:cs="Times"/>
              <w:i/>
              <w:iCs/>
            </w:rPr>
          </w:rPrChange>
        </w:rPr>
        <w:t>npopolazione</w:t>
      </w:r>
      <w:proofErr w:type="spellEnd"/>
      <w:r w:rsidRPr="48804F9F">
        <w:rPr>
          <w:rFonts w:ascii="Times" w:hAnsi="Times" w:eastAsia="Hiragino Sans W3" w:cs="Times"/>
          <w:i w:val="1"/>
          <w:iCs w:val="1"/>
          <w:sz w:val="22"/>
          <w:szCs w:val="22"/>
          <w:lang w:val="it-IT"/>
          <w:rPrChange w:author="Lorenzo Salvi" w:date="2019-01-17T16:31:07.741599" w:id="955">
            <w:rPr>
              <w:rFonts w:ascii="Times" w:hAnsi="Times" w:eastAsia="Hiragino Sans W3" w:cs="Times"/>
              <w:i/>
              <w:iCs/>
            </w:rPr>
          </w:rPrChange>
        </w:rPr>
        <w:t>, metri quadrati</w:t>
      </w:r>
      <w:r w:rsidRPr="48804F9F">
        <w:rPr>
          <w:rFonts w:ascii="Times" w:hAnsi="Times" w:eastAsia="Hiragino Sans W3" w:cs="Times"/>
          <w:sz w:val="22"/>
          <w:szCs w:val="22"/>
          <w:lang w:val="it-IT"/>
          <w:rPrChange w:author="Lorenzo Salvi" w:date="2019-01-17T16:31:07.741599" w:id="956">
            <w:rPr>
              <w:rFonts w:ascii="Times" w:hAnsi="Times" w:eastAsia="Hiragino Sans W3" w:cs="Times"/>
            </w:rPr>
          </w:rPrChange>
        </w:rPr>
        <w:t xml:space="preserve"> e come attributo principale (chiave primaria) le </w:t>
      </w:r>
      <w:r w:rsidRPr="48804F9F">
        <w:rPr>
          <w:rFonts w:ascii="Times" w:hAnsi="Times" w:eastAsia="Hiragino Sans W3" w:cs="Times"/>
          <w:b w:val="1"/>
          <w:bCs w:val="1"/>
          <w:sz w:val="22"/>
          <w:szCs w:val="22"/>
          <w:lang w:val="it-IT"/>
          <w:rPrChange w:author="Lorenzo Salvi" w:date="2019-01-17T16:31:07.741599" w:id="1922753683">
            <w:rPr>
              <w:rFonts w:ascii="Times" w:hAnsi="Times" w:eastAsia="Hiragino Sans W3" w:cs="Times"/>
              <w:b/>
              <w:bCs/>
            </w:rPr>
          </w:rPrChange>
        </w:rPr>
        <w:t>coordinate</w:t>
      </w:r>
      <w:ins w:author="Lorenzo Salvi" w:date="2019-01-14T14:01:20.6553373" w:id="1992094341">
        <w:r w:rsidRPr="48804F9F" w:rsidR="6D57C0F3">
          <w:rPr>
            <w:rFonts w:ascii="Times" w:hAnsi="Times" w:eastAsia="Hiragino Sans W3" w:cs="Times"/>
            <w:b w:val="1"/>
            <w:bCs w:val="1"/>
            <w:sz w:val="22"/>
            <w:szCs w:val="22"/>
            <w:lang w:val="it-IT"/>
            <w:rPrChange w:author="Lorenzo Salvi" w:date="2019-01-17T16:31:07.741599" w:id="1129293079">
              <w:rPr>
                <w:rFonts w:ascii="Times" w:hAnsi="Times" w:eastAsia="Hiragino Sans W3" w:cs="Times"/>
                <w:b/>
                <w:bCs/>
              </w:rPr>
            </w:rPrChange>
          </w:rPr>
          <w:t xml:space="preserve"> (</w:t>
        </w:r>
        <w:r w:rsidRPr="48804F9F" w:rsidR="6D57C0F3">
          <w:rPr>
            <w:rFonts w:ascii="Times" w:hAnsi="Times" w:eastAsia="Hiragino Sans W3" w:cs="Times"/>
            <w:b w:val="0"/>
            <w:bCs w:val="0"/>
            <w:sz w:val="22"/>
            <w:szCs w:val="22"/>
            <w:lang w:val="it-IT"/>
            <w:rPrChange w:author="Lorenzo Salvi" w:date="2019-01-17T16:31:07.741599" w:id="1079611293">
              <w:rPr>
                <w:rFonts w:ascii="Times" w:hAnsi="Times" w:eastAsia="Hiragino Sans W3" w:cs="Times"/>
                <w:b/>
                <w:bCs/>
              </w:rPr>
            </w:rPrChange>
          </w:rPr>
          <w:t>rappresentate da una stringa</w:t>
        </w:r>
        <w:r w:rsidRPr="48804F9F" w:rsidR="6D57C0F3">
          <w:rPr>
            <w:rFonts w:ascii="Times" w:hAnsi="Times" w:eastAsia="Hiragino Sans W3" w:cs="Times"/>
            <w:b w:val="1"/>
            <w:bCs w:val="1"/>
            <w:sz w:val="22"/>
            <w:szCs w:val="22"/>
            <w:lang w:val="it-IT"/>
            <w:rPrChange w:author="Lorenzo Salvi" w:date="2019-01-17T16:31:07.741599" w:id="957">
              <w:rPr>
                <w:rFonts w:ascii="Times" w:hAnsi="Times" w:eastAsia="Hiragino Sans W3" w:cs="Times"/>
                <w:b/>
                <w:bCs/>
              </w:rPr>
            </w:rPrChange>
          </w:rPr>
          <w:t>)</w:t>
        </w:r>
      </w:ins>
      <w:r w:rsidRPr="48804F9F">
        <w:rPr>
          <w:rFonts w:ascii="Times" w:hAnsi="Times" w:eastAsia="Hiragino Sans W3" w:cs="Times"/>
          <w:sz w:val="22"/>
          <w:szCs w:val="22"/>
          <w:lang w:val="it-IT"/>
          <w:rPrChange w:author="Lorenzo Salvi" w:date="2019-01-17T16:31:07.741599" w:id="958">
            <w:rPr>
              <w:rFonts w:ascii="Times" w:hAnsi="Times" w:eastAsia="Hiragino Sans W3" w:cs="Times"/>
            </w:rPr>
          </w:rPrChange>
        </w:rPr>
        <w:t xml:space="preserve"> di dove si trova. </w:t>
      </w:r>
    </w:p>
    <w:p xmlns:wp14="http://schemas.microsoft.com/office/word/2010/wordml" w:rsidRPr="00634BB8" w:rsidR="00BC1783" w:rsidP="48804F9F" w:rsidRDefault="00BC1783" w14:paraId="0503D7C9" wp14:textId="69729AD8">
      <w:pPr>
        <w:spacing w:after="200" w:line="276" w:lineRule="auto"/>
        <w:rPr>
          <w:rFonts w:ascii="Times" w:hAnsi="Times" w:eastAsia="Hiragino Sans W3" w:cs="Times"/>
          <w:sz w:val="22"/>
          <w:szCs w:val="22"/>
          <w:lang w:val="it-IT"/>
          <w:rPrChange w:author="Lorenzo Salvi" w:date="2019-01-17T16:31:07.741599" w:id="959">
            <w:rPr>
              <w:rFonts w:ascii="Times" w:hAnsi="Times" w:eastAsia="Hiragino Sans W3" w:cs="Times"/>
            </w:rPr>
          </w:rPrChange>
        </w:rPr>
        <w:pPrChange w:author="Lorenzo Salvi" w:date="2019-01-17T16:31:07.741599" w:id="1920411723">
          <w:pPr/>
        </w:pPrChange>
      </w:pPr>
      <w:r w:rsidRPr="48804F9F">
        <w:rPr>
          <w:rFonts w:ascii="Times" w:hAnsi="Times" w:eastAsia="Hiragino Sans W3" w:cs="Times"/>
          <w:b w:val="1"/>
          <w:bCs w:val="1"/>
          <w:sz w:val="22"/>
          <w:szCs w:val="22"/>
          <w:lang w:val="it-IT"/>
          <w:rPrChange w:author="Lorenzo Salvi" w:date="2019-01-17T16:31:07.741599" w:id="960">
            <w:rPr>
              <w:rFonts w:ascii="Times" w:hAnsi="Times" w:eastAsia="Hiragino Sans W3" w:cs="Times"/>
              <w:b/>
              <w:bCs/>
            </w:rPr>
          </w:rPrChange>
        </w:rPr>
        <w:t xml:space="preserve">7) </w:t>
      </w:r>
      <w:r w:rsidRPr="48804F9F">
        <w:rPr>
          <w:rFonts w:ascii="Times" w:hAnsi="Times" w:eastAsia="Hiragino Sans W3" w:cs="Times"/>
          <w:sz w:val="22"/>
          <w:szCs w:val="22"/>
          <w:lang w:val="it-IT"/>
          <w:rPrChange w:author="Lorenzo Salvi" w:date="2019-01-17T16:31:07.741599" w:id="961">
            <w:rPr>
              <w:rFonts w:ascii="Times" w:hAnsi="Times" w:eastAsia="Hiragino Sans W3" w:cs="Times"/>
            </w:rPr>
          </w:rPrChange>
        </w:rPr>
        <w:t xml:space="preserve">Passiamo ora all’entità </w:t>
      </w:r>
      <w:r w:rsidRPr="48804F9F">
        <w:rPr>
          <w:rFonts w:ascii="Times" w:hAnsi="Times" w:eastAsia="Hiragino Sans W3" w:cs="Times"/>
          <w:b w:val="1"/>
          <w:bCs w:val="1"/>
          <w:sz w:val="22"/>
          <w:szCs w:val="22"/>
          <w:lang w:val="it-IT"/>
          <w:rPrChange w:author="Lorenzo Salvi" w:date="2019-01-17T16:31:07.741599" w:id="962">
            <w:rPr>
              <w:rFonts w:ascii="Times" w:hAnsi="Times" w:eastAsia="Hiragino Sans W3" w:cs="Times"/>
              <w:b/>
              <w:bCs/>
            </w:rPr>
          </w:rPrChange>
        </w:rPr>
        <w:t>GESTORE DEI SENSORI</w:t>
      </w:r>
      <w:r w:rsidRPr="48804F9F">
        <w:rPr>
          <w:rFonts w:ascii="Times" w:hAnsi="Times" w:eastAsia="Hiragino Sans W3" w:cs="Times"/>
          <w:sz w:val="22"/>
          <w:szCs w:val="22"/>
          <w:lang w:val="it-IT"/>
          <w:rPrChange w:author="Lorenzo Salvi" w:date="2019-01-17T16:31:07.741599" w:id="963">
            <w:rPr>
              <w:rFonts w:ascii="Times" w:hAnsi="Times" w:eastAsia="Hiragino Sans W3" w:cs="Times"/>
            </w:rPr>
          </w:rPrChange>
        </w:rPr>
        <w:t xml:space="preserve">. Il gestore ha i seguenti attributi: </w:t>
      </w:r>
      <w:r w:rsidRPr="48804F9F">
        <w:rPr>
          <w:rFonts w:ascii="Times" w:hAnsi="Times" w:eastAsia="Hiragino Sans W3" w:cs="Times"/>
          <w:b w:val="1"/>
          <w:bCs w:val="1"/>
          <w:i w:val="1"/>
          <w:iCs w:val="1"/>
          <w:sz w:val="22"/>
          <w:szCs w:val="22"/>
          <w:lang w:val="it-IT"/>
          <w:rPrChange w:author="Lorenzo Salvi" w:date="2019-01-17T16:31:07.741599" w:id="964">
            <w:rPr>
              <w:rFonts w:ascii="Times" w:hAnsi="Times" w:eastAsia="Hiragino Sans W3" w:cs="Times"/>
              <w:b/>
              <w:bCs/>
              <w:i/>
              <w:iCs/>
            </w:rPr>
          </w:rPrChange>
        </w:rPr>
        <w:t>username</w:t>
      </w:r>
      <w:del w:author="Lorenzo Salvi" w:date="2019-01-14T14:01:20.6553373" w:id="1606540358">
        <w:r w:rsidRPr="00634BB8" w:rsidDel="6D57C0F3">
          <w:rPr>
            <w:rFonts w:ascii="Times" w:hAnsi="Times" w:eastAsia="Hiragino Sans W3" w:cs="Times"/>
            <w:i/>
            <w:iCs/>
            <w:lang w:val="it-IT"/>
            <w:rPrChange w:author="Lorenzo Salvi" w:date="2019-01-07T14:25:00Z" w:id="1673706919">
              <w:rPr>
                <w:rFonts w:ascii="Times" w:hAnsi="Times" w:eastAsia="Hiragino Sans W3" w:cs="Times"/>
                <w:i/>
                <w:iCs/>
              </w:rPr>
            </w:rPrChange>
          </w:rPr>
          <w:delText xml:space="preserve">, tipo</w:delText>
        </w:r>
      </w:del>
      <w:r w:rsidRPr="48804F9F">
        <w:rPr>
          <w:rFonts w:ascii="Times" w:hAnsi="Times" w:eastAsia="Hiragino Sans W3" w:cs="Times"/>
          <w:i w:val="1"/>
          <w:iCs w:val="1"/>
          <w:sz w:val="22"/>
          <w:szCs w:val="22"/>
          <w:lang w:val="it-IT"/>
          <w:rPrChange w:author="Lorenzo Salvi" w:date="2019-01-17T16:31:07.741599" w:id="1507759631">
            <w:rPr>
              <w:rFonts w:ascii="Times" w:hAnsi="Times" w:eastAsia="Hiragino Sans W3" w:cs="Times"/>
              <w:i/>
              <w:iCs/>
            </w:rPr>
          </w:rPrChange>
        </w:rPr>
        <w:t xml:space="preserve">, password, </w:t>
      </w:r>
      <w:ins w:author="Lorenzo Salvi" w:date="2019-01-14T14:01:20.6553373" w:id="1063558342">
        <w:r w:rsidRPr="48804F9F" w:rsidR="6D57C0F3">
          <w:rPr>
            <w:rFonts w:ascii="Times" w:hAnsi="Times" w:eastAsia="Hiragino Sans W3" w:cs="Times"/>
            <w:i w:val="1"/>
            <w:iCs w:val="1"/>
            <w:sz w:val="22"/>
            <w:szCs w:val="22"/>
            <w:lang w:val="it-IT"/>
            <w:rPrChange w:author="Lorenzo Salvi" w:date="2019-01-17T16:31:07.741599" w:id="1050085470">
              <w:rPr>
                <w:rFonts w:ascii="Times" w:hAnsi="Times" w:eastAsia="Hiragino Sans W3" w:cs="Times"/>
                <w:i/>
                <w:iCs/>
              </w:rPr>
            </w:rPrChange>
          </w:rPr>
          <w:t xml:space="preserve">tipo, </w:t>
        </w:r>
      </w:ins>
      <w:r w:rsidRPr="48804F9F">
        <w:rPr>
          <w:rFonts w:ascii="Times" w:hAnsi="Times" w:eastAsia="Hiragino Sans W3" w:cs="Times"/>
          <w:i w:val="1"/>
          <w:iCs w:val="1"/>
          <w:sz w:val="22"/>
          <w:szCs w:val="22"/>
          <w:lang w:val="it-IT"/>
          <w:rPrChange w:author="Lorenzo Salvi" w:date="2019-01-17T16:31:07.741599" w:id="24685379">
            <w:rPr>
              <w:rFonts w:ascii="Times" w:hAnsi="Times" w:eastAsia="Hiragino Sans W3" w:cs="Times"/>
              <w:i/>
              <w:iCs/>
            </w:rPr>
          </w:rPrChange>
        </w:rPr>
        <w:t xml:space="preserve">cognome, nome, </w:t>
      </w:r>
      <w:ins w:author="Lorenzo Salvi" w:date="2019-01-14T14:01:20.6553373" w:id="1373539553">
        <w:proofErr w:type="spellStart"/>
        <w:r w:rsidRPr="48804F9F">
          <w:rPr>
            <w:rFonts w:ascii="Times" w:hAnsi="Times" w:eastAsia="Hiragino Sans W3" w:cs="Times"/>
            <w:i w:val="1"/>
            <w:iCs w:val="1"/>
            <w:sz w:val="22"/>
            <w:szCs w:val="22"/>
            <w:lang w:val="it-IT"/>
            <w:rPrChange w:author="Lorenzo Salvi" w:date="2019-01-17T16:31:07.741599" w:id="981108305">
              <w:rPr>
                <w:rFonts w:ascii="Times" w:hAnsi="Times" w:eastAsia="Hiragino Sans W3" w:cs="Times"/>
                <w:i/>
                <w:iCs/>
              </w:rPr>
            </w:rPrChange>
          </w:rPr>
          <w:t>datanascita</w:t>
        </w:r>
        <w:proofErr w:type="spellEnd"/>
      </w:ins>
      <w:del w:author="Lorenzo Salvi" w:date="2019-01-14T14:01:20.6553373" w:id="1758071902">
        <w:r w:rsidRPr="00634BB8" w:rsidDel="6D57C0F3">
          <w:rPr>
            <w:rFonts w:ascii="Times" w:hAnsi="Times" w:eastAsia="Hiragino Sans W3" w:cs="Times"/>
            <w:i/>
            <w:iCs/>
            <w:lang w:val="it-IT"/>
            <w:rPrChange w:author="Lorenzo Salvi" w:date="2019-01-07T14:25:00Z" w:id="2133513952">
              <w:rPr>
                <w:rFonts w:ascii="Times" w:hAnsi="Times" w:eastAsia="Hiragino Sans W3" w:cs="Times"/>
                <w:i/>
                <w:iCs/>
              </w:rPr>
            </w:rPrChange>
          </w:rPr>
          <w:delText xml:space="preserve">data di nascita</w:delText>
        </w:r>
      </w:del>
      <w:r w:rsidRPr="48804F9F">
        <w:rPr>
          <w:rFonts w:ascii="Times" w:hAnsi="Times" w:eastAsia="Hiragino Sans W3" w:cs="Times"/>
          <w:i w:val="1"/>
          <w:iCs w:val="1"/>
          <w:sz w:val="22"/>
          <w:szCs w:val="22"/>
          <w:lang w:val="it-IT"/>
          <w:rPrChange w:author="Lorenzo Salvi" w:date="2019-01-17T16:31:07.741599" w:id="329050546">
            <w:rPr>
              <w:rFonts w:ascii="Times" w:hAnsi="Times" w:eastAsia="Hiragino Sans W3" w:cs="Times"/>
              <w:i/>
              <w:iCs/>
            </w:rPr>
          </w:rPrChange>
        </w:rPr>
        <w:t xml:space="preserve">, </w:t>
      </w:r>
      <w:ins w:author="Lorenzo Salvi" w:date="2019-01-14T14:01:20.6553373" w:id="1826799935">
        <w:proofErr w:type="spellStart"/>
        <w:r w:rsidRPr="48804F9F">
          <w:rPr>
            <w:rFonts w:ascii="Times" w:hAnsi="Times" w:eastAsia="Hiragino Sans W3" w:cs="Times"/>
            <w:i w:val="1"/>
            <w:iCs w:val="1"/>
            <w:sz w:val="22"/>
            <w:szCs w:val="22"/>
            <w:lang w:val="it-IT"/>
            <w:rPrChange w:author="Lorenzo Salvi" w:date="2019-01-17T16:31:07.741599" w:id="1819004857">
              <w:rPr>
                <w:rFonts w:ascii="Times" w:hAnsi="Times" w:eastAsia="Hiragino Sans W3" w:cs="Times"/>
                <w:i/>
                <w:iCs/>
              </w:rPr>
            </w:rPrChange>
          </w:rPr>
          <w:t>luogonascita</w:t>
        </w:r>
        <w:proofErr w:type="spellEnd"/>
      </w:ins>
      <w:del w:author="Lorenzo Salvi" w:date="2019-01-14T14:01:20.6553373" w:id="1804311428">
        <w:r w:rsidRPr="00634BB8" w:rsidDel="6D57C0F3">
          <w:rPr>
            <w:rFonts w:ascii="Times" w:hAnsi="Times" w:eastAsia="Hiragino Sans W3" w:cs="Times"/>
            <w:i/>
            <w:iCs/>
            <w:lang w:val="it-IT"/>
            <w:rPrChange w:author="Lorenzo Salvi" w:date="2019-01-07T14:25:00Z" w:id="769509164">
              <w:rPr>
                <w:rFonts w:ascii="Times" w:hAnsi="Times" w:eastAsia="Hiragino Sans W3" w:cs="Times"/>
                <w:i/>
                <w:iCs/>
              </w:rPr>
            </w:rPrChange>
          </w:rPr>
          <w:delText>luogo di nascita</w:delText>
        </w:r>
      </w:del>
      <w:r w:rsidRPr="48804F9F">
        <w:rPr>
          <w:rFonts w:ascii="Times" w:hAnsi="Times" w:eastAsia="Hiragino Sans W3" w:cs="Times"/>
          <w:i w:val="1"/>
          <w:iCs w:val="1"/>
          <w:sz w:val="22"/>
          <w:szCs w:val="22"/>
          <w:lang w:val="it-IT"/>
          <w:rPrChange w:author="Lorenzo Salvi" w:date="2019-01-17T16:31:07.741599" w:id="965">
            <w:rPr>
              <w:rFonts w:ascii="Times" w:hAnsi="Times" w:eastAsia="Hiragino Sans W3" w:cs="Times"/>
              <w:i/>
              <w:iCs/>
            </w:rPr>
          </w:rPrChange>
        </w:rPr>
        <w:t>, telefono, e-mail</w:t>
      </w:r>
      <w:r w:rsidRPr="48804F9F">
        <w:rPr>
          <w:rFonts w:ascii="Times" w:hAnsi="Times" w:eastAsia="Hiragino Sans W3" w:cs="Times"/>
          <w:sz w:val="22"/>
          <w:szCs w:val="22"/>
          <w:lang w:val="it-IT"/>
          <w:rPrChange w:author="Lorenzo Salvi" w:date="2019-01-17T16:31:07.741599" w:id="966">
            <w:rPr>
              <w:rFonts w:ascii="Times" w:hAnsi="Times" w:eastAsia="Hiragino Sans W3" w:cs="Times"/>
            </w:rPr>
          </w:rPrChange>
        </w:rPr>
        <w:t xml:space="preserve">. In dettaglio, l’attributo </w:t>
      </w:r>
      <w:r w:rsidRPr="48804F9F">
        <w:rPr>
          <w:rFonts w:ascii="Times" w:hAnsi="Times" w:eastAsia="Hiragino Sans W3" w:cs="Times"/>
          <w:b w:val="1"/>
          <w:bCs w:val="1"/>
          <w:i w:val="1"/>
          <w:iCs w:val="1"/>
          <w:sz w:val="22"/>
          <w:szCs w:val="22"/>
          <w:lang w:val="it-IT"/>
          <w:rPrChange w:author="Lorenzo Salvi" w:date="2019-01-17T16:31:07.741599" w:id="967">
            <w:rPr>
              <w:rFonts w:ascii="Times" w:hAnsi="Times" w:eastAsia="Hiragino Sans W3" w:cs="Times"/>
              <w:b/>
              <w:bCs/>
              <w:i/>
              <w:iCs/>
            </w:rPr>
          </w:rPrChange>
        </w:rPr>
        <w:t xml:space="preserve">username </w:t>
      </w:r>
      <w:r w:rsidRPr="48804F9F">
        <w:rPr>
          <w:rFonts w:ascii="Times" w:hAnsi="Times" w:eastAsia="Hiragino Sans W3" w:cs="Times"/>
          <w:sz w:val="22"/>
          <w:szCs w:val="22"/>
          <w:lang w:val="it-IT"/>
          <w:rPrChange w:author="Lorenzo Salvi" w:date="2019-01-17T16:31:07.741599" w:id="968">
            <w:rPr>
              <w:rFonts w:ascii="Times" w:hAnsi="Times" w:eastAsia="Hiragino Sans W3" w:cs="Times"/>
            </w:rPr>
          </w:rPrChange>
        </w:rPr>
        <w:t xml:space="preserve">identifica univocamente tutti i gestori e rappresenta con la </w:t>
      </w:r>
      <w:r w:rsidRPr="48804F9F">
        <w:rPr>
          <w:rFonts w:ascii="Times" w:hAnsi="Times" w:eastAsia="Hiragino Sans W3" w:cs="Times"/>
          <w:i w:val="1"/>
          <w:iCs w:val="1"/>
          <w:sz w:val="22"/>
          <w:szCs w:val="22"/>
          <w:lang w:val="it-IT"/>
          <w:rPrChange w:author="Lorenzo Salvi" w:date="2019-01-17T16:31:07.741599" w:id="969">
            <w:rPr>
              <w:rFonts w:ascii="Times" w:hAnsi="Times" w:eastAsia="Hiragino Sans W3" w:cs="Times"/>
              <w:i/>
              <w:iCs/>
            </w:rPr>
          </w:rPrChange>
        </w:rPr>
        <w:t xml:space="preserve">password </w:t>
      </w:r>
      <w:r w:rsidRPr="48804F9F">
        <w:rPr>
          <w:rFonts w:ascii="Times" w:hAnsi="Times" w:eastAsia="Hiragino Sans W3" w:cs="Times"/>
          <w:sz w:val="22"/>
          <w:szCs w:val="22"/>
          <w:lang w:val="it-IT"/>
          <w:rPrChange w:author="Lorenzo Salvi" w:date="2019-01-17T16:31:07.741599" w:id="970">
            <w:rPr>
              <w:rFonts w:ascii="Times" w:hAnsi="Times" w:eastAsia="Hiragino Sans W3" w:cs="Times"/>
            </w:rPr>
          </w:rPrChange>
        </w:rPr>
        <w:t xml:space="preserve">le credenziali per accedere alla propria area riservata. Mentre l’attributo </w:t>
      </w:r>
      <w:r w:rsidRPr="48804F9F">
        <w:rPr>
          <w:rFonts w:ascii="Times" w:hAnsi="Times" w:eastAsia="Hiragino Sans W3" w:cs="Times"/>
          <w:i w:val="1"/>
          <w:iCs w:val="1"/>
          <w:sz w:val="22"/>
          <w:szCs w:val="22"/>
          <w:lang w:val="it-IT"/>
          <w:rPrChange w:author="Lorenzo Salvi" w:date="2019-01-17T16:31:07.741599" w:id="971">
            <w:rPr>
              <w:rFonts w:ascii="Times" w:hAnsi="Times" w:eastAsia="Hiragino Sans W3" w:cs="Times"/>
              <w:i/>
              <w:iCs/>
            </w:rPr>
          </w:rPrChange>
        </w:rPr>
        <w:t xml:space="preserve">tipo </w:t>
      </w:r>
      <w:r w:rsidRPr="48804F9F">
        <w:rPr>
          <w:rFonts w:ascii="Times" w:hAnsi="Times" w:eastAsia="Hiragino Sans W3" w:cs="Times"/>
          <w:sz w:val="22"/>
          <w:szCs w:val="22"/>
          <w:lang w:val="it-IT"/>
          <w:rPrChange w:author="Lorenzo Salvi" w:date="2019-01-17T16:31:07.741599" w:id="972">
            <w:rPr>
              <w:rFonts w:ascii="Times" w:hAnsi="Times" w:eastAsia="Hiragino Sans W3" w:cs="Times"/>
            </w:rPr>
          </w:rPrChange>
        </w:rPr>
        <w:t>rappresenta la categoria a cui appartengono i gestori: gestore</w:t>
      </w:r>
      <w:r w:rsidRPr="48804F9F">
        <w:rPr>
          <w:rFonts w:ascii="Times" w:hAnsi="Times" w:eastAsia="Hiragino Sans W3" w:cs="Times"/>
          <w:i w:val="1"/>
          <w:iCs w:val="1"/>
          <w:sz w:val="22"/>
          <w:szCs w:val="22"/>
          <w:lang w:val="it-IT"/>
          <w:rPrChange w:author="Lorenzo Salvi" w:date="2019-01-17T16:31:07.741599" w:id="973">
            <w:rPr>
              <w:rFonts w:ascii="Times" w:hAnsi="Times" w:eastAsia="Hiragino Sans W3" w:cs="Times"/>
              <w:i/>
              <w:iCs/>
            </w:rPr>
          </w:rPrChange>
        </w:rPr>
        <w:t xml:space="preserve"> città</w:t>
      </w:r>
      <w:r w:rsidRPr="48804F9F">
        <w:rPr>
          <w:rFonts w:ascii="Times" w:hAnsi="Times" w:eastAsia="Hiragino Sans W3" w:cs="Times"/>
          <w:sz w:val="22"/>
          <w:szCs w:val="22"/>
          <w:lang w:val="it-IT"/>
          <w:rPrChange w:author="Lorenzo Salvi" w:date="2019-01-17T16:31:07.741599" w:id="974">
            <w:rPr>
              <w:rFonts w:ascii="Times" w:hAnsi="Times" w:eastAsia="Hiragino Sans W3" w:cs="Times"/>
            </w:rPr>
          </w:rPrChange>
        </w:rPr>
        <w:t xml:space="preserve">, gestore </w:t>
      </w:r>
      <w:r w:rsidRPr="48804F9F">
        <w:rPr>
          <w:rFonts w:ascii="Times" w:hAnsi="Times" w:eastAsia="Hiragino Sans W3" w:cs="Times"/>
          <w:i w:val="1"/>
          <w:iCs w:val="1"/>
          <w:sz w:val="22"/>
          <w:szCs w:val="22"/>
          <w:lang w:val="it-IT"/>
          <w:rPrChange w:author="Lorenzo Salvi" w:date="2019-01-17T16:31:07.741599" w:id="975">
            <w:rPr>
              <w:rFonts w:ascii="Times" w:hAnsi="Times" w:eastAsia="Hiragino Sans W3" w:cs="Times"/>
              <w:i/>
              <w:iCs/>
            </w:rPr>
          </w:rPrChange>
        </w:rPr>
        <w:t>area</w:t>
      </w:r>
      <w:r w:rsidRPr="48804F9F">
        <w:rPr>
          <w:rFonts w:ascii="Times" w:hAnsi="Times" w:eastAsia="Hiragino Sans W3" w:cs="Times"/>
          <w:sz w:val="22"/>
          <w:szCs w:val="22"/>
          <w:lang w:val="it-IT"/>
          <w:rPrChange w:author="Lorenzo Salvi" w:date="2019-01-17T16:31:07.741599" w:id="976">
            <w:rPr>
              <w:rFonts w:ascii="Times" w:hAnsi="Times" w:eastAsia="Hiragino Sans W3" w:cs="Times"/>
            </w:rPr>
          </w:rPrChange>
        </w:rPr>
        <w:t xml:space="preserve">, gestore </w:t>
      </w:r>
      <w:r w:rsidRPr="48804F9F">
        <w:rPr>
          <w:rFonts w:ascii="Times" w:hAnsi="Times" w:eastAsia="Hiragino Sans W3" w:cs="Times"/>
          <w:i w:val="1"/>
          <w:iCs w:val="1"/>
          <w:sz w:val="22"/>
          <w:szCs w:val="22"/>
          <w:lang w:val="it-IT"/>
          <w:rPrChange w:author="Lorenzo Salvi" w:date="2019-01-17T16:31:07.741599" w:id="977">
            <w:rPr>
              <w:rFonts w:ascii="Times" w:hAnsi="Times" w:eastAsia="Hiragino Sans W3" w:cs="Times"/>
              <w:i/>
              <w:iCs/>
            </w:rPr>
          </w:rPrChange>
        </w:rPr>
        <w:t>edificio</w:t>
      </w:r>
      <w:r w:rsidRPr="48804F9F">
        <w:rPr>
          <w:rFonts w:ascii="Times" w:hAnsi="Times" w:eastAsia="Hiragino Sans W3" w:cs="Times"/>
          <w:sz w:val="22"/>
          <w:szCs w:val="22"/>
          <w:lang w:val="it-IT"/>
          <w:rPrChange w:author="Lorenzo Salvi" w:date="2019-01-17T16:31:07.741599" w:id="978">
            <w:rPr>
              <w:rFonts w:ascii="Times" w:hAnsi="Times" w:eastAsia="Hiragino Sans W3" w:cs="Times"/>
            </w:rPr>
          </w:rPrChange>
        </w:rPr>
        <w:t xml:space="preserve">. I vari gestori devono monitorare la zona d’interesse di loro competenza e quindi vedere in modo semplice ed accurato e con il giusto livello di dettaglio le informazioni rilevanti. </w:t>
      </w:r>
      <w:r w:rsidRPr="48804F9F">
        <w:rPr>
          <w:rFonts w:ascii="Times" w:hAnsi="Times" w:eastAsia="Hiragino Sans W3" w:cs="Times"/>
          <w:sz w:val="22"/>
          <w:szCs w:val="22"/>
          <w:lang w:val="it-IT"/>
          <w:rPrChange w:author="Lorenzo Salvi" w:date="2019-01-17T16:31:07.741599" w:id="979">
            <w:rPr>
              <w:rFonts w:ascii="Times" w:hAnsi="Times" w:eastAsia="Hiragino Sans W3" w:cs="Times"/>
            </w:rPr>
          </w:rPrChange>
        </w:rPr>
        <w:t>Queste due operazioni sono rappresentate dall’associazione “monitorare” tra entità SENSORE ed entità GESTORE DEI SENSORI con cardinalità (</w:t>
      </w:r>
      <w:proofErr w:type="gramStart"/>
      <w:r w:rsidRPr="48804F9F">
        <w:rPr>
          <w:rFonts w:ascii="Times" w:hAnsi="Times" w:eastAsia="Hiragino Sans W3" w:cs="Times"/>
          <w:sz w:val="22"/>
          <w:szCs w:val="22"/>
          <w:lang w:val="it-IT"/>
          <w:rPrChange w:author="Lorenzo Salvi" w:date="2019-01-17T16:31:07.741599" w:id="980">
            <w:rPr>
              <w:rFonts w:ascii="Times" w:hAnsi="Times" w:eastAsia="Hiragino Sans W3" w:cs="Times"/>
            </w:rPr>
          </w:rPrChange>
        </w:rPr>
        <w:t>1,N</w:t>
      </w:r>
      <w:proofErr w:type="gramEnd"/>
      <w:r w:rsidRPr="48804F9F">
        <w:rPr>
          <w:rFonts w:ascii="Times" w:hAnsi="Times" w:eastAsia="Hiragino Sans W3" w:cs="Times"/>
          <w:sz w:val="22"/>
          <w:szCs w:val="22"/>
          <w:lang w:val="it-IT"/>
          <w:rPrChange w:author="Lorenzo Salvi" w:date="2019-01-17T16:31:07.741599" w:id="612433218">
            <w:rPr>
              <w:rFonts w:ascii="Times" w:hAnsi="Times" w:eastAsia="Hiragino Sans W3" w:cs="Times"/>
            </w:rPr>
          </w:rPrChange>
        </w:rPr>
        <w:t xml:space="preserve">) per rappresentare il fatto che i gestori possono monitorare più sensori; e la possibilità da parte dei gestori di eseguire un’operazione di </w:t>
      </w:r>
      <w:proofErr w:type="spellStart"/>
      <w:r w:rsidRPr="48804F9F">
        <w:rPr>
          <w:rFonts w:ascii="Times" w:hAnsi="Times" w:eastAsia="Hiragino Sans W3" w:cs="Times"/>
          <w:sz w:val="22"/>
          <w:szCs w:val="22"/>
          <w:lang w:val="it-IT"/>
          <w:rPrChange w:author="Lorenzo Salvi" w:date="2019-01-17T16:31:07.741599" w:id="362206075">
            <w:rPr>
              <w:rFonts w:ascii="Times" w:hAnsi="Times" w:eastAsia="Hiragino Sans W3" w:cs="Times"/>
            </w:rPr>
          </w:rPrChange>
        </w:rPr>
        <w:t xml:space="preserve">zoom-in,zoom-out</w:t>
      </w:r>
      <w:proofErr w:type="spellEnd"/>
      <w:r w:rsidRPr="48804F9F">
        <w:rPr>
          <w:rFonts w:ascii="Times" w:hAnsi="Times" w:eastAsia="Hiragino Sans W3" w:cs="Times"/>
          <w:sz w:val="22"/>
          <w:szCs w:val="22"/>
          <w:lang w:val="it-IT"/>
          <w:rPrChange w:author="Lorenzo Salvi" w:date="2019-01-17T16:31:07.741599" w:id="981">
            <w:rPr>
              <w:rFonts w:ascii="Times" w:hAnsi="Times" w:eastAsia="Hiragino Sans W3" w:cs="Times"/>
            </w:rPr>
          </w:rPrChange>
        </w:rPr>
        <w:t xml:space="preserve"> sulla zona di loro competenza. </w:t>
      </w:r>
    </w:p>
    <w:p xmlns:wp14="http://schemas.microsoft.com/office/word/2010/wordml" w:rsidRPr="00634BB8" w:rsidR="00BC1783" w:rsidP="48804F9F" w:rsidRDefault="00BC1783" w14:paraId="2535BA26" wp14:textId="77777777">
      <w:pPr>
        <w:spacing w:after="200" w:line="276" w:lineRule="auto"/>
        <w:rPr>
          <w:rFonts w:ascii="Times" w:hAnsi="Times" w:eastAsia="Hiragino Sans W3" w:cs="Times"/>
          <w:sz w:val="22"/>
          <w:szCs w:val="22"/>
          <w:lang w:val="it-IT"/>
          <w:rPrChange w:author="Lorenzo Salvi" w:date="2019-01-17T16:31:07.741599" w:id="982">
            <w:rPr>
              <w:rFonts w:ascii="Times" w:hAnsi="Times" w:eastAsia="Hiragino Sans W3" w:cs="Times"/>
            </w:rPr>
          </w:rPrChange>
        </w:rPr>
        <w:pPrChange w:author="Lorenzo Salvi" w:date="2019-01-17T16:31:07.741599" w:id="97958418">
          <w:pPr/>
        </w:pPrChange>
      </w:pPr>
      <w:r w:rsidRPr="48804F9F">
        <w:rPr>
          <w:rFonts w:ascii="Times" w:hAnsi="Times" w:eastAsia="Hiragino Sans W3" w:cs="Times"/>
          <w:b w:val="1"/>
          <w:bCs w:val="1"/>
          <w:sz w:val="22"/>
          <w:szCs w:val="22"/>
          <w:lang w:val="it-IT"/>
          <w:rPrChange w:author="Lorenzo Salvi" w:date="2019-01-17T16:31:07.741599" w:id="983">
            <w:rPr>
              <w:rFonts w:ascii="Times" w:hAnsi="Times" w:eastAsia="Hiragino Sans W3" w:cs="Times"/>
              <w:b/>
              <w:bCs/>
            </w:rPr>
          </w:rPrChange>
        </w:rPr>
        <w:t xml:space="preserve">8) </w:t>
      </w:r>
      <w:r w:rsidRPr="48804F9F">
        <w:rPr>
          <w:rFonts w:ascii="Times" w:hAnsi="Times" w:eastAsia="Hiragino Sans W3" w:cs="Times"/>
          <w:sz w:val="22"/>
          <w:szCs w:val="22"/>
          <w:lang w:val="it-IT"/>
          <w:rPrChange w:author="Lorenzo Salvi" w:date="2019-01-17T16:31:07.741599" w:id="984">
            <w:rPr>
              <w:rFonts w:ascii="Times" w:hAnsi="Times" w:eastAsia="Hiragino Sans W3" w:cs="Times"/>
            </w:rPr>
          </w:rPrChange>
        </w:rPr>
        <w:t>I gestori non possono comunicare tra di loro. Se si verifica un malfunzionamento di qualunque tipo, il gestore deve comunicarlo agli amministratori del sistema, tramite opportuni</w:t>
      </w:r>
      <w:r w:rsidRPr="48804F9F">
        <w:rPr>
          <w:rFonts w:ascii="Times" w:hAnsi="Times" w:eastAsia="Hiragino Sans W3" w:cs="Times"/>
          <w:b w:val="1"/>
          <w:bCs w:val="1"/>
          <w:sz w:val="22"/>
          <w:szCs w:val="22"/>
          <w:lang w:val="it-IT"/>
          <w:rPrChange w:author="Lorenzo Salvi" w:date="2019-01-17T16:31:07.741599" w:id="985">
            <w:rPr>
              <w:rFonts w:ascii="Times" w:hAnsi="Times" w:eastAsia="Hiragino Sans W3" w:cs="Times"/>
              <w:b/>
              <w:bCs/>
            </w:rPr>
          </w:rPrChange>
        </w:rPr>
        <w:t xml:space="preserve"> TICKET</w:t>
      </w:r>
      <w:r w:rsidRPr="48804F9F">
        <w:rPr>
          <w:rFonts w:ascii="Times" w:hAnsi="Times" w:eastAsia="Hiragino Sans W3" w:cs="Times"/>
          <w:sz w:val="22"/>
          <w:szCs w:val="22"/>
          <w:lang w:val="it-IT"/>
          <w:rPrChange w:author="Lorenzo Salvi" w:date="2019-01-17T16:31:07.741599" w:id="986">
            <w:rPr>
              <w:rFonts w:ascii="Times" w:hAnsi="Times" w:eastAsia="Hiragino Sans W3" w:cs="Times"/>
            </w:rPr>
          </w:rPrChange>
        </w:rPr>
        <w:t xml:space="preserve">. Questa azione </w:t>
      </w:r>
      <w:proofErr w:type="spellStart"/>
      <w:r w:rsidRPr="48804F9F">
        <w:rPr>
          <w:rFonts w:ascii="Times" w:hAnsi="Times" w:eastAsia="Hiragino Sans W3" w:cs="Times"/>
          <w:sz w:val="22"/>
          <w:szCs w:val="22"/>
          <w:lang w:val="it-IT"/>
          <w:rPrChange w:author="Lorenzo Salvi" w:date="2019-01-17T16:31:07.741599" w:id="987">
            <w:rPr>
              <w:rFonts w:ascii="Times" w:hAnsi="Times" w:eastAsia="Hiragino Sans W3" w:cs="Times"/>
            </w:rPr>
          </w:rPrChange>
        </w:rPr>
        <w:t>e’</w:t>
      </w:r>
      <w:proofErr w:type="spellEnd"/>
      <w:r w:rsidRPr="48804F9F">
        <w:rPr>
          <w:rFonts w:ascii="Times" w:hAnsi="Times" w:eastAsia="Hiragino Sans W3" w:cs="Times"/>
          <w:sz w:val="22"/>
          <w:szCs w:val="22"/>
          <w:lang w:val="it-IT"/>
          <w:rPrChange w:author="Lorenzo Salvi" w:date="2019-01-17T16:31:07.741599" w:id="1128014780">
            <w:rPr>
              <w:rFonts w:ascii="Times" w:hAnsi="Times" w:eastAsia="Hiragino Sans W3" w:cs="Times"/>
            </w:rPr>
          </w:rPrChange>
        </w:rPr>
        <w:t xml:space="preserve"> rappresentata dall’associazione “inoltrare” tra entità </w:t>
      </w:r>
      <w:r w:rsidRPr="48804F9F">
        <w:rPr>
          <w:rFonts w:ascii="Times" w:hAnsi="Times" w:eastAsia="Hiragino Sans W3" w:cs="Times"/>
          <w:b w:val="1"/>
          <w:bCs w:val="1"/>
          <w:sz w:val="22"/>
          <w:szCs w:val="22"/>
          <w:lang w:val="it-IT"/>
          <w:rPrChange w:author="Lorenzo Salvi" w:date="2019-01-17T16:31:07.741599" w:id="297394002">
            <w:rPr>
              <w:rFonts w:ascii="Times" w:hAnsi="Times" w:eastAsia="Hiragino Sans W3" w:cs="Times"/>
            </w:rPr>
          </w:rPrChange>
        </w:rPr>
        <w:t xml:space="preserve">GESTORE DEI SENSORI</w:t>
      </w:r>
      <w:r w:rsidRPr="48804F9F">
        <w:rPr>
          <w:rFonts w:ascii="Times" w:hAnsi="Times" w:eastAsia="Hiragino Sans W3" w:cs="Times"/>
          <w:sz w:val="22"/>
          <w:szCs w:val="22"/>
          <w:lang w:val="it-IT"/>
          <w:rPrChange w:author="Lorenzo Salvi" w:date="2019-01-17T16:31:07.741599" w:id="1099818745">
            <w:rPr>
              <w:rFonts w:ascii="Times" w:hAnsi="Times" w:eastAsia="Hiragino Sans W3" w:cs="Times"/>
            </w:rPr>
          </w:rPrChange>
        </w:rPr>
        <w:t xml:space="preserve"> e </w:t>
      </w:r>
      <w:r w:rsidRPr="48804F9F">
        <w:rPr>
          <w:rFonts w:ascii="Times" w:hAnsi="Times" w:eastAsia="Hiragino Sans W3" w:cs="Times"/>
          <w:b w:val="1"/>
          <w:bCs w:val="1"/>
          <w:sz w:val="22"/>
          <w:szCs w:val="22"/>
          <w:lang w:val="it-IT"/>
          <w:rPrChange w:author="Lorenzo Salvi" w:date="2019-01-17T16:31:07.741599" w:id="1759665867">
            <w:rPr>
              <w:rFonts w:ascii="Times" w:hAnsi="Times" w:eastAsia="Hiragino Sans W3" w:cs="Times"/>
            </w:rPr>
          </w:rPrChange>
        </w:rPr>
        <w:t xml:space="preserve">TICKET</w:t>
      </w:r>
      <w:r w:rsidRPr="48804F9F">
        <w:rPr>
          <w:rFonts w:ascii="Times" w:hAnsi="Times" w:eastAsia="Hiragino Sans W3" w:cs="Times"/>
          <w:sz w:val="22"/>
          <w:szCs w:val="22"/>
          <w:lang w:val="it-IT"/>
          <w:rPrChange w:author="Lorenzo Salvi" w:date="2019-01-17T16:31:07.741599" w:id="988">
            <w:rPr>
              <w:rFonts w:ascii="Times" w:hAnsi="Times" w:eastAsia="Hiragino Sans W3" w:cs="Times"/>
            </w:rPr>
          </w:rPrChange>
        </w:rPr>
        <w:t xml:space="preserve">. Associazione con cardinalità (</w:t>
      </w:r>
      <w:proofErr w:type="gramStart"/>
      <w:r w:rsidRPr="48804F9F">
        <w:rPr>
          <w:rFonts w:ascii="Times" w:hAnsi="Times" w:eastAsia="Hiragino Sans W3" w:cs="Times"/>
          <w:sz w:val="22"/>
          <w:szCs w:val="22"/>
          <w:lang w:val="it-IT"/>
          <w:rPrChange w:author="Lorenzo Salvi" w:date="2019-01-17T16:31:07.741599" w:id="989">
            <w:rPr>
              <w:rFonts w:ascii="Times" w:hAnsi="Times" w:eastAsia="Hiragino Sans W3" w:cs="Times"/>
            </w:rPr>
          </w:rPrChange>
        </w:rPr>
        <w:t>0,N</w:t>
      </w:r>
      <w:proofErr w:type="gramEnd"/>
      <w:r w:rsidRPr="48804F9F">
        <w:rPr>
          <w:rFonts w:ascii="Times" w:hAnsi="Times" w:eastAsia="Hiragino Sans W3" w:cs="Times"/>
          <w:sz w:val="22"/>
          <w:szCs w:val="22"/>
          <w:lang w:val="it-IT"/>
          <w:rPrChange w:author="Lorenzo Salvi" w:date="2019-01-17T16:31:07.741599" w:id="990">
            <w:rPr>
              <w:rFonts w:ascii="Times" w:hAnsi="Times" w:eastAsia="Hiragino Sans W3" w:cs="Times"/>
            </w:rPr>
          </w:rPrChange>
        </w:rPr>
        <w:t xml:space="preserve">) per descrivere che i gestori possono inviare più di un ticket e con cardinalità (1,1) per rappresentare il fatto che lo stesso ticket non potrà essere inoltrato da gestori diversi. </w:t>
      </w:r>
    </w:p>
    <w:p xmlns:wp14="http://schemas.microsoft.com/office/word/2010/wordml" w:rsidRPr="00634BB8" w:rsidR="000157E0" w:rsidP="00BC1783" w:rsidRDefault="00BC1783" w14:paraId="5450E999" wp14:textId="523F1D1D">
      <w:pPr>
        <w:pStyle w:val="Paragrafoelenco"/>
        <w:ind w:left="0"/>
        <w:rPr>
          <w:rFonts w:ascii="Cambria" w:hAnsi="Cambria"/>
          <w:sz w:val="24"/>
          <w:szCs w:val="24"/>
          <w:lang w:val="it-IT"/>
          <w:rPrChange w:author="Lorenzo Salvi" w:date="2019-01-07T14:25:00Z" w:id="991">
            <w:rPr>
              <w:rFonts w:ascii="Cambria" w:hAnsi="Cambria"/>
              <w:sz w:val="24"/>
              <w:szCs w:val="24"/>
            </w:rPr>
          </w:rPrChange>
        </w:rPr>
      </w:pPr>
      <w:r w:rsidRPr="48804F9F">
        <w:rPr>
          <w:rFonts w:ascii="Times" w:hAnsi="Times" w:eastAsia="Hiragino Sans W3" w:cs="Times"/>
          <w:b w:val="1"/>
          <w:bCs w:val="1"/>
          <w:sz w:val="22"/>
          <w:szCs w:val="22"/>
          <w:lang w:val="it-IT"/>
          <w:rPrChange w:author="Lorenzo Salvi" w:date="2019-01-17T16:31:07.741599" w:id="992">
            <w:rPr>
              <w:rFonts w:ascii="Times" w:hAnsi="Times" w:eastAsia="Hiragino Sans W3" w:cs="Times"/>
              <w:b/>
              <w:bCs/>
            </w:rPr>
          </w:rPrChange>
        </w:rPr>
        <w:t xml:space="preserve">9) </w:t>
      </w:r>
      <w:r w:rsidRPr="48804F9F">
        <w:rPr>
          <w:rFonts w:ascii="Times" w:hAnsi="Times" w:eastAsia="Hiragino Sans W3" w:cs="Times"/>
          <w:sz w:val="22"/>
          <w:szCs w:val="22"/>
          <w:lang w:val="it-IT"/>
          <w:rPrChange w:author="Lorenzo Salvi" w:date="2019-01-17T16:31:07.741599" w:id="993">
            <w:rPr>
              <w:rFonts w:ascii="Times" w:hAnsi="Times" w:eastAsia="Hiragino Sans W3" w:cs="Times"/>
            </w:rPr>
          </w:rPrChange>
        </w:rPr>
        <w:t>Infine</w:t>
      </w:r>
      <w:r w:rsidRPr="48804F9F">
        <w:rPr>
          <w:rFonts w:ascii="Times" w:hAnsi="Times" w:eastAsia="Hiragino Sans W3" w:cs="Times"/>
          <w:sz w:val="22"/>
          <w:szCs w:val="22"/>
          <w:lang w:val="it-IT"/>
          <w:rPrChange w:author="Lorenzo Salvi" w:date="2019-01-17T16:31:07.741599" w:id="994">
            <w:rPr>
              <w:rFonts w:ascii="Times" w:hAnsi="Times" w:eastAsia="Hiragino Sans W3" w:cs="Times"/>
            </w:rPr>
          </w:rPrChange>
        </w:rPr>
        <w:t xml:space="preserve"> troviamo l’entità </w:t>
      </w:r>
      <w:r w:rsidRPr="48804F9F">
        <w:rPr>
          <w:rFonts w:ascii="Times" w:hAnsi="Times" w:eastAsia="Hiragino Sans W3" w:cs="Times"/>
          <w:b w:val="1"/>
          <w:bCs w:val="1"/>
          <w:sz w:val="22"/>
          <w:szCs w:val="22"/>
          <w:lang w:val="it-IT"/>
          <w:rPrChange w:author="Lorenzo Salvi" w:date="2019-01-17T16:31:07.741599" w:id="995">
            <w:rPr>
              <w:rFonts w:ascii="Times" w:hAnsi="Times" w:eastAsia="Hiragino Sans W3" w:cs="Times"/>
              <w:b/>
              <w:bCs/>
            </w:rPr>
          </w:rPrChange>
        </w:rPr>
        <w:t>AMMINISTRATORE</w:t>
      </w:r>
      <w:r w:rsidRPr="48804F9F">
        <w:rPr>
          <w:rFonts w:ascii="Times" w:hAnsi="Times" w:eastAsia="Hiragino Sans W3" w:cs="Times"/>
          <w:sz w:val="22"/>
          <w:szCs w:val="22"/>
          <w:lang w:val="it-IT"/>
          <w:rPrChange w:author="Lorenzo Salvi" w:date="2019-01-17T16:31:07.741599" w:id="996">
            <w:rPr>
              <w:rFonts w:ascii="Times" w:hAnsi="Times" w:eastAsia="Hiragino Sans W3" w:cs="Times"/>
            </w:rPr>
          </w:rPrChange>
        </w:rPr>
        <w:t xml:space="preserve">, ovvero coloro che devono garantire il corretto funzionamento del sistema. Caratterizzato dai seguenti attributi: </w:t>
      </w:r>
      <w:r w:rsidRPr="48804F9F">
        <w:rPr>
          <w:rFonts w:ascii="Times" w:hAnsi="Times" w:eastAsia="Hiragino Sans W3" w:cs="Times"/>
          <w:b w:val="1"/>
          <w:bCs w:val="1"/>
          <w:i w:val="1"/>
          <w:iCs w:val="1"/>
          <w:sz w:val="22"/>
          <w:szCs w:val="22"/>
          <w:lang w:val="it-IT"/>
          <w:rPrChange w:author="Lorenzo Salvi" w:date="2019-01-17T16:31:07.741599" w:id="997">
            <w:rPr>
              <w:rFonts w:ascii="Times" w:hAnsi="Times" w:eastAsia="Hiragino Sans W3" w:cs="Times"/>
              <w:b/>
              <w:bCs/>
              <w:i/>
              <w:iCs/>
            </w:rPr>
          </w:rPrChange>
        </w:rPr>
        <w:t>username</w:t>
      </w:r>
      <w:r w:rsidRPr="48804F9F">
        <w:rPr>
          <w:rFonts w:ascii="Times" w:hAnsi="Times" w:eastAsia="Hiragino Sans W3" w:cs="Times"/>
          <w:i w:val="1"/>
          <w:iCs w:val="1"/>
          <w:sz w:val="22"/>
          <w:szCs w:val="22"/>
          <w:lang w:val="it-IT"/>
          <w:rPrChange w:author="Lorenzo Salvi" w:date="2019-01-17T16:31:07.741599" w:id="1240820122">
            <w:rPr>
              <w:rFonts w:ascii="Times" w:hAnsi="Times" w:eastAsia="Hiragino Sans W3" w:cs="Times"/>
              <w:i/>
              <w:iCs/>
            </w:rPr>
          </w:rPrChange>
        </w:rPr>
        <w:t xml:space="preserve">, password, cognome, nome, </w:t>
      </w:r>
      <w:ins w:author="Salvatore Salernitano" w:date="2019-01-14T14:03:36.1569543" w:id="2089420639">
        <w:proofErr w:type="spellStart"/>
        <w:r w:rsidRPr="48804F9F">
          <w:rPr>
            <w:rFonts w:ascii="Times" w:hAnsi="Times" w:eastAsia="Hiragino Sans W3" w:cs="Times"/>
            <w:i w:val="1"/>
            <w:iCs w:val="1"/>
            <w:sz w:val="22"/>
            <w:szCs w:val="22"/>
            <w:lang w:val="it-IT"/>
            <w:rPrChange w:author="Lorenzo Salvi" w:date="2019-01-17T16:31:07.741599" w:id="2072262637">
              <w:rPr>
                <w:rFonts w:ascii="Times" w:hAnsi="Times" w:eastAsia="Hiragino Sans W3" w:cs="Times"/>
                <w:i/>
                <w:iCs/>
              </w:rPr>
            </w:rPrChange>
          </w:rPr>
          <w:t>datanascita</w:t>
        </w:r>
        <w:proofErr w:type="spellEnd"/>
      </w:ins>
      <w:del w:author="Salvatore Salernitano" w:date="2019-01-14T14:03:36.1569543" w:id="741082079">
        <w:r w:rsidRPr="7D7C28D9" w:rsidDel="6EEC9972">
          <w:rPr>
            <w:rFonts w:ascii="Times" w:hAnsi="Times" w:eastAsia="Hiragino Sans W3" w:cs="Times"/>
            <w:i w:val="1"/>
            <w:iCs w:val="1"/>
            <w:sz w:val="24"/>
            <w:szCs w:val="24"/>
            <w:lang w:val="it-IT"/>
            <w:rPrChange w:author="Lorenzo Salvi" w:date="2019-01-14T14:02:35.148818" w:id="157628956">
              <w:rPr>
                <w:rFonts w:ascii="Times" w:hAnsi="Times" w:eastAsia="Hiragino Sans W3" w:cs="Times"/>
                <w:i/>
                <w:iCs/>
              </w:rPr>
            </w:rPrChange>
          </w:rPr>
          <w:delText xml:space="preserve">data di nascita</w:delText>
        </w:r>
      </w:del>
      <w:r w:rsidRPr="48804F9F">
        <w:rPr>
          <w:rFonts w:ascii="Times" w:hAnsi="Times" w:eastAsia="Hiragino Sans W3" w:cs="Times"/>
          <w:i w:val="1"/>
          <w:iCs w:val="1"/>
          <w:sz w:val="22"/>
          <w:szCs w:val="22"/>
          <w:lang w:val="it-IT"/>
          <w:rPrChange w:author="Lorenzo Salvi" w:date="2019-01-17T16:31:07.741599" w:id="935871674">
            <w:rPr>
              <w:rFonts w:ascii="Times" w:hAnsi="Times" w:eastAsia="Hiragino Sans W3" w:cs="Times"/>
              <w:i/>
              <w:iCs/>
            </w:rPr>
          </w:rPrChange>
        </w:rPr>
        <w:t xml:space="preserve">, </w:t>
      </w:r>
      <w:ins w:author="Salvatore Salernitano" w:date="2019-01-14T14:03:36.1569543" w:id="1770740607">
        <w:proofErr w:type="spellStart"/>
        <w:r w:rsidRPr="48804F9F">
          <w:rPr>
            <w:rFonts w:ascii="Times" w:hAnsi="Times" w:eastAsia="Hiragino Sans W3" w:cs="Times"/>
            <w:i w:val="1"/>
            <w:iCs w:val="1"/>
            <w:sz w:val="22"/>
            <w:szCs w:val="22"/>
            <w:lang w:val="it-IT"/>
            <w:rPrChange w:author="Lorenzo Salvi" w:date="2019-01-17T16:31:07.741599" w:id="1536566501">
              <w:rPr>
                <w:rFonts w:ascii="Times" w:hAnsi="Times" w:eastAsia="Hiragino Sans W3" w:cs="Times"/>
                <w:i/>
                <w:iCs/>
              </w:rPr>
            </w:rPrChange>
          </w:rPr>
          <w:t>luogonascita</w:t>
        </w:r>
        <w:proofErr w:type="spellEnd"/>
      </w:ins>
      <w:del w:author="Salvatore Salernitano" w:date="2019-01-14T14:03:36.1569543" w:id="1298349260">
        <w:r w:rsidRPr="7D7C28D9" w:rsidDel="6EEC9972">
          <w:rPr>
            <w:rFonts w:ascii="Times" w:hAnsi="Times" w:eastAsia="Hiragino Sans W3" w:cs="Times"/>
            <w:i w:val="1"/>
            <w:iCs w:val="1"/>
            <w:sz w:val="24"/>
            <w:szCs w:val="24"/>
            <w:lang w:val="it-IT"/>
            <w:rPrChange w:author="Lorenzo Salvi" w:date="2019-01-14T14:02:35.148818" w:id="958473259">
              <w:rPr>
                <w:rFonts w:ascii="Times" w:hAnsi="Times" w:eastAsia="Hiragino Sans W3" w:cs="Times"/>
                <w:i/>
                <w:iCs/>
              </w:rPr>
            </w:rPrChange>
          </w:rPr>
          <w:delText xml:space="preserve">luogo di nascita</w:delText>
        </w:r>
      </w:del>
      <w:r w:rsidRPr="48804F9F">
        <w:rPr>
          <w:rFonts w:ascii="Times" w:hAnsi="Times" w:eastAsia="Hiragino Sans W3" w:cs="Times"/>
          <w:i w:val="1"/>
          <w:iCs w:val="1"/>
          <w:sz w:val="22"/>
          <w:szCs w:val="22"/>
          <w:lang w:val="it-IT"/>
          <w:rPrChange w:author="Lorenzo Salvi" w:date="2019-01-17T16:31:07.741599" w:id="99151594">
            <w:rPr>
              <w:rFonts w:ascii="Times" w:hAnsi="Times" w:eastAsia="Hiragino Sans W3" w:cs="Times"/>
              <w:i/>
              <w:iCs/>
            </w:rPr>
          </w:rPrChange>
        </w:rPr>
        <w:t xml:space="preserve">, telefono, e-mail, </w:t>
      </w:r>
      <w:ins w:author="Salvatore Salernitano" w:date="2019-01-14T14:03:36.1569543" w:id="307774979">
        <w:proofErr w:type="spellStart"/>
        <w:r w:rsidRPr="48804F9F">
          <w:rPr>
            <w:rFonts w:ascii="Times" w:hAnsi="Times" w:eastAsia="Hiragino Sans W3" w:cs="Times"/>
            <w:i w:val="1"/>
            <w:iCs w:val="1"/>
            <w:sz w:val="22"/>
            <w:szCs w:val="22"/>
            <w:lang w:val="it-IT"/>
            <w:rPrChange w:author="Lorenzo Salvi" w:date="2019-01-17T16:31:07.741599" w:id="998">
              <w:rPr>
                <w:rFonts w:ascii="Times" w:hAnsi="Times" w:eastAsia="Hiragino Sans W3" w:cs="Times"/>
                <w:i/>
                <w:iCs/>
              </w:rPr>
            </w:rPrChange>
          </w:rPr>
          <w:t>chiavedirecupero</w:t>
        </w:r>
        <w:proofErr w:type="spellEnd"/>
      </w:ins>
      <w:r w:rsidRPr="48804F9F">
        <w:rPr>
          <w:rFonts w:ascii="Times" w:hAnsi="Times" w:eastAsia="Hiragino Sans W3" w:cs="Times"/>
          <w:sz w:val="22"/>
          <w:szCs w:val="22"/>
          <w:lang w:val="it-IT"/>
          <w:rPrChange w:author="Lorenzo Salvi" w:date="2019-01-17T16:31:07.741599" w:id="999">
            <w:rPr>
              <w:rFonts w:ascii="Times" w:hAnsi="Times" w:eastAsia="Hiragino Sans W3" w:cs="Times"/>
            </w:rPr>
          </w:rPrChange>
        </w:rPr>
        <w:t xml:space="preserve">. La chiave primaria </w:t>
      </w:r>
      <w:proofErr w:type="spellStart"/>
      <w:r w:rsidRPr="48804F9F">
        <w:rPr>
          <w:rFonts w:ascii="Times" w:hAnsi="Times" w:eastAsia="Hiragino Sans W3" w:cs="Times"/>
          <w:sz w:val="22"/>
          <w:szCs w:val="22"/>
          <w:lang w:val="it-IT"/>
          <w:rPrChange w:author="Lorenzo Salvi" w:date="2019-01-17T16:31:07.741599" w:id="1000">
            <w:rPr>
              <w:rFonts w:ascii="Times" w:hAnsi="Times" w:eastAsia="Hiragino Sans W3" w:cs="Times"/>
            </w:rPr>
          </w:rPrChange>
        </w:rPr>
        <w:t>e’</w:t>
      </w:r>
      <w:proofErr w:type="spellEnd"/>
      <w:r w:rsidRPr="48804F9F">
        <w:rPr>
          <w:rFonts w:ascii="Times" w:hAnsi="Times" w:eastAsia="Hiragino Sans W3" w:cs="Times"/>
          <w:sz w:val="22"/>
          <w:szCs w:val="22"/>
          <w:lang w:val="it-IT"/>
          <w:rPrChange w:author="Lorenzo Salvi" w:date="2019-01-17T16:31:07.741599" w:id="1001">
            <w:rPr>
              <w:rFonts w:ascii="Times" w:hAnsi="Times" w:eastAsia="Hiragino Sans W3" w:cs="Times"/>
            </w:rPr>
          </w:rPrChange>
        </w:rPr>
        <w:t xml:space="preserve"> rappresentata dall’</w:t>
      </w:r>
      <w:r w:rsidRPr="48804F9F">
        <w:rPr>
          <w:rFonts w:ascii="Times" w:hAnsi="Times" w:eastAsia="Hiragino Sans W3" w:cs="Times"/>
          <w:i w:val="1"/>
          <w:iCs w:val="1"/>
          <w:sz w:val="22"/>
          <w:szCs w:val="22"/>
          <w:lang w:val="it-IT"/>
          <w:rPrChange w:author="Lorenzo Salvi" w:date="2019-01-17T16:31:07.741599" w:id="1002">
            <w:rPr>
              <w:rFonts w:ascii="Times" w:hAnsi="Times" w:eastAsia="Hiragino Sans W3" w:cs="Times"/>
              <w:i/>
              <w:iCs/>
            </w:rPr>
          </w:rPrChange>
        </w:rPr>
        <w:t>username</w:t>
      </w:r>
      <w:r w:rsidRPr="48804F9F">
        <w:rPr>
          <w:rFonts w:ascii="Times" w:hAnsi="Times" w:eastAsia="Hiragino Sans W3" w:cs="Times"/>
          <w:sz w:val="22"/>
          <w:szCs w:val="22"/>
          <w:lang w:val="it-IT"/>
          <w:rPrChange w:author="Lorenzo Salvi" w:date="2019-01-17T16:31:07.741599" w:id="1003">
            <w:rPr>
              <w:rFonts w:ascii="Times" w:hAnsi="Times" w:eastAsia="Hiragino Sans W3" w:cs="Times"/>
            </w:rPr>
          </w:rPrChange>
        </w:rPr>
        <w:t xml:space="preserve">. L’attributo chiave di recupero, specifica che nel caso in cui un amministratore perde un dato tra username e password sia possibile recuperarlo</w:t>
      </w:r>
      <w:del w:author="Salvatore Salernitano" w:date="2019-01-14T14:04:36.6169429" w:id="1837362052">
        <w:r w:rsidRPr="7D7C28D9" w:rsidDel="5D6BE3B7">
          <w:rPr>
            <w:rFonts w:ascii="Times" w:hAnsi="Times" w:eastAsia="Hiragino Sans W3" w:cs="Times"/>
            <w:sz w:val="24"/>
            <w:szCs w:val="24"/>
            <w:lang w:val="it-IT"/>
            <w:rPrChange w:author="Lorenzo Salvi" w:date="2019-01-14T14:02:35.148818" w:id="1754503907">
              <w:rPr>
                <w:rFonts w:ascii="Times" w:hAnsi="Times" w:eastAsia="Hiragino Sans W3" w:cs="Times"/>
              </w:rPr>
            </w:rPrChange>
          </w:rPr>
          <w:delText xml:space="preserve"> o quantomeno </w:delText>
        </w:r>
        <w:r w:rsidRPr="7D7C28D9" w:rsidDel="5D6BE3B7">
          <w:rPr>
            <w:rFonts w:ascii="Times" w:hAnsi="Times" w:eastAsia="Hiragino Sans W3" w:cs="Times"/>
            <w:sz w:val="24"/>
            <w:szCs w:val="24"/>
            <w:lang w:val="it-IT"/>
            <w:rPrChange w:author="Lorenzo Salvi" w:date="2019-01-14T14:02:35.148818" w:id="848926201">
              <w:rPr>
                <w:rFonts w:ascii="Times" w:hAnsi="Times" w:eastAsia="Hiragino Sans W3" w:cs="Times"/>
              </w:rPr>
            </w:rPrChange>
          </w:rPr>
          <w:delText xml:space="preserve">cambiarlo</w:delText>
        </w:r>
      </w:del>
      <w:r w:rsidRPr="48804F9F">
        <w:rPr>
          <w:rFonts w:ascii="Times" w:hAnsi="Times" w:eastAsia="Hiragino Sans W3" w:cs="Times"/>
          <w:sz w:val="22"/>
          <w:szCs w:val="22"/>
          <w:lang w:val="it-IT"/>
          <w:rPrChange w:author="Lorenzo Salvi" w:date="2019-01-17T16:31:07.741599" w:id="1577093854">
            <w:rPr>
              <w:rFonts w:ascii="Times" w:hAnsi="Times" w:eastAsia="Hiragino Sans W3" w:cs="Times"/>
            </w:rPr>
          </w:rPrChange>
        </w:rPr>
        <w:t xml:space="preserve">. Come abbiamo accennato poco prima, l’amministratore deve gestire i ticket che riceve dai vari gestori. Ciò è specificato dall’associazione “gestire” tra entità </w:t>
      </w:r>
      <w:r w:rsidRPr="48804F9F">
        <w:rPr>
          <w:rFonts w:ascii="Times" w:hAnsi="Times" w:eastAsia="Hiragino Sans W3" w:cs="Times"/>
          <w:b w:val="1"/>
          <w:bCs w:val="1"/>
          <w:sz w:val="22"/>
          <w:szCs w:val="22"/>
          <w:lang w:val="it-IT"/>
          <w:rPrChange w:author="Lorenzo Salvi" w:date="2019-01-17T16:31:07.741599" w:id="54173575">
            <w:rPr>
              <w:rFonts w:ascii="Times" w:hAnsi="Times" w:eastAsia="Hiragino Sans W3" w:cs="Times"/>
            </w:rPr>
          </w:rPrChange>
        </w:rPr>
        <w:t>TICKET</w:t>
      </w:r>
      <w:r w:rsidRPr="48804F9F">
        <w:rPr>
          <w:rFonts w:ascii="Times" w:hAnsi="Times" w:eastAsia="Hiragino Sans W3" w:cs="Times"/>
          <w:sz w:val="22"/>
          <w:szCs w:val="22"/>
          <w:lang w:val="it-IT"/>
          <w:rPrChange w:author="Lorenzo Salvi" w:date="2019-01-17T16:31:07.741599" w:id="1956725501">
            <w:rPr>
              <w:rFonts w:ascii="Times" w:hAnsi="Times" w:eastAsia="Hiragino Sans W3" w:cs="Times"/>
            </w:rPr>
          </w:rPrChange>
        </w:rPr>
        <w:t xml:space="preserve"> e </w:t>
      </w:r>
      <w:r w:rsidRPr="48804F9F">
        <w:rPr>
          <w:rFonts w:ascii="Times" w:hAnsi="Times" w:eastAsia="Hiragino Sans W3" w:cs="Times"/>
          <w:b w:val="1"/>
          <w:bCs w:val="1"/>
          <w:sz w:val="22"/>
          <w:szCs w:val="22"/>
          <w:lang w:val="it-IT"/>
          <w:rPrChange w:author="Lorenzo Salvi" w:date="2019-01-17T16:31:07.741599" w:id="1878139217">
            <w:rPr>
              <w:rFonts w:ascii="Times" w:hAnsi="Times" w:eastAsia="Hiragino Sans W3" w:cs="Times"/>
            </w:rPr>
          </w:rPrChange>
        </w:rPr>
        <w:t>AMMINISTRATORE</w:t>
      </w:r>
      <w:r w:rsidRPr="48804F9F">
        <w:rPr>
          <w:rFonts w:ascii="Times" w:hAnsi="Times" w:eastAsia="Hiragino Sans W3" w:cs="Times"/>
          <w:sz w:val="22"/>
          <w:szCs w:val="22"/>
          <w:lang w:val="it-IT"/>
          <w:rPrChange w:author="Lorenzo Salvi" w:date="2019-01-17T16:31:07.741599" w:id="1004">
            <w:rPr>
              <w:rFonts w:ascii="Times" w:hAnsi="Times" w:eastAsia="Hiragino Sans W3" w:cs="Times"/>
            </w:rPr>
          </w:rPrChange>
        </w:rPr>
        <w:lastRenderedPageBreak/>
        <w:t>. Anche qui le cardinalità (1,1) ed (</w:t>
      </w:r>
      <w:proofErr w:type="gramStart"/>
      <w:r w:rsidRPr="48804F9F">
        <w:rPr>
          <w:rFonts w:ascii="Times" w:hAnsi="Times" w:eastAsia="Hiragino Sans W3" w:cs="Times"/>
          <w:sz w:val="22"/>
          <w:szCs w:val="22"/>
          <w:lang w:val="it-IT"/>
          <w:rPrChange w:author="Lorenzo Salvi" w:date="2019-01-17T16:31:07.741599" w:id="1005">
            <w:rPr>
              <w:rFonts w:ascii="Times" w:hAnsi="Times" w:eastAsia="Hiragino Sans W3" w:cs="Times"/>
            </w:rPr>
          </w:rPrChange>
        </w:rPr>
        <w:t>1,N</w:t>
      </w:r>
      <w:proofErr w:type="gramEnd"/>
      <w:r w:rsidRPr="48804F9F">
        <w:rPr>
          <w:rFonts w:ascii="Times" w:hAnsi="Times" w:eastAsia="Hiragino Sans W3" w:cs="Times"/>
          <w:sz w:val="22"/>
          <w:szCs w:val="22"/>
          <w:lang w:val="it-IT"/>
          <w:rPrChange w:author="Lorenzo Salvi" w:date="2019-01-17T16:31:07.741599" w:id="1006">
            <w:rPr>
              <w:rFonts w:ascii="Times" w:hAnsi="Times" w:eastAsia="Hiragino Sans W3" w:cs="Times"/>
            </w:rPr>
          </w:rPrChange>
        </w:rPr>
        <w:t>) rappresentano il fatto che uno stesso ticket non può essere gestito da più amministratori ma comunque un amministratore può ricevere e gestire più di un ticket.</w:t>
      </w:r>
    </w:p>
    <w:p xmlns:wp14="http://schemas.microsoft.com/office/word/2010/wordml" w:rsidRPr="00634BB8" w:rsidR="000157E0" w:rsidDel="7F7A3394" w:rsidP="000157E0" w:rsidRDefault="000157E0" w14:paraId="0C6C2CD5" wp14:textId="77777777">
      <w:pPr>
        <w:rPr>
          <w:del w:author="Salvatore Salernitano" w:date="2019-01-10T11:09:30.990991" w:id="2146728452"/>
          <w:lang w:val="it-IT"/>
          <w:rPrChange w:author="Lorenzo Salvi" w:date="2019-01-07T14:25:00Z" w:id="1007">
            <w:rPr/>
          </w:rPrChange>
        </w:rPr>
      </w:pPr>
    </w:p>
    <w:p xmlns:wp14="http://schemas.microsoft.com/office/word/2010/wordml" w:rsidRPr="00634BB8" w:rsidR="00EC7A0C" w:rsidDel="7F7A3394" w:rsidP="009131BF" w:rsidRDefault="00EC7A0C" w14:paraId="709E88E4" wp14:textId="77777777">
      <w:pPr>
        <w:pStyle w:val="Paragrafoelenco"/>
        <w:ind w:left="0"/>
        <w:rPr>
          <w:del w:author="Salvatore Salernitano" w:date="2019-01-10T11:09:30.990991" w:id="147186984"/>
          <w:rFonts w:ascii="Cambria" w:hAnsi="Cambria"/>
          <w:sz w:val="24"/>
          <w:szCs w:val="24"/>
          <w:lang w:val="it-IT"/>
          <w:rPrChange w:author="Lorenzo Salvi" w:date="2019-01-07T14:25:00Z" w:id="1008">
            <w:rPr>
              <w:rFonts w:ascii="Cambria" w:hAnsi="Cambria"/>
              <w:sz w:val="24"/>
              <w:szCs w:val="24"/>
            </w:rPr>
          </w:rPrChange>
        </w:rPr>
      </w:pPr>
    </w:p>
    <w:p xmlns:wp14="http://schemas.microsoft.com/office/word/2010/wordml" w:rsidRPr="00634BB8" w:rsidR="00E04CD9" w:rsidDel="7F7A3394" w:rsidP="009131BF" w:rsidRDefault="00E04CD9" w14:paraId="508C98E9" wp14:textId="77777777">
      <w:pPr>
        <w:pStyle w:val="Paragrafoelenco"/>
        <w:ind w:left="0"/>
        <w:rPr>
          <w:del w:author="Salvatore Salernitano" w:date="2019-01-10T11:09:30.990991" w:id="1637695798"/>
          <w:rFonts w:ascii="Cambria" w:hAnsi="Cambria"/>
          <w:sz w:val="24"/>
          <w:szCs w:val="24"/>
          <w:lang w:val="it-IT"/>
          <w:rPrChange w:author="Lorenzo Salvi" w:date="2019-01-07T14:25:00Z" w:id="1009">
            <w:rPr>
              <w:rFonts w:ascii="Cambria" w:hAnsi="Cambria"/>
              <w:sz w:val="24"/>
              <w:szCs w:val="24"/>
            </w:rPr>
          </w:rPrChange>
        </w:rPr>
      </w:pPr>
    </w:p>
    <w:p xmlns:wp14="http://schemas.microsoft.com/office/word/2010/wordml" w:rsidRPr="00E75697" w:rsidR="00E75697" w:rsidP="05292168" w:rsidRDefault="005B12E3" w14:paraId="4D5C40D9" wp14:textId="2001761B">
      <w:pPr>
        <w:pStyle w:val="Titolo"/>
        <w:rPr>
          <w:noProof/>
          <w:rPrChange w:author="Salvatore Salernitano" w:date="2019-01-17T09:27:59.0486726" w:id="2061214029">
            <w:rPr/>
          </w:rPrChange>
        </w:rPr>
        <w:pPrChange w:author="Salvatore Salernitano" w:date="2019-01-17T09:27:59.0486726" w:id="543865383">
          <w:pPr>
            <w:pStyle w:val="Titolo"/>
          </w:pPr>
        </w:pPrChange>
      </w:pPr>
      <w:del w:author="Salvatore Salernitano" w:date="2019-01-10T11:09:30.990991" w:id="1154417073">
        <w:r w:rsidRPr="00634BB8" w:rsidDel="7F7A3394">
          <w:rPr>
            <w:noProof/>
            <w:lang w:val="en-GB"/>
            <w:rPrChange w:author="Lorenzo Salvi" w:date="2019-01-07T14:27:00Z" w:id="1010">
              <w:rPr>
                <w:noProof/>
              </w:rPr>
            </w:rPrChange>
          </w:rPr>
          <w:br w:type="page"/>
        </w:r>
      </w:del>
      <w:r w:rsidR="00BD56BD">
        <w:rPr>
          <w:noProof/>
        </w:rPr>
        <w:lastRenderedPageBreak/>
        <w:t>D</w:t>
      </w:r>
      <w:r w:rsidRPr="00BF620D" w:rsidR="00E75697">
        <w:rPr>
          <w:noProof/>
        </w:rPr>
        <w:t>. Class Diagram of the implemented System</w:t>
      </w:r>
    </w:p>
    <w:p xmlns:wp14="http://schemas.microsoft.com/office/word/2010/wordml" w:rsidRPr="00634BB8" w:rsidR="00D54DDA" w:rsidP="00D54DDA" w:rsidRDefault="00D54DDA" w14:paraId="4EF8B2B2" wp14:textId="77777777">
      <w:pPr>
        <w:rPr>
          <w:rFonts w:ascii="Times" w:hAnsi="Times" w:eastAsia="Hiragino Sans W3" w:cs="Times"/>
          <w:lang w:val="it-IT"/>
          <w:rPrChange w:author="Lorenzo Salvi" w:date="2019-01-07T14:25:00Z" w:id="1011">
            <w:rPr>
              <w:rFonts w:ascii="Times" w:hAnsi="Times" w:eastAsia="Hiragino Sans W3" w:cs="Times"/>
            </w:rPr>
          </w:rPrChange>
        </w:rPr>
      </w:pPr>
      <w:r w:rsidRPr="00634BB8">
        <w:rPr>
          <w:rFonts w:ascii="Times" w:hAnsi="Times" w:eastAsia="Hiragino Sans W3" w:cs="Times"/>
          <w:lang w:val="it-IT"/>
          <w:rPrChange w:author="Lorenzo Salvi" w:date="2019-01-07T14:25:00Z" w:id="1012">
            <w:rPr>
              <w:rFonts w:ascii="Times" w:hAnsi="Times" w:eastAsia="Hiragino Sans W3" w:cs="Times"/>
            </w:rPr>
          </w:rPrChange>
        </w:rPr>
        <w:t xml:space="preserve">Il team ha deciso di utilizzare </w:t>
      </w:r>
      <w:r w:rsidRPr="00634BB8">
        <w:rPr>
          <w:rFonts w:ascii="Times" w:hAnsi="Times" w:eastAsia="Hiragino Sans W3" w:cs="Times"/>
          <w:b/>
          <w:bCs/>
          <w:lang w:val="it-IT"/>
          <w:rPrChange w:author="Lorenzo Salvi" w:date="2019-01-07T14:25:00Z" w:id="1013">
            <w:rPr>
              <w:rFonts w:ascii="Times" w:hAnsi="Times" w:eastAsia="Hiragino Sans W3" w:cs="Times"/>
              <w:b/>
              <w:bCs/>
            </w:rPr>
          </w:rPrChange>
        </w:rPr>
        <w:t>draw.io</w:t>
      </w:r>
      <w:r w:rsidRPr="00634BB8">
        <w:rPr>
          <w:rFonts w:ascii="Times" w:hAnsi="Times" w:eastAsia="Hiragino Sans W3" w:cs="Times"/>
          <w:lang w:val="it-IT"/>
          <w:rPrChange w:author="Lorenzo Salvi" w:date="2019-01-07T14:25:00Z" w:id="1014">
            <w:rPr>
              <w:rFonts w:ascii="Times" w:hAnsi="Times" w:eastAsia="Hiragino Sans W3" w:cs="Times"/>
            </w:rPr>
          </w:rPrChange>
        </w:rPr>
        <w:t xml:space="preserve"> per la realizzazione del Class Diagram:</w:t>
      </w:r>
    </w:p>
    <w:p xmlns:wp14="http://schemas.microsoft.com/office/word/2010/wordml" w:rsidRPr="00D54DDA" w:rsidR="00D54DDA" w:rsidP="7A0E82D1" w:rsidRDefault="00D54DDA" w14:paraId="779F8E76" wp14:textId="52CD2E10">
      <w:pPr>
        <w:widowControl w:val="0"/>
        <w:autoSpaceDE w:val="0"/>
        <w:autoSpaceDN w:val="0"/>
        <w:adjustRightInd w:val="0"/>
        <w:rPr>
          <w:rFonts w:ascii="Times" w:hAnsi="Times" w:eastAsia="Hiragino Sans W3" w:cs="Times"/>
        </w:rPr>
      </w:pPr>
      <w:del w:author="Salvatore Salernitano" w:date="2019-01-16T15:27:36.7399401" w:id="1908902464">
        <w:r w:rsidRPr="00D54DDA" w:rsidDel="7A0E82D1">
          <w:rPr>
            <w:noProof/>
          </w:rPr>
          <w:drawing>
            <wp:inline xmlns:wp14="http://schemas.microsoft.com/office/word/2010/wordprocessingDrawing" distT="0" distB="0" distL="0" distR="0" wp14:anchorId="1BAC0787" wp14:editId="31A97A0B">
              <wp:extent cx="6449060" cy="4581519"/>
              <wp:effectExtent l="0" t="0" r="0" b="0"/>
              <wp:docPr id="1538123688" name="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pic:cNvPicPr/>
                    </pic:nvPicPr>
                    <pic:blipFill>
                      <a:blip r:embed="rId21">
                        <a:extLst>
                          <a:ext uri="{28A0092B-C50C-407E-A947-70E740481C1C}">
                            <a14:useLocalDpi xmlns:a14="http://schemas.microsoft.com/office/drawing/2010/main" val="0"/>
                          </a:ext>
                        </a:extLst>
                      </a:blip>
                      <a:stretch>
                        <a:fillRect/>
                      </a:stretch>
                    </pic:blipFill>
                    <pic:spPr>
                      <a:xfrm>
                        <a:off x="0" y="0"/>
                        <a:ext cx="6452153" cy="4583716"/>
                      </a:xfrm>
                      <a:prstGeom prst="rect">
                        <a:avLst/>
                      </a:prstGeom>
                    </pic:spPr>
                  </pic:pic>
                </a:graphicData>
              </a:graphic>
            </wp:inline>
          </w:drawing>
        </w:r>
      </w:del>
      <w:ins w:author="Salvatore Salernitano" w:date="2019-01-16T15:27:36.7399401" w:id="87328070">
        <w:r>
          <w:drawing>
            <wp:inline xmlns:wp14="http://schemas.microsoft.com/office/word/2010/wordprocessingDrawing" wp14:editId="36011B9D" wp14:anchorId="00471822">
              <wp:extent cx="5429250" cy="3461147"/>
              <wp:effectExtent l="0" t="0" r="0" b="0"/>
              <wp:docPr id="82397725" name="Immagine" descr="" title=""/>
              <wp:cNvGraphicFramePr>
                <a:graphicFrameLocks noChangeAspect="1"/>
              </wp:cNvGraphicFramePr>
              <a:graphic>
                <a:graphicData uri="http://schemas.openxmlformats.org/drawingml/2006/picture">
                  <pic:pic>
                    <pic:nvPicPr>
                      <pic:cNvPr id="0" name="Immagine"/>
                      <pic:cNvPicPr/>
                    </pic:nvPicPr>
                    <pic:blipFill>
                      <a:blip r:embed="Rc1f4226cc35b4e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29250" cy="3461147"/>
                      </a:xfrm>
                      <a:prstGeom prst="rect">
                        <a:avLst/>
                      </a:prstGeom>
                    </pic:spPr>
                  </pic:pic>
                </a:graphicData>
              </a:graphic>
            </wp:inline>
          </w:drawing>
        </w:r>
      </w:ins>
    </w:p>
    <w:p xmlns:wp14="http://schemas.microsoft.com/office/word/2010/wordml" w:rsidRPr="00D54DDA" w:rsidR="00D54DDA" w:rsidP="00D54DDA" w:rsidRDefault="00D54DDA" w14:paraId="5F2A4A5C" wp14:textId="7D8917C1">
      <w:pPr>
        <w:widowControl w:val="0"/>
        <w:autoSpaceDE w:val="0"/>
        <w:autoSpaceDN w:val="0"/>
        <w:adjustRightInd w:val="0"/>
        <w:jc w:val="center"/>
        <w:rPr>
          <w:rFonts w:eastAsia="Hiragino Sans W3"/>
        </w:rPr>
      </w:pPr>
      <w:r w:rsidRPr="6D54DA3F">
        <w:rPr>
          <w:rFonts w:eastAsia="Hiragino Sans W3"/>
          <w:b w:val="1"/>
          <w:bCs w:val="1"/>
          <w:i w:val="1"/>
          <w:iCs w:val="1"/>
        </w:rPr>
        <w:t>Fig.</w:t>
      </w:r>
      <w:ins w:author="Salvatore Salernitano" w:date="2019-01-17T11:04:32.4355376" w:id="1304146075">
        <w:r w:rsidRPr="6D54DA3F" w:rsidR="6D54DA3F">
          <w:rPr>
            <w:rFonts w:eastAsia="Hiragino Sans W3"/>
            <w:b w:val="1"/>
            <w:bCs w:val="1"/>
            <w:i w:val="1"/>
            <w:iCs w:val="1"/>
          </w:rPr>
          <w:t>23</w:t>
        </w:r>
      </w:ins>
      <w:del w:author="Salvatore Salernitano" w:date="2019-01-17T11:04:32.4355376" w:id="849752413">
        <w:r w:rsidRPr="00D54DDA" w:rsidDel="6D54DA3F">
          <w:rPr>
            <w:rFonts w:eastAsia="Hiragino Sans W3"/>
            <w:b/>
            <w:bCs/>
            <w:i/>
            <w:iCs/>
          </w:rPr>
          <w:delText xml:space="preserve">14</w:delText>
        </w:r>
      </w:del>
      <w:r w:rsidRPr="6D54DA3F">
        <w:rPr>
          <w:rFonts w:eastAsia="Hiragino Sans W3"/>
          <w:b w:val="1"/>
          <w:bCs w:val="1"/>
          <w:i w:val="1"/>
          <w:iCs w:val="1"/>
        </w:rPr>
        <w:t xml:space="preserve">: Class Diagram </w:t>
      </w:r>
      <w:proofErr w:type="spellStart"/>
      <w:r w:rsidRPr="6D54DA3F">
        <w:rPr>
          <w:rFonts w:eastAsia="Hiragino Sans W3"/>
          <w:b w:val="1"/>
          <w:bCs w:val="1"/>
          <w:i w:val="1"/>
          <w:iCs w:val="1"/>
        </w:rPr>
        <w:t>Monitoraggio</w:t>
      </w:r>
      <w:proofErr w:type="spellEnd"/>
      <w:r w:rsidRPr="6D54DA3F">
        <w:rPr>
          <w:rFonts w:eastAsia="Hiragino Sans W3"/>
          <w:b w:val="1"/>
          <w:bCs w:val="1"/>
          <w:i w:val="1"/>
          <w:iCs w:val="1"/>
        </w:rPr>
        <w:t xml:space="preserve"> </w:t>
      </w:r>
      <w:proofErr w:type="spellStart"/>
      <w:r w:rsidRPr="6D54DA3F">
        <w:rPr>
          <w:rFonts w:eastAsia="Hiragino Sans W3"/>
          <w:b w:val="1"/>
          <w:bCs w:val="1"/>
          <w:i w:val="1"/>
          <w:iCs w:val="1"/>
        </w:rPr>
        <w:t>Ambientale</w:t>
      </w:r>
      <w:proofErr w:type="spellEnd"/>
    </w:p>
    <w:p xmlns:wp14="http://schemas.microsoft.com/office/word/2010/wordml" w:rsidRPr="00D54DDA" w:rsidR="00D54DDA" w:rsidP="00D54DDA" w:rsidRDefault="00D54DDA" w14:paraId="7818863E" wp14:textId="77777777">
      <w:pPr>
        <w:rPr>
          <w:rFonts w:eastAsia="Hiragino Sans W3"/>
        </w:rPr>
      </w:pPr>
    </w:p>
    <w:p xmlns:wp14="http://schemas.microsoft.com/office/word/2010/wordml" w:rsidRPr="00634BB8" w:rsidR="00D54DDA" w:rsidDel="4AEC84C1" w:rsidP="00D54DDA" w:rsidRDefault="00D54DDA" w14:paraId="4CEAB31E" wp14:textId="77777777">
      <w:pPr>
        <w:rPr>
          <w:del w:author="Salvatore Salernitano" w:date="2019-01-17T09:29:27.8055121" w:id="696958084"/>
          <w:rFonts w:eastAsia="Hiragino Sans W3"/>
          <w:lang w:val="it-IT"/>
          <w:rPrChange w:author="Lorenzo Salvi" w:date="2019-01-07T14:25:00Z" w:id="1015">
            <w:rPr>
              <w:rFonts w:eastAsia="Hiragino Sans W3"/>
            </w:rPr>
          </w:rPrChange>
        </w:rPr>
      </w:pPr>
      <w:r w:rsidRPr="00634BB8">
        <w:rPr>
          <w:rFonts w:eastAsia="Hiragino Sans W3"/>
          <w:lang w:val="it-IT"/>
          <w:rPrChange w:author="Lorenzo Salvi" w:date="2019-01-07T14:25:00Z" w:id="1016">
            <w:rPr>
              <w:rFonts w:eastAsia="Hiragino Sans W3"/>
            </w:rPr>
          </w:rPrChange>
        </w:rPr>
        <w:t xml:space="preserve">Il </w:t>
      </w:r>
      <w:r w:rsidRPr="4AEC84C1">
        <w:rPr>
          <w:rFonts w:eastAsia="Hiragino Sans W3"/>
          <w:b w:val="1"/>
          <w:bCs w:val="1"/>
          <w:i w:val="1"/>
          <w:iCs w:val="1"/>
          <w:lang w:val="it-IT"/>
          <w:rPrChange w:author="Salvatore Salernitano" w:date="2019-01-17T09:29:27.8055121" w:id="1515303828">
            <w:rPr>
              <w:rFonts w:eastAsia="Hiragino Sans W3"/>
              <w:b/>
              <w:bCs/>
              <w:i/>
              <w:iCs/>
            </w:rPr>
          </w:rPrChange>
        </w:rPr>
        <w:t xml:space="preserve">Class </w:t>
      </w:r>
      <w:proofErr w:type="spellStart"/>
      <w:r w:rsidRPr="4AEC84C1">
        <w:rPr>
          <w:rFonts w:eastAsia="Hiragino Sans W3"/>
          <w:b w:val="1"/>
          <w:bCs w:val="1"/>
          <w:i w:val="1"/>
          <w:iCs w:val="1"/>
          <w:lang w:val="it-IT"/>
          <w:rPrChange w:author="Salvatore Salernitano" w:date="2019-01-17T09:29:27.8055121" w:id="591555404">
            <w:rPr>
              <w:rFonts w:eastAsia="Hiragino Sans W3"/>
              <w:b/>
              <w:bCs/>
              <w:i/>
              <w:iCs/>
            </w:rPr>
          </w:rPrChange>
        </w:rPr>
        <w:t xml:space="preserve">Diagram</w:t>
      </w:r>
      <w:proofErr w:type="spellEnd"/>
      <w:r w:rsidRPr="4AEC84C1">
        <w:rPr>
          <w:rFonts w:eastAsia="Hiragino Sans W3"/>
          <w:b w:val="1"/>
          <w:bCs w:val="1"/>
          <w:i w:val="1"/>
          <w:iCs w:val="1"/>
          <w:lang w:val="it-IT"/>
          <w:rPrChange w:author="Salvatore Salernitano" w:date="2019-01-17T09:29:27.8055121" w:id="1017">
            <w:rPr>
              <w:rFonts w:eastAsia="Hiragino Sans W3"/>
              <w:b/>
              <w:bCs/>
              <w:i/>
              <w:iCs/>
            </w:rPr>
          </w:rPrChange>
        </w:rPr>
        <w:t xml:space="preserve"> </w:t>
      </w:r>
      <w:r w:rsidRPr="00634BB8">
        <w:rPr>
          <w:rFonts w:eastAsia="Hiragino Sans W3"/>
          <w:lang w:val="it-IT"/>
          <w:rPrChange w:author="Lorenzo Salvi" w:date="2019-01-07T14:25:00Z" w:id="1018">
            <w:rPr>
              <w:rFonts w:eastAsia="Hiragino Sans W3"/>
            </w:rPr>
          </w:rPrChange>
        </w:rPr>
        <w:t>riporta tutte le classi usate all’interno del nostro sistema software:</w:t>
      </w:r>
    </w:p>
    <w:p xmlns:wp14="http://schemas.microsoft.com/office/word/2010/wordml" w:rsidRPr="00634BB8" w:rsidR="00D54DDA" w:rsidP="00D54DDA" w:rsidRDefault="00D54DDA" w14:paraId="44F69B9A" wp14:textId="5FD3DAEA">
      <w:pPr>
        <w:rPr>
          <w:rFonts w:eastAsia="Hiragino Sans W3"/>
          <w:lang w:val="it-IT"/>
          <w:rPrChange w:author="Lorenzo Salvi" w:date="2019-01-07T14:25:00Z" w:id="1019">
            <w:rPr>
              <w:rFonts w:eastAsia="Hiragino Sans W3"/>
            </w:rPr>
          </w:rPrChange>
        </w:rPr>
      </w:pPr>
    </w:p>
    <w:p xmlns:wp14="http://schemas.microsoft.com/office/word/2010/wordml" w:rsidRPr="00634BB8" w:rsidR="00D54DDA" w:rsidP="1510A89F" w:rsidRDefault="00D54DDA" w14:paraId="054AE39E" wp14:textId="252E01FB">
      <w:pPr>
        <w:pStyle w:val="Paragrafoelenco"/>
        <w:numPr>
          <w:ilvl w:val="0"/>
          <w:numId w:val="14"/>
        </w:numPr>
        <w:spacing w:after="0" w:line="240" w:lineRule="auto"/>
        <w:rPr>
          <w:lang w:val="it-IT"/>
          <w:rPrChange w:author="Lorenzo Salvi" w:date="2019-01-17T09:36:36.9540453" w:id="1192297644">
            <w:rPr/>
          </w:rPrChange>
        </w:rPr>
        <w:pPrChange w:author="Lorenzo Salvi" w:date="2019-01-17T09:36:36.9540453" w:id="1021">
          <w:pPr>
            <w:pStyle w:val="Paragrafoelenco"/>
            <w:numPr>
              <w:numId w:val="33"/>
            </w:numPr>
            <w:tabs>
              <w:tab w:val="num" w:pos="360"/>
              <w:tab w:val="num" w:pos="720"/>
            </w:tabs>
            <w:spacing w:after="0" w:line="240" w:lineRule="auto"/>
            <w:ind w:hanging="720"/>
          </w:pPr>
        </w:pPrChange>
      </w:pPr>
      <w:r w:rsidRPr="00634BB8">
        <w:rPr>
          <w:rFonts w:ascii="Times New Roman" w:hAnsi="Times New Roman" w:eastAsia="Hiragino Sans W3"/>
          <w:b w:val="1"/>
          <w:bCs w:val="1"/>
          <w:lang w:val="it-IT"/>
          <w:rPrChange w:author="Lorenzo Salvi" w:date="2019-01-07T14:25:00Z" w:id="1022">
            <w:rPr>
              <w:rFonts w:ascii="Times New Roman" w:hAnsi="Times New Roman" w:eastAsia="Hiragino Sans W3"/>
              <w:b/>
              <w:bCs/>
            </w:rPr>
          </w:rPrChange>
        </w:rPr>
        <w:t>LOGIN:</w:t>
      </w:r>
      <w:r w:rsidRPr="00634BB8">
        <w:rPr>
          <w:rFonts w:ascii="Times New Roman" w:hAnsi="Times New Roman" w:eastAsia="Hiragino Sans W3"/>
          <w:lang w:val="it-IT"/>
          <w:rPrChange w:author="Lorenzo Salvi" w:date="2019-01-07T14:25:00Z" w:id="1645499954">
            <w:rPr>
              <w:rFonts w:ascii="Times New Roman" w:hAnsi="Times New Roman" w:eastAsia="Hiragino Sans W3"/>
            </w:rPr>
          </w:rPrChange>
        </w:rPr>
        <w:t xml:space="preserve"> </w:t>
      </w:r>
      <w:ins w:author="Lorenzo Salvi" w:date="2019-01-17T09:33:35.6400091" w:id="1729238680">
        <w:r w:rsidRPr="00634BB8" w:rsidR="03639B8F">
          <w:rPr>
            <w:rFonts w:ascii="Times New Roman" w:hAnsi="Times New Roman" w:eastAsia="Hiragino Sans W3"/>
            <w:lang w:val="it-IT"/>
            <w:rPrChange w:author="Lorenzo Salvi" w:date="2019-01-07T14:25:00Z" w:id="1546068468">
              <w:rPr>
                <w:rFonts w:ascii="Times New Roman" w:hAnsi="Times New Roman" w:eastAsia="Hiragino Sans W3"/>
              </w:rPr>
            </w:rPrChange>
          </w:rPr>
          <w:t xml:space="preserve">E’</w:t>
        </w:r>
        <w:r w:rsidRPr="00634BB8" w:rsidR="03639B8F">
          <w:rPr>
            <w:rFonts w:ascii="Times New Roman" w:hAnsi="Times New Roman" w:eastAsia="Hiragino Sans W3"/>
            <w:lang w:val="it-IT"/>
            <w:rPrChange w:author="Lorenzo Salvi" w:date="2019-01-07T14:25:00Z" w:id="1845653845">
              <w:rPr>
                <w:rFonts w:ascii="Times New Roman" w:hAnsi="Times New Roman" w:eastAsia="Hiragino Sans W3"/>
              </w:rPr>
            </w:rPrChange>
          </w:rPr>
          <w:t xml:space="preserve"> una classe che impleme</w:t>
        </w:r>
      </w:ins>
      <w:ins w:author="Lorenzo Salvi" w:date="2019-01-17T09:34:35.7261165" w:id="1586903918">
        <w:r w:rsidRPr="00634BB8" w:rsidR="2651E6E0">
          <w:rPr>
            <w:rFonts w:ascii="Times New Roman" w:hAnsi="Times New Roman" w:eastAsia="Hiragino Sans W3"/>
            <w:lang w:val="it-IT"/>
            <w:rPrChange w:author="Lorenzo Salvi" w:date="2019-01-07T14:25:00Z" w:id="1023">
              <w:rPr>
                <w:rFonts w:ascii="Times New Roman" w:hAnsi="Times New Roman" w:eastAsia="Hiragino Sans W3"/>
              </w:rPr>
            </w:rPrChange>
          </w:rPr>
          <w:t xml:space="preserve">nta la classe </w:t>
        </w:r>
      </w:ins>
      <w:del w:author="Salvatore Salernitano" w:date="2019-01-17T09:32:35.5447249" w:id="1839312715">
        <w:r w:rsidRPr="00634BB8" w:rsidDel="6114EFBA">
          <w:rPr>
            <w:rFonts w:ascii="Times New Roman" w:hAnsi="Times New Roman" w:eastAsia="Hiragino Sans W3"/>
            <w:lang w:val="it-IT"/>
            <w:rPrChange w:author="Lorenzo Salvi" w:date="2019-01-07T14:25:00Z" w:id="1024">
              <w:rPr>
                <w:rFonts w:ascii="Times New Roman" w:hAnsi="Times New Roman" w:eastAsia="Hiragino Sans W3"/>
              </w:rPr>
            </w:rPrChange>
          </w:rPr>
          <w:delText>E’</w:delText>
        </w:r>
        <w:r w:rsidRPr="00634BB8" w:rsidDel="6114EFBA">
          <w:rPr>
            <w:rFonts w:ascii="Times New Roman" w:hAnsi="Times New Roman" w:eastAsia="Hiragino Sans W3"/>
            <w:lang w:val="it-IT"/>
            <w:rPrChange w:author="Lorenzo Salvi" w:date="2019-01-07T14:25:00Z" w:id="1801377984">
              <w:rPr>
                <w:rFonts w:ascii="Times New Roman" w:hAnsi="Times New Roman" w:eastAsia="Hiragino Sans W3"/>
              </w:rPr>
            </w:rPrChange>
          </w:rPr>
          <w:delText xml:space="preserve"> </w:delText>
        </w:r>
      </w:del>
      <w:ins w:author="Lorenzo Salvi" w:date="2019-01-17T09:34:35.7261165" w:id="1271915703">
        <w:r w:rsidRPr="76602435" w:rsidR="2651E6E0">
          <w:rPr>
            <w:rFonts w:ascii="Times New Roman" w:hAnsi="Times New Roman" w:eastAsia="Hiragino Sans W3"/>
            <w:i w:val="1"/>
            <w:iCs w:val="1"/>
            <w:lang w:val="it-IT"/>
            <w:rPrChange w:author="Ludovico Di Federico" w:date="2019-01-17T11:03:32.8406755" w:id="1468657300">
              <w:rPr/>
            </w:rPrChange>
          </w:rPr>
          <w:t>JFrame</w:t>
        </w:r>
      </w:ins>
      <w:ins w:author="Lorenzo Salvi" w:date="2019-01-17T09:35:36.4609805" w:id="2073554716">
        <w:r w:rsidRPr="2651E6E0" w:rsidR="2651E6E0">
          <w:rPr>
            <w:rFonts w:ascii="Times New Roman" w:hAnsi="Times New Roman" w:eastAsia="Hiragino Sans W3"/>
            <w:lang w:val="it-IT"/>
            <w:rPrChange w:author="Lorenzo Salvi" w:date="2019-01-17T09:34:35.7261165" w:id="1895490209">
              <w:rPr/>
            </w:rPrChange>
          </w:rPr>
          <w:t xml:space="preserve">. La classe Login </w:t>
        </w:r>
        <w:r w:rsidRPr="2651E6E0" w:rsidR="042F9CF9">
          <w:rPr>
            <w:rFonts w:ascii="Times New Roman" w:hAnsi="Times New Roman" w:eastAsia="Hiragino Sans W3"/>
            <w:lang w:val="it-IT"/>
            <w:rPrChange w:author="Lorenzo Salvi" w:date="2019-01-17T09:34:35.7261165" w:id="784760168">
              <w:rPr/>
            </w:rPrChange>
          </w:rPr>
          <w:t xml:space="preserve">è </w:t>
        </w:r>
      </w:ins>
      <w:del w:author="Lorenzo Salvi" w:date="2019-01-17T09:34:35.7261165" w:id="425703800">
        <w:r w:rsidRPr="00634BB8" w:rsidDel="2651E6E0">
          <w:rPr>
            <w:rFonts w:ascii="Times New Roman" w:hAnsi="Times New Roman" w:eastAsia="Hiragino Sans W3"/>
            <w:lang w:val="it-IT"/>
            <w:rPrChange w:author="Lorenzo Salvi" w:date="2019-01-07T14:25:00Z" w:id="1385662297">
              <w:rPr>
                <w:rFonts w:ascii="Times New Roman" w:hAnsi="Times New Roman" w:eastAsia="Hiragino Sans W3"/>
              </w:rPr>
            </w:rPrChange>
          </w:rPr>
          <w:delText xml:space="preserve">una classe </w:delText>
        </w:r>
      </w:del>
      <w:r w:rsidRPr="00634BB8">
        <w:rPr>
          <w:rFonts w:ascii="Times New Roman" w:hAnsi="Times New Roman" w:eastAsia="Hiragino Sans W3"/>
          <w:lang w:val="it-IT"/>
          <w:rPrChange w:author="Lorenzo Salvi" w:date="2019-01-07T14:25:00Z" w:id="1025">
            <w:rPr>
              <w:rFonts w:ascii="Times New Roman" w:hAnsi="Times New Roman" w:eastAsia="Hiragino Sans W3"/>
            </w:rPr>
          </w:rPrChange>
        </w:rPr>
        <w:t xml:space="preserve">presente nel file</w:t>
      </w:r>
      <w:r w:rsidRPr="76602435">
        <w:rPr>
          <w:rFonts w:ascii="Times New Roman" w:hAnsi="Times New Roman" w:eastAsia="Hiragino Sans W3"/>
          <w:i w:val="1"/>
          <w:iCs w:val="1"/>
          <w:lang w:val="it-IT"/>
          <w:rPrChange w:author="Ludovico Di Federico" w:date="2019-01-17T11:03:32.8406755" w:id="1026">
            <w:rPr>
              <w:rFonts w:ascii="Times New Roman" w:hAnsi="Times New Roman" w:eastAsia="Hiragino Sans W3"/>
              <w:i/>
              <w:iCs/>
            </w:rPr>
          </w:rPrChange>
        </w:rPr>
        <w:t xml:space="preserve"> Login.java</w:t>
      </w:r>
      <w:r w:rsidRPr="00634BB8">
        <w:rPr>
          <w:rFonts w:ascii="Times New Roman" w:hAnsi="Times New Roman" w:eastAsia="Hiragino Sans W3"/>
          <w:lang w:val="it-IT"/>
          <w:rPrChange w:author="Lorenzo Salvi" w:date="2019-01-07T14:25:00Z" w:id="1027">
            <w:rPr>
              <w:rFonts w:ascii="Times New Roman" w:hAnsi="Times New Roman" w:eastAsia="Hiragino Sans W3"/>
            </w:rPr>
          </w:rPrChange>
        </w:rPr>
        <w:t xml:space="preserve"> nel package</w:t>
      </w:r>
      <w:r w:rsidRPr="76602435">
        <w:rPr>
          <w:rFonts w:ascii="Times New Roman" w:hAnsi="Times New Roman" w:eastAsia="Hiragino Sans W3"/>
          <w:i w:val="1"/>
          <w:iCs w:val="1"/>
          <w:lang w:val="it-IT"/>
          <w:rPrChange w:author="Ludovico Di Federico" w:date="2019-01-17T11:03:32.8406755" w:id="721268026">
            <w:rPr>
              <w:rFonts w:ascii="Times New Roman" w:hAnsi="Times New Roman" w:eastAsia="Hiragino Sans W3"/>
              <w:i/>
              <w:iCs/>
            </w:rPr>
          </w:rPrChange>
        </w:rPr>
        <w:t xml:space="preserve"> </w:t>
      </w:r>
      <w:r w:rsidRPr="76602435">
        <w:rPr>
          <w:rFonts w:ascii="Times New Roman" w:hAnsi="Times New Roman" w:eastAsia="Hiragino Sans W3"/>
          <w:i w:val="1"/>
          <w:iCs w:val="1"/>
          <w:lang w:val="it-IT"/>
          <w:rPrChange w:author="Ludovico Di Federico" w:date="2019-01-17T11:03:32.8406755" w:id="1028">
            <w:rPr>
              <w:rFonts w:ascii="Times New Roman" w:hAnsi="Times New Roman" w:eastAsia="Hiragino Sans W3"/>
              <w:i/>
              <w:iCs/>
            </w:rPr>
          </w:rPrChange>
        </w:rPr>
        <w:t xml:space="preserve">View</w:t>
      </w:r>
      <w:r w:rsidRPr="00634BB8">
        <w:rPr>
          <w:rFonts w:ascii="Times New Roman" w:hAnsi="Times New Roman" w:eastAsia="Hiragino Sans W3"/>
          <w:lang w:val="it-IT"/>
          <w:rPrChange w:author="Lorenzo Salvi" w:date="2019-01-07T14:25:00Z" w:id="1859732321">
            <w:rPr>
              <w:rFonts w:ascii="Times New Roman" w:hAnsi="Times New Roman" w:eastAsia="Hiragino Sans W3"/>
            </w:rPr>
          </w:rPrChange>
        </w:rPr>
        <w:t xml:space="preserve"> che permette l’accesso alle Dashboard da parte di un Gestore dei Sensori o di un Admin; </w:t>
      </w:r>
      <w:r w:rsidRPr="00634BB8">
        <w:rPr>
          <w:rFonts w:ascii="Times New Roman" w:hAnsi="Times New Roman" w:eastAsia="Hiragino Sans W3"/>
          <w:lang w:val="it-IT"/>
          <w:rPrChange w:author="Lorenzo Salvi" w:date="2019-01-07T14:25:00Z" w:id="1002731413">
            <w:rPr>
              <w:rFonts w:ascii="Times New Roman" w:hAnsi="Times New Roman" w:eastAsia="Hiragino Sans W3"/>
            </w:rPr>
          </w:rPrChange>
        </w:rPr>
        <w:t xml:space="preserve">E’</w:t>
      </w:r>
      <w:r w:rsidRPr="00634BB8">
        <w:rPr>
          <w:rFonts w:ascii="Times New Roman" w:hAnsi="Times New Roman" w:eastAsia="Hiragino Sans W3"/>
          <w:lang w:val="it-IT"/>
          <w:rPrChange w:author="Lorenzo Salvi" w:date="2019-01-07T14:25:00Z" w:id="1241326144">
            <w:rPr>
              <w:rFonts w:ascii="Times New Roman" w:hAnsi="Times New Roman" w:eastAsia="Hiragino Sans W3"/>
            </w:rPr>
          </w:rPrChange>
        </w:rPr>
        <w:t xml:space="preserve"> una classe importante perché </w:t>
      </w:r>
      <w:ins w:author="Lorenzo Salvi" w:date="2019-01-17T09:35:36.4609805" w:id="1795286989">
        <w:r w:rsidRPr="00634BB8" w:rsidR="042F9CF9">
          <w:rPr>
            <w:rFonts w:ascii="Times New Roman" w:hAnsi="Times New Roman" w:eastAsia="Hiragino Sans W3"/>
            <w:lang w:val="it-IT"/>
            <w:rPrChange w:author="Lorenzo Salvi" w:date="2019-01-07T14:25:00Z" w:id="157387378">
              <w:rPr>
                <w:rFonts w:ascii="Times New Roman" w:hAnsi="Times New Roman" w:eastAsia="Hiragino Sans W3"/>
              </w:rPr>
            </w:rPrChange>
          </w:rPr>
          <w:t xml:space="preserve">permette di effettuare il controllo sul tipo di Utente </w:t>
        </w:r>
      </w:ins>
      <w:ins w:author="Lorenzo Salvi" w:date="2019-01-17T09:36:36.9540453" w:id="1800355038">
        <w:r w:rsidRPr="00634BB8" w:rsidR="1510A89F">
          <w:rPr>
            <w:rFonts w:ascii="Times New Roman" w:hAnsi="Times New Roman" w:eastAsia="Hiragino Sans W3"/>
            <w:lang w:val="it-IT"/>
            <w:rPrChange w:author="Lorenzo Salvi" w:date="2019-01-07T14:25:00Z" w:id="577026708">
              <w:rPr>
                <w:rFonts w:ascii="Times New Roman" w:hAnsi="Times New Roman" w:eastAsia="Hiragino Sans W3"/>
              </w:rPr>
            </w:rPrChange>
          </w:rPr>
          <w:t xml:space="preserve">che </w:t>
        </w:r>
        <w:r w:rsidRPr="00634BB8" w:rsidR="1510A89F">
          <w:rPr>
            <w:rFonts w:ascii="Times New Roman" w:hAnsi="Times New Roman" w:eastAsia="Hiragino Sans W3"/>
            <w:lang w:val="it-IT"/>
            <w:rPrChange w:author="Lorenzo Salvi" w:date="2019-01-07T14:25:00Z" w:id="492113199">
              <w:rPr>
                <w:rFonts w:ascii="Times New Roman" w:hAnsi="Times New Roman" w:eastAsia="Hiragino Sans W3"/>
              </w:rPr>
            </w:rPrChange>
          </w:rPr>
          <w:t xml:space="preserve">stà</w:t>
        </w:r>
        <w:r w:rsidRPr="00634BB8" w:rsidR="1510A89F">
          <w:rPr>
            <w:rFonts w:ascii="Times New Roman" w:hAnsi="Times New Roman" w:eastAsia="Hiragino Sans W3"/>
            <w:lang w:val="it-IT"/>
            <w:rPrChange w:author="Lorenzo Salvi" w:date="2019-01-07T14:25:00Z" w:id="1806517369">
              <w:rPr>
                <w:rFonts w:ascii="Times New Roman" w:hAnsi="Times New Roman" w:eastAsia="Hiragino Sans W3"/>
              </w:rPr>
            </w:rPrChange>
          </w:rPr>
          <w:t xml:space="preserve"> provando ad accedere al </w:t>
        </w:r>
        <w:r w:rsidRPr="00634BB8" w:rsidR="1510A89F">
          <w:rPr>
            <w:rFonts w:ascii="Times New Roman" w:hAnsi="Times New Roman" w:eastAsia="Hiragino Sans W3"/>
            <w:lang w:val="it-IT"/>
            <w:rPrChange w:author="Lorenzo Salvi" w:date="2019-01-07T14:25:00Z" w:id="1051515073">
              <w:rPr>
                <w:rFonts w:ascii="Times New Roman" w:hAnsi="Times New Roman" w:eastAsia="Hiragino Sans W3"/>
              </w:rPr>
            </w:rPrChange>
          </w:rPr>
          <w:t xml:space="preserve">sistema.</w:t>
        </w:r>
      </w:ins>
      <w:del w:author="Lorenzo Salvi" w:date="2019-01-17T09:36:36.9540453" w:id="1560536136">
        <w:r w:rsidRPr="00634BB8" w:rsidDel="1510A89F">
          <w:rPr>
            <w:rFonts w:ascii="Times New Roman" w:hAnsi="Times New Roman" w:eastAsia="Hiragino Sans W3"/>
            <w:lang w:val="it-IT"/>
            <w:rPrChange w:author="Lorenzo Salvi" w:date="2019-01-07T14:25:00Z" w:id="1029">
              <w:rPr>
                <w:rFonts w:ascii="Times New Roman" w:hAnsi="Times New Roman" w:eastAsia="Hiragino Sans W3"/>
              </w:rPr>
            </w:rPrChange>
          </w:rPr>
          <w:delText xml:space="preserve">rappresenta l’interfaccia grafica del Primo Avvio del nostro sistema software.</w:delText>
        </w:r>
      </w:del>
    </w:p>
    <w:p xmlns:wp14="http://schemas.microsoft.com/office/word/2010/wordml" w:rsidRPr="00634BB8" w:rsidR="00D54DDA" w:rsidP="57FD9BF2" w:rsidRDefault="00D54DDA" w14:paraId="7C096E96" wp14:textId="0969EF52">
      <w:pPr>
        <w:pStyle w:val="Paragrafoelenco"/>
        <w:numPr>
          <w:ilvl w:val="0"/>
          <w:numId w:val="14"/>
        </w:numPr>
        <w:spacing w:after="0" w:line="240" w:lineRule="auto"/>
        <w:rPr>
          <w:sz w:val="22"/>
          <w:szCs w:val="22"/>
          <w:lang w:val="it-IT"/>
          <w:rPrChange w:author="Lorenzo Salvi" w:date="2019-01-17T09:40:01.7941624" w:id="620708709">
            <w:rPr/>
          </w:rPrChange>
        </w:rPr>
        <w:pPrChange w:author="Lorenzo Salvi" w:date="2019-01-17T09:40:01.7941624" w:id="1031">
          <w:pPr>
            <w:pStyle w:val="Paragrafoelenco"/>
            <w:numPr>
              <w:numId w:val="33"/>
            </w:numPr>
            <w:tabs>
              <w:tab w:val="num" w:pos="360"/>
              <w:tab w:val="num" w:pos="720"/>
            </w:tabs>
            <w:spacing w:after="0" w:line="240" w:lineRule="auto"/>
            <w:ind w:hanging="720"/>
          </w:pPr>
        </w:pPrChange>
      </w:pPr>
      <w:r w:rsidRPr="00634BB8">
        <w:rPr>
          <w:rFonts w:ascii="Times New Roman" w:hAnsi="Times New Roman" w:eastAsia="Hiragino Sans W3"/>
          <w:b w:val="1"/>
          <w:bCs w:val="1"/>
          <w:lang w:val="it-IT"/>
          <w:rPrChange w:author="Lorenzo Salvi" w:date="2019-01-07T14:25:00Z" w:id="1032">
            <w:rPr>
              <w:rFonts w:ascii="Times New Roman" w:hAnsi="Times New Roman" w:eastAsia="Hiragino Sans W3"/>
              <w:b/>
              <w:bCs/>
            </w:rPr>
          </w:rPrChange>
        </w:rPr>
        <w:t>DASHBOARDGESTORE</w:t>
      </w:r>
      <w:r w:rsidRPr="00634BB8">
        <w:rPr>
          <w:rFonts w:ascii="Times New Roman" w:hAnsi="Times New Roman" w:eastAsia="Hiragino Sans W3"/>
          <w:lang w:val="it-IT"/>
          <w:rPrChange w:author="Lorenzo Salvi" w:date="2019-01-07T14:25:00Z" w:id="1033">
            <w:rPr>
              <w:rFonts w:ascii="Times New Roman" w:hAnsi="Times New Roman" w:eastAsia="Hiragino Sans W3"/>
            </w:rPr>
          </w:rPrChange>
        </w:rPr>
        <w:t xml:space="preserve">: </w:t>
      </w:r>
      <w:ins w:author="Lorenzo Salvi" w:date="2019-01-17T09:39:02.0389871" w:id="406265353">
        <w:r w:rsidRPr="7D482DF0" w:rsidR="7D482DF0">
          <w:rPr>
            <w:rFonts w:ascii="Times New Roman" w:hAnsi="Times New Roman" w:eastAsia="Hiragino Sans W3"/>
            <w:lang w:val="it-IT"/>
            <w:rPrChange w:author="Lorenzo Salvi" w:date="2019-01-17T09:39:02.0389871" w:id="1699711175">
              <w:rPr/>
            </w:rPrChange>
          </w:rPr>
          <w:t xml:space="preserve">E’</w:t>
        </w:r>
        <w:r w:rsidRPr="7D482DF0" w:rsidR="7D482DF0">
          <w:rPr>
            <w:rFonts w:ascii="Times New Roman" w:hAnsi="Times New Roman" w:eastAsia="Hiragino Sans W3"/>
            <w:lang w:val="it-IT"/>
            <w:rPrChange w:author="Lorenzo Salvi" w:date="2019-01-17T09:39:02.0389871" w:id="58754472">
              <w:rPr/>
            </w:rPrChange>
          </w:rPr>
          <w:t xml:space="preserve"> una classe che implementa la classe </w:t>
        </w:r>
        <w:r w:rsidRPr="76602435" w:rsidR="7D482DF0">
          <w:rPr>
            <w:rFonts w:ascii="Times New Roman" w:hAnsi="Times New Roman" w:eastAsia="Hiragino Sans W3"/>
            <w:i w:val="1"/>
            <w:iCs w:val="1"/>
            <w:lang w:val="it-IT"/>
            <w:rPrChange w:author="Ludovico Di Federico" w:date="2019-01-17T11:03:32.8406755" w:id="1615883550">
              <w:rPr/>
            </w:rPrChange>
          </w:rPr>
          <w:t>JFrame</w:t>
        </w:r>
        <w:r w:rsidRPr="7D482DF0" w:rsidR="7D482DF0">
          <w:rPr>
            <w:rFonts w:ascii="Times New Roman" w:hAnsi="Times New Roman" w:eastAsia="Hiragino Sans W3"/>
            <w:lang w:val="it-IT"/>
            <w:rPrChange w:author="Lorenzo Salvi" w:date="2019-01-17T09:39:02.0389871" w:id="650631685">
              <w:rPr/>
            </w:rPrChange>
          </w:rPr>
          <w:t>.</w:t>
        </w:r>
      </w:ins>
      <w:ins w:author="Lorenzo Salvi" w:date="2019-01-17T09:40:01.7941624" w:id="75702950">
        <w:r w:rsidRPr="7D482DF0" w:rsidR="57FD9BF2">
          <w:rPr>
            <w:rFonts w:ascii="Times New Roman" w:hAnsi="Times New Roman" w:eastAsia="Hiragino Sans W3"/>
            <w:lang w:val="it-IT"/>
            <w:rPrChange w:author="Lorenzo Salvi" w:date="2019-01-17T09:39:02.0389871" w:id="1331190020">
              <w:rPr/>
            </w:rPrChange>
          </w:rPr>
          <w:t xml:space="preserve"> </w:t>
        </w:r>
      </w:ins>
      <w:r w:rsidRPr="00634BB8">
        <w:rPr>
          <w:rFonts w:ascii="Times New Roman" w:hAnsi="Times New Roman" w:eastAsia="Hiragino Sans W3"/>
          <w:lang w:val="it-IT"/>
          <w:rPrChange w:author="Lorenzo Salvi" w:date="2019-01-07T14:25:00Z" w:id="1034">
            <w:rPr>
              <w:rFonts w:ascii="Times New Roman" w:hAnsi="Times New Roman" w:eastAsia="Hiragino Sans W3"/>
            </w:rPr>
          </w:rPrChange>
        </w:rPr>
        <w:t>E’</w:t>
      </w:r>
      <w:r w:rsidRPr="00634BB8">
        <w:rPr>
          <w:rFonts w:ascii="Times New Roman" w:hAnsi="Times New Roman" w:eastAsia="Hiragino Sans W3"/>
          <w:lang w:val="it-IT"/>
          <w:rPrChange w:author="Lorenzo Salvi" w:date="2019-01-07T14:25:00Z" w:id="1035">
            <w:rPr>
              <w:rFonts w:ascii="Times New Roman" w:hAnsi="Times New Roman" w:eastAsia="Hiragino Sans W3"/>
            </w:rPr>
          </w:rPrChange>
        </w:rPr>
        <w:t xml:space="preserve"> una classe presente nel file </w:t>
      </w:r>
      <w:r w:rsidRPr="76602435">
        <w:rPr>
          <w:rFonts w:ascii="Times New Roman" w:hAnsi="Times New Roman" w:eastAsia="Hiragino Sans W3"/>
          <w:i w:val="1"/>
          <w:iCs w:val="1"/>
          <w:lang w:val="it-IT"/>
          <w:rPrChange w:author="Ludovico Di Federico" w:date="2019-01-17T11:03:32.8406755" w:id="1036">
            <w:rPr>
              <w:rFonts w:ascii="Times New Roman" w:hAnsi="Times New Roman" w:eastAsia="Hiragino Sans W3"/>
              <w:i/>
              <w:iCs/>
            </w:rPr>
          </w:rPrChange>
        </w:rPr>
        <w:t>DashboardGestore.java</w:t>
      </w:r>
      <w:r w:rsidRPr="00634BB8">
        <w:rPr>
          <w:rFonts w:ascii="Times New Roman" w:hAnsi="Times New Roman" w:eastAsia="Hiragino Sans W3"/>
          <w:lang w:val="it-IT"/>
          <w:rPrChange w:author="Lorenzo Salvi" w:date="2019-01-07T14:25:00Z" w:id="1037">
            <w:rPr>
              <w:rFonts w:ascii="Times New Roman" w:hAnsi="Times New Roman" w:eastAsia="Hiragino Sans W3"/>
            </w:rPr>
          </w:rPrChange>
        </w:rPr>
        <w:t xml:space="preserve"> nel package </w:t>
      </w:r>
      <w:r w:rsidRPr="76602435">
        <w:rPr>
          <w:rFonts w:ascii="Times New Roman" w:hAnsi="Times New Roman" w:eastAsia="Hiragino Sans W3"/>
          <w:i w:val="1"/>
          <w:iCs w:val="1"/>
          <w:lang w:val="it-IT"/>
          <w:rPrChange w:author="Ludovico Di Federico" w:date="2019-01-17T11:03:32.8406755" w:id="1038">
            <w:rPr>
              <w:rFonts w:ascii="Times New Roman" w:hAnsi="Times New Roman" w:eastAsia="Hiragino Sans W3"/>
              <w:i/>
              <w:iCs/>
            </w:rPr>
          </w:rPrChange>
        </w:rPr>
        <w:t>View.DashboardGestore</w:t>
      </w:r>
      <w:r w:rsidRPr="00634BB8">
        <w:rPr>
          <w:rFonts w:ascii="Times New Roman" w:hAnsi="Times New Roman" w:eastAsia="Hiragino Sans W3"/>
          <w:lang w:val="it-IT"/>
          <w:rPrChange w:author="Lorenzo Salvi" w:date="2019-01-07T14:25:00Z" w:id="1039">
            <w:rPr>
              <w:rFonts w:ascii="Times New Roman" w:hAnsi="Times New Roman" w:eastAsia="Hiragino Sans W3"/>
            </w:rPr>
          </w:rPrChange>
        </w:rPr>
        <w:t xml:space="preserve"> che permette ai Gestore dei Sensori di monitorare i sensori ed inviare dei Ticket; E’ una classe importante perché rappresenta l’interfaccia grafica del nostro sistema software.</w:t>
      </w:r>
    </w:p>
    <w:p xmlns:wp14="http://schemas.microsoft.com/office/word/2010/wordml" w:rsidRPr="00634BB8" w:rsidR="00D54DDA" w:rsidP="171327C9" w:rsidRDefault="00D54DDA" w14:paraId="59D3127A" wp14:textId="73EE555C">
      <w:pPr>
        <w:pStyle w:val="Paragrafoelenco"/>
        <w:numPr>
          <w:ilvl w:val="0"/>
          <w:numId w:val="14"/>
        </w:numPr>
        <w:spacing w:after="0" w:line="240" w:lineRule="auto"/>
        <w:rPr>
          <w:sz w:val="22"/>
          <w:szCs w:val="22"/>
          <w:lang w:val="it-IT"/>
          <w:rPrChange w:author="Lorenzo Salvi" w:date="2019-01-17T09:42:27.0000899" w:id="1705616048">
            <w:rPr/>
          </w:rPrChange>
        </w:rPr>
        <w:pPrChange w:author="Lorenzo Salvi" w:date="2019-01-17T09:42:27.0000899" w:id="1041">
          <w:pPr>
            <w:pStyle w:val="Paragrafoelenco"/>
            <w:numPr>
              <w:numId w:val="33"/>
            </w:numPr>
            <w:tabs>
              <w:tab w:val="num" w:pos="360"/>
              <w:tab w:val="num" w:pos="720"/>
            </w:tabs>
            <w:spacing w:after="0" w:line="240" w:lineRule="auto"/>
            <w:ind w:hanging="720"/>
          </w:pPr>
        </w:pPrChange>
      </w:pPr>
      <w:r w:rsidRPr="00634BB8">
        <w:rPr>
          <w:rFonts w:ascii="Times New Roman" w:hAnsi="Times New Roman" w:eastAsia="Hiragino Sans W3"/>
          <w:b w:val="1"/>
          <w:bCs w:val="1"/>
          <w:lang w:val="it-IT"/>
          <w:rPrChange w:author="Lorenzo Salvi" w:date="2019-01-07T14:25:00Z" w:id="1042">
            <w:rPr>
              <w:rFonts w:ascii="Times New Roman" w:hAnsi="Times New Roman" w:eastAsia="Hiragino Sans W3"/>
              <w:b/>
              <w:bCs/>
            </w:rPr>
          </w:rPrChange>
        </w:rPr>
        <w:lastRenderedPageBreak/>
        <w:t>DASHBOARDADMIN</w:t>
      </w:r>
      <w:r w:rsidRPr="00634BB8">
        <w:rPr>
          <w:rFonts w:ascii="Times New Roman" w:hAnsi="Times New Roman" w:eastAsia="Hiragino Sans W3"/>
          <w:lang w:val="it-IT"/>
          <w:rPrChange w:author="Lorenzo Salvi" w:date="2019-01-07T14:25:00Z" w:id="1043">
            <w:rPr>
              <w:rFonts w:ascii="Times New Roman" w:hAnsi="Times New Roman" w:eastAsia="Hiragino Sans W3"/>
            </w:rPr>
          </w:rPrChange>
        </w:rPr>
        <w:t xml:space="preserve">: </w:t>
      </w:r>
      <w:ins w:author="Lorenzo Salvi" w:date="2019-01-17T09:40:01.7941624" w:id="37609474">
        <w:r w:rsidRPr="57FD9BF2" w:rsidR="57FD9BF2">
          <w:rPr>
            <w:rFonts w:ascii="Times New Roman" w:hAnsi="Times New Roman" w:eastAsia="Hiragino Sans W3"/>
            <w:lang w:val="it-IT"/>
            <w:rPrChange w:author="Lorenzo Salvi" w:date="2019-01-17T09:40:01.7941624" w:id="1044890397">
              <w:rPr/>
            </w:rPrChange>
          </w:rPr>
          <w:t>E’</w:t>
        </w:r>
      </w:ins>
      <w:ins w:author="Lorenzo Salvi" w:date="2019-01-17T09:40:01.7941624" w:id="673168952">
        <w:r w:rsidRPr="57FD9BF2" w:rsidR="57FD9BF2">
          <w:rPr>
            <w:rFonts w:ascii="Times New Roman" w:hAnsi="Times New Roman" w:eastAsia="Hiragino Sans W3"/>
            <w:lang w:val="it-IT"/>
            <w:rPrChange w:author="Lorenzo Salvi" w:date="2019-01-17T09:40:01.7941624" w:id="456443909">
              <w:rPr/>
            </w:rPrChange>
          </w:rPr>
          <w:t xml:space="preserve"> una classe che implementa la classe </w:t>
        </w:r>
      </w:ins>
      <w:ins w:author="Lorenzo Salvi" w:date="2019-01-17T09:40:01.7941624" w:id="220790805">
        <w:r w:rsidRPr="76602435" w:rsidR="57FD9BF2">
          <w:rPr>
            <w:rFonts w:ascii="Times New Roman" w:hAnsi="Times New Roman" w:eastAsia="Hiragino Sans W3"/>
            <w:i w:val="1"/>
            <w:iCs w:val="1"/>
            <w:lang w:val="it-IT"/>
            <w:rPrChange w:author="Ludovico Di Federico" w:date="2019-01-17T11:03:32.8406755" w:id="1005001998">
              <w:rPr/>
            </w:rPrChange>
          </w:rPr>
          <w:t>JFrame</w:t>
        </w:r>
      </w:ins>
      <w:ins w:author="Lorenzo Salvi" w:date="2019-01-17T09:40:01.7941624" w:id="929314772">
        <w:r w:rsidRPr="57FD9BF2" w:rsidR="57FD9BF2">
          <w:rPr>
            <w:rFonts w:ascii="Times New Roman" w:hAnsi="Times New Roman" w:eastAsia="Hiragino Sans W3"/>
            <w:lang w:val="it-IT"/>
            <w:rPrChange w:author="Lorenzo Salvi" w:date="2019-01-17T09:40:01.7941624" w:id="966437244">
              <w:rPr/>
            </w:rPrChange>
          </w:rPr>
          <w:t xml:space="preserve">. </w:t>
        </w:r>
      </w:ins>
      <w:r w:rsidRPr="00634BB8">
        <w:rPr>
          <w:rFonts w:ascii="Times New Roman" w:hAnsi="Times New Roman" w:eastAsia="Hiragino Sans W3"/>
          <w:lang w:val="it-IT"/>
          <w:rPrChange w:author="Lorenzo Salvi" w:date="2019-01-07T14:25:00Z" w:id="1044">
            <w:rPr>
              <w:rFonts w:ascii="Times New Roman" w:hAnsi="Times New Roman" w:eastAsia="Hiragino Sans W3"/>
            </w:rPr>
          </w:rPrChange>
        </w:rPr>
        <w:t>E’</w:t>
      </w:r>
      <w:r w:rsidRPr="00634BB8">
        <w:rPr>
          <w:rFonts w:ascii="Times New Roman" w:hAnsi="Times New Roman" w:eastAsia="Hiragino Sans W3"/>
          <w:lang w:val="it-IT"/>
          <w:rPrChange w:author="Lorenzo Salvi" w:date="2019-01-07T14:25:00Z" w:id="1045">
            <w:rPr>
              <w:rFonts w:ascii="Times New Roman" w:hAnsi="Times New Roman" w:eastAsia="Hiragino Sans W3"/>
            </w:rPr>
          </w:rPrChange>
        </w:rPr>
        <w:t xml:space="preserve"> una classe presente nel file </w:t>
      </w:r>
      <w:r w:rsidRPr="76602435">
        <w:rPr>
          <w:rFonts w:ascii="Times New Roman" w:hAnsi="Times New Roman" w:eastAsia="Hiragino Sans W3"/>
          <w:i w:val="1"/>
          <w:iCs w:val="1"/>
          <w:lang w:val="it-IT"/>
          <w:rPrChange w:author="Ludovico Di Federico" w:date="2019-01-17T11:03:32.8406755" w:id="1869345357">
            <w:rPr>
              <w:rFonts w:ascii="Times New Roman" w:hAnsi="Times New Roman" w:eastAsia="Hiragino Sans W3"/>
              <w:i/>
              <w:iCs/>
            </w:rPr>
          </w:rPrChange>
        </w:rPr>
        <w:t>DashboardAdmin</w:t>
      </w:r>
      <w:r w:rsidRPr="76602435">
        <w:rPr>
          <w:rFonts w:ascii="Times New Roman" w:hAnsi="Times New Roman" w:eastAsia="Hiragino Sans W3"/>
          <w:i w:val="1"/>
          <w:iCs w:val="1"/>
          <w:lang w:val="it-IT"/>
          <w:rPrChange w:author="Ludovico Di Federico" w:date="2019-01-17T11:03:32.8406755" w:id="1046">
            <w:rPr>
              <w:rFonts w:ascii="Times New Roman" w:hAnsi="Times New Roman" w:eastAsia="Hiragino Sans W3"/>
              <w:i/>
              <w:iCs/>
            </w:rPr>
          </w:rPrChange>
        </w:rPr>
        <w:t>.java</w:t>
      </w:r>
      <w:r w:rsidRPr="00634BB8">
        <w:rPr>
          <w:rFonts w:ascii="Times New Roman" w:hAnsi="Times New Roman" w:eastAsia="Hiragino Sans W3"/>
          <w:lang w:val="it-IT"/>
          <w:rPrChange w:author="Lorenzo Salvi" w:date="2019-01-07T14:25:00Z" w:id="1047">
            <w:rPr>
              <w:rFonts w:ascii="Times New Roman" w:hAnsi="Times New Roman" w:eastAsia="Hiragino Sans W3"/>
            </w:rPr>
          </w:rPrChange>
        </w:rPr>
        <w:t xml:space="preserve"> nel package </w:t>
      </w:r>
      <w:r w:rsidRPr="76602435">
        <w:rPr>
          <w:rFonts w:ascii="Times New Roman" w:hAnsi="Times New Roman" w:eastAsia="Hiragino Sans W3"/>
          <w:i w:val="1"/>
          <w:iCs w:val="1"/>
          <w:lang w:val="it-IT"/>
          <w:rPrChange w:author="Ludovico Di Federico" w:date="2019-01-17T11:03:32.8406755" w:id="1048">
            <w:rPr>
              <w:rFonts w:ascii="Times New Roman" w:hAnsi="Times New Roman" w:eastAsia="Hiragino Sans W3"/>
              <w:i/>
              <w:iCs/>
            </w:rPr>
          </w:rPrChange>
        </w:rPr>
        <w:t>View.DashboardAdmin</w:t>
      </w:r>
      <w:ins w:author="Lorenzo Salvi" w:date="2019-01-17T09:41:26.2022017" w:id="2000404120">
        <w:r w:rsidRPr="00634BB8">
          <w:rPr>
            <w:rFonts w:ascii="Times New Roman" w:hAnsi="Times New Roman" w:eastAsia="Hiragino Sans W3"/>
            <w:lang w:val="it-IT"/>
            <w:rPrChange w:author="Lorenzo Salvi" w:date="2019-01-07T14:25:00Z" w:id="1287899276">
              <w:rPr>
                <w:rFonts w:ascii="Times New Roman" w:hAnsi="Times New Roman" w:eastAsia="Hiragino Sans W3"/>
              </w:rPr>
            </w:rPrChange>
          </w:rPr>
          <w:t xml:space="preserve"> che permette all’Admin di aggiungere un nuovo Admin/Gestore, gestire i Ticket e</w:t>
        </w:r>
      </w:ins>
      <w:ins w:author="Lorenzo Salvi" w:date="2019-01-17T09:42:27.0000899" w:id="1884160752">
        <w:r w:rsidRPr="00634BB8" w:rsidR="171327C9">
          <w:rPr>
            <w:rFonts w:ascii="Times New Roman" w:hAnsi="Times New Roman" w:eastAsia="Hiragino Sans W3"/>
            <w:lang w:val="it-IT"/>
            <w:rPrChange w:author="Lorenzo Salvi" w:date="2019-01-07T14:25:00Z" w:id="1607538013">
              <w:rPr>
                <w:rFonts w:ascii="Times New Roman" w:hAnsi="Times New Roman" w:eastAsia="Hiragino Sans W3"/>
              </w:rPr>
            </w:rPrChange>
          </w:rPr>
          <w:t xml:space="preserve"> recuperare le credenziali di </w:t>
        </w:r>
        <w:r w:rsidRPr="00634BB8" w:rsidR="171327C9">
          <w:rPr>
            <w:rFonts w:ascii="Times New Roman" w:hAnsi="Times New Roman" w:eastAsia="Hiragino Sans W3"/>
            <w:lang w:val="it-IT"/>
            <w:rPrChange w:author="Lorenzo Salvi" w:date="2019-01-07T14:25:00Z" w:id="697544114">
              <w:rPr>
                <w:rFonts w:ascii="Times New Roman" w:hAnsi="Times New Roman" w:eastAsia="Hiragino Sans W3"/>
              </w:rPr>
            </w:rPrChange>
          </w:rPr>
          <w:t xml:space="preserve">un altro</w:t>
        </w:r>
        <w:r w:rsidRPr="00634BB8" w:rsidR="171327C9">
          <w:rPr>
            <w:rFonts w:ascii="Times New Roman" w:hAnsi="Times New Roman" w:eastAsia="Hiragino Sans W3"/>
            <w:lang w:val="it-IT"/>
            <w:rPrChange w:author="Lorenzo Salvi" w:date="2019-01-07T14:25:00Z" w:id="2005739824">
              <w:rPr>
                <w:rFonts w:ascii="Times New Roman" w:hAnsi="Times New Roman" w:eastAsia="Hiragino Sans W3"/>
              </w:rPr>
            </w:rPrChange>
          </w:rPr>
          <w:t xml:space="preserve"> Admin</w:t>
        </w:r>
      </w:ins>
      <w:ins w:author="Lorenzo Salvi" w:date="2019-01-17T09:41:26.2022017" w:id="1965600063">
        <w:r w:rsidRPr="00634BB8">
          <w:rPr>
            <w:rFonts w:ascii="Times New Roman" w:hAnsi="Times New Roman" w:eastAsia="Hiragino Sans W3"/>
            <w:lang w:val="it-IT"/>
            <w:rPrChange w:author="Lorenzo Salvi" w:date="2019-01-07T14:25:00Z" w:id="1672959365">
              <w:rPr>
                <w:rFonts w:ascii="Times New Roman" w:hAnsi="Times New Roman" w:eastAsia="Hiragino Sans W3"/>
              </w:rPr>
            </w:rPrChange>
          </w:rPr>
          <w:t xml:space="preserve">; </w:t>
        </w:r>
        <w:r w:rsidRPr="00634BB8">
          <w:rPr>
            <w:rFonts w:ascii="Times New Roman" w:hAnsi="Times New Roman" w:eastAsia="Hiragino Sans W3"/>
            <w:lang w:val="it-IT"/>
            <w:rPrChange w:author="Lorenzo Salvi" w:date="2019-01-07T14:25:00Z" w:id="744640947">
              <w:rPr>
                <w:rFonts w:ascii="Times New Roman" w:hAnsi="Times New Roman" w:eastAsia="Hiragino Sans W3"/>
              </w:rPr>
            </w:rPrChange>
          </w:rPr>
          <w:t xml:space="preserve">E’</w:t>
        </w:r>
        <w:r w:rsidRPr="00634BB8">
          <w:rPr>
            <w:rFonts w:ascii="Times New Roman" w:hAnsi="Times New Roman" w:eastAsia="Hiragino Sans W3"/>
            <w:lang w:val="it-IT"/>
            <w:rPrChange w:author="Lorenzo Salvi" w:date="2019-01-07T14:25:00Z" w:id="1049">
              <w:rPr>
                <w:rFonts w:ascii="Times New Roman" w:hAnsi="Times New Roman" w:eastAsia="Hiragino Sans W3"/>
              </w:rPr>
            </w:rPrChange>
          </w:rPr>
          <w:t xml:space="preserve"> una classe importante perché rappresenta l’interfaccia grafica del nostro sistema software.</w:t>
        </w:r>
      </w:ins>
    </w:p>
    <w:p xmlns:wp14="http://schemas.microsoft.com/office/word/2010/wordml" w:rsidRPr="00634BB8" w:rsidR="00D54DDA" w:rsidP="3C595911" w:rsidRDefault="00D54DDA" w14:paraId="5C27BC37" wp14:textId="26E0C8EE">
      <w:pPr>
        <w:pStyle w:val="Paragrafoelenco"/>
        <w:numPr>
          <w:ilvl w:val="0"/>
          <w:numId w:val="14"/>
        </w:numPr>
        <w:spacing w:after="0" w:line="240" w:lineRule="auto"/>
        <w:rPr>
          <w:sz w:val="22"/>
          <w:szCs w:val="22"/>
          <w:lang w:val="it-IT"/>
          <w:rPrChange w:author="Lorenzo Salvi" w:date="2019-01-17T09:57:48.4115843" w:id="1665269531">
            <w:rPr/>
          </w:rPrChange>
        </w:rPr>
        <w:pPrChange w:author="Lorenzo Salvi" w:date="2019-01-17T09:57:48.4115843" w:id="1051">
          <w:pPr>
            <w:pStyle w:val="Paragrafoelenco"/>
            <w:numPr>
              <w:numId w:val="33"/>
            </w:numPr>
            <w:tabs>
              <w:tab w:val="num" w:pos="360"/>
              <w:tab w:val="num" w:pos="720"/>
            </w:tabs>
            <w:spacing w:after="0" w:line="240" w:lineRule="auto"/>
            <w:ind w:hanging="720"/>
          </w:pPr>
        </w:pPrChange>
      </w:pPr>
      <w:r w:rsidRPr="00634BB8">
        <w:rPr>
          <w:rFonts w:ascii="Times New Roman" w:hAnsi="Times New Roman" w:eastAsia="Hiragino Sans W3"/>
          <w:b w:val="1"/>
          <w:bCs w:val="1"/>
          <w:lang w:val="it-IT"/>
          <w:rPrChange w:author="Lorenzo Salvi" w:date="2019-01-07T14:27:00Z" w:id="1052">
            <w:rPr>
              <w:rFonts w:ascii="Times New Roman" w:hAnsi="Times New Roman" w:eastAsia="Hiragino Sans W3"/>
              <w:b/>
              <w:bCs/>
            </w:rPr>
          </w:rPrChange>
        </w:rPr>
        <w:t>AGGIUNGI</w:t>
      </w:r>
      <w:r w:rsidRPr="00634BB8">
        <w:rPr>
          <w:rFonts w:ascii="Times New Roman" w:hAnsi="Times New Roman" w:eastAsia="Hiragino Sans W3"/>
          <w:lang w:val="it-IT"/>
          <w:rPrChange w:author="Lorenzo Salvi" w:date="2019-01-07T14:27:00Z" w:id="1053">
            <w:rPr>
              <w:rFonts w:ascii="Times New Roman" w:hAnsi="Times New Roman" w:eastAsia="Hiragino Sans W3"/>
            </w:rPr>
          </w:rPrChange>
        </w:rPr>
        <w:t xml:space="preserve">: </w:t>
      </w:r>
      <w:ins w:author="Lorenzo Salvi" w:date="2019-01-17T09:42:27.0000899" w:id="1974536707">
        <w:r w:rsidRPr="171327C9" w:rsidR="171327C9">
          <w:rPr>
            <w:rFonts w:ascii="Times New Roman" w:hAnsi="Times New Roman" w:eastAsia="Hiragino Sans W3"/>
            <w:lang w:val="it-IT"/>
            <w:rPrChange w:author="Lorenzo Salvi" w:date="2019-01-17T09:42:27.0000899" w:id="268309139">
              <w:rPr/>
            </w:rPrChange>
          </w:rPr>
          <w:t>E’</w:t>
        </w:r>
      </w:ins>
      <w:ins w:author="Lorenzo Salvi" w:date="2019-01-17T09:42:27.0000899" w:id="86412140">
        <w:r w:rsidRPr="171327C9" w:rsidR="171327C9">
          <w:rPr>
            <w:rFonts w:ascii="Times New Roman" w:hAnsi="Times New Roman" w:eastAsia="Hiragino Sans W3"/>
            <w:lang w:val="it-IT"/>
            <w:rPrChange w:author="Lorenzo Salvi" w:date="2019-01-17T09:42:27.0000899" w:id="186983470">
              <w:rPr/>
            </w:rPrChange>
          </w:rPr>
          <w:t xml:space="preserve"> una classe che implementa la classe </w:t>
        </w:r>
      </w:ins>
      <w:ins w:author="Lorenzo Salvi" w:date="2019-01-17T09:42:27.0000899" w:id="1703633556">
        <w:r w:rsidRPr="76602435" w:rsidR="171327C9">
          <w:rPr>
            <w:rFonts w:ascii="Times New Roman" w:hAnsi="Times New Roman" w:eastAsia="Hiragino Sans W3"/>
            <w:i w:val="1"/>
            <w:iCs w:val="1"/>
            <w:lang w:val="it-IT"/>
            <w:rPrChange w:author="Ludovico Di Federico" w:date="2019-01-17T11:03:32.8406755" w:id="71456027">
              <w:rPr/>
            </w:rPrChange>
          </w:rPr>
          <w:t>JFrame</w:t>
        </w:r>
      </w:ins>
      <w:ins w:author="Lorenzo Salvi" w:date="2019-01-17T09:42:27.0000899" w:id="1334531086">
        <w:r w:rsidRPr="171327C9" w:rsidR="171327C9">
          <w:rPr>
            <w:rFonts w:ascii="Times New Roman" w:hAnsi="Times New Roman" w:eastAsia="Hiragino Sans W3"/>
            <w:lang w:val="it-IT"/>
            <w:rPrChange w:author="Lorenzo Salvi" w:date="2019-01-17T09:42:27.0000899" w:id="385037069">
              <w:rPr/>
            </w:rPrChange>
          </w:rPr>
          <w:t xml:space="preserve">. </w:t>
        </w:r>
      </w:ins>
      <w:r w:rsidRPr="00634BB8">
        <w:rPr>
          <w:rFonts w:ascii="Times New Roman" w:hAnsi="Times New Roman" w:eastAsia="Hiragino Sans W3"/>
          <w:lang w:val="it-IT"/>
          <w:rPrChange w:author="Lorenzo Salvi" w:date="2019-01-07T14:27:00Z" w:id="1054">
            <w:rPr>
              <w:rFonts w:ascii="Times New Roman" w:hAnsi="Times New Roman" w:eastAsia="Hiragino Sans W3"/>
            </w:rPr>
          </w:rPrChange>
        </w:rPr>
        <w:t>E’</w:t>
      </w:r>
      <w:r w:rsidRPr="00634BB8">
        <w:rPr>
          <w:rFonts w:ascii="Times New Roman" w:hAnsi="Times New Roman" w:eastAsia="Hiragino Sans W3"/>
          <w:lang w:val="it-IT"/>
          <w:rPrChange w:author="Lorenzo Salvi" w:date="2019-01-07T14:27:00Z" w:id="1055">
            <w:rPr>
              <w:rFonts w:ascii="Times New Roman" w:hAnsi="Times New Roman" w:eastAsia="Hiragino Sans W3"/>
            </w:rPr>
          </w:rPrChange>
        </w:rPr>
        <w:t xml:space="preserve"> una classe presente nel file</w:t>
      </w:r>
      <w:r w:rsidRPr="76602435">
        <w:rPr>
          <w:rFonts w:ascii="Times New Roman" w:hAnsi="Times New Roman" w:eastAsia="Hiragino Sans W3"/>
          <w:i w:val="1"/>
          <w:iCs w:val="1"/>
          <w:lang w:val="it-IT"/>
          <w:rPrChange w:author="Ludovico Di Federico" w:date="2019-01-17T11:03:32.8406755" w:id="1056">
            <w:rPr>
              <w:rFonts w:ascii="Times New Roman" w:hAnsi="Times New Roman" w:eastAsia="Hiragino Sans W3"/>
              <w:i/>
              <w:iCs/>
            </w:rPr>
          </w:rPrChange>
        </w:rPr>
        <w:t xml:space="preserve"> Aggiungi.java</w:t>
      </w:r>
      <w:r w:rsidRPr="00634BB8">
        <w:rPr>
          <w:rFonts w:ascii="Times New Roman" w:hAnsi="Times New Roman" w:eastAsia="Hiragino Sans W3"/>
          <w:lang w:val="it-IT"/>
          <w:rPrChange w:author="Lorenzo Salvi" w:date="2019-01-07T14:27:00Z" w:id="1057">
            <w:rPr>
              <w:rFonts w:ascii="Times New Roman" w:hAnsi="Times New Roman" w:eastAsia="Hiragino Sans W3"/>
            </w:rPr>
          </w:rPrChange>
        </w:rPr>
        <w:t xml:space="preserve"> nel package </w:t>
      </w:r>
      <w:r w:rsidRPr="76602435">
        <w:rPr>
          <w:rFonts w:ascii="Times New Roman" w:hAnsi="Times New Roman" w:eastAsia="Hiragino Sans W3"/>
          <w:i w:val="1"/>
          <w:iCs w:val="1"/>
          <w:lang w:val="it-IT"/>
          <w:rPrChange w:author="Ludovico Di Federico" w:date="2019-01-17T11:03:32.8406755" w:id="591134239">
            <w:rPr>
              <w:rFonts w:ascii="Times New Roman" w:hAnsi="Times New Roman" w:eastAsia="Hiragino Sans W3"/>
              <w:i/>
              <w:iCs/>
            </w:rPr>
          </w:rPrChange>
        </w:rPr>
        <w:t>View</w:t>
      </w:r>
      <w:ins w:author="Lorenzo Salvi" w:date="2019-01-17T09:57:48.4115843" w:id="1693350715">
        <w:r w:rsidRPr="76602435" w:rsidR="3C595911">
          <w:rPr>
            <w:rFonts w:ascii="Times New Roman" w:hAnsi="Times New Roman" w:eastAsia="Hiragino Sans W3"/>
            <w:i w:val="1"/>
            <w:iCs w:val="1"/>
            <w:lang w:val="it-IT"/>
            <w:rPrChange w:author="Ludovico Di Federico" w:date="2019-01-17T11:03:32.8406755" w:id="462508173">
              <w:rPr>
                <w:rFonts w:ascii="Times New Roman" w:hAnsi="Times New Roman" w:eastAsia="Hiragino Sans W3"/>
                <w:i/>
                <w:iCs/>
              </w:rPr>
            </w:rPrChange>
          </w:rPr>
          <w:t>.</w:t>
        </w:r>
      </w:ins>
      <w:del w:author="Lorenzo Salvi" w:date="2019-01-17T09:57:48.4115843" w:id="1613783944">
        <w:r w:rsidRPr="3A54F39E" w:rsidDel="3C595911">
          <w:rPr>
            <w:rFonts w:ascii="Times New Roman" w:hAnsi="Times New Roman" w:eastAsia="Hiragino Sans W3"/>
            <w:i w:val="1"/>
            <w:iCs w:val="1"/>
            <w:lang w:val="it-IT"/>
            <w:rPrChange w:author="Lorenzo Salvi" w:date="2019-01-17T09:45:27.5444108" w:id="2021461416">
              <w:rPr>
                <w:rFonts w:ascii="Times New Roman" w:hAnsi="Times New Roman" w:eastAsia="Hiragino Sans W3"/>
                <w:i/>
                <w:iCs/>
              </w:rPr>
            </w:rPrChange>
          </w:rPr>
          <w:delText>.</w:delText>
        </w:r>
      </w:del>
      <w:r w:rsidRPr="76602435">
        <w:rPr>
          <w:rFonts w:ascii="Times New Roman" w:hAnsi="Times New Roman" w:eastAsia="Hiragino Sans W3"/>
          <w:i w:val="1"/>
          <w:iCs w:val="1"/>
          <w:lang w:val="it-IT"/>
          <w:rPrChange w:author="Ludovico Di Federico" w:date="2019-01-17T11:03:32.8406755" w:id="1058">
            <w:rPr>
              <w:rFonts w:ascii="Times New Roman" w:hAnsi="Times New Roman" w:eastAsia="Hiragino Sans W3"/>
              <w:i/>
              <w:iCs/>
            </w:rPr>
          </w:rPrChange>
        </w:rPr>
        <w:t>DashboardAdmin</w:t>
      </w:r>
      <w:r w:rsidRPr="00634BB8">
        <w:rPr>
          <w:rFonts w:ascii="Times New Roman" w:hAnsi="Times New Roman" w:eastAsia="Hiragino Sans W3"/>
          <w:lang w:val="it-IT"/>
          <w:rPrChange w:author="Lorenzo Salvi" w:date="2019-01-07T14:27:00Z" w:id="797607743">
            <w:rPr>
              <w:rFonts w:ascii="Times New Roman" w:hAnsi="Times New Roman" w:eastAsia="Hiragino Sans W3"/>
            </w:rPr>
          </w:rPrChange>
        </w:rPr>
        <w:t xml:space="preserve"> che permette all’Admin di aggiungere un nuovo gestore o un nuovo Admin;</w:t>
      </w:r>
      <w:ins w:author="Lorenzo Salvi" w:date="2019-01-17T09:43:27.0733082" w:id="640455559">
        <w:r w:rsidRPr="00634BB8" w:rsidR="3F9441AB">
          <w:rPr>
            <w:rFonts w:ascii="Times New Roman" w:hAnsi="Times New Roman" w:eastAsia="Hiragino Sans W3"/>
            <w:lang w:val="it-IT"/>
            <w:rPrChange w:author="Lorenzo Salvi" w:date="2019-01-07T14:27:00Z" w:id="1298594847">
              <w:rPr>
                <w:rFonts w:ascii="Times New Roman" w:hAnsi="Times New Roman" w:eastAsia="Hiragino Sans W3"/>
              </w:rPr>
            </w:rPrChange>
          </w:rPr>
          <w:t xml:space="preserve"> Tale classe permette la creazione di un ogge</w:t>
        </w:r>
      </w:ins>
      <w:ins w:author="Lorenzo Salvi" w:date="2019-01-17T09:44:27.4868345" w:id="1041564229">
        <w:r w:rsidRPr="00634BB8" w:rsidR="24D62B2B">
          <w:rPr>
            <w:rFonts w:ascii="Times New Roman" w:hAnsi="Times New Roman" w:eastAsia="Hiragino Sans W3"/>
            <w:lang w:val="it-IT"/>
            <w:rPrChange w:author="Lorenzo Salvi" w:date="2019-01-07T14:27:00Z" w:id="1384135719">
              <w:rPr>
                <w:rFonts w:ascii="Times New Roman" w:hAnsi="Times New Roman" w:eastAsia="Hiragino Sans W3"/>
              </w:rPr>
            </w:rPrChange>
          </w:rPr>
          <w:t xml:space="preserve">tto di tipo Amministratore e di tipo Gestore dei Sensori. Una volta creati, gli oggetti vengono passati come parametri al </w:t>
        </w:r>
      </w:ins>
      <w:ins w:author="Lorenzo Salvi" w:date="2019-01-17T09:45:27.5444108" w:id="2107269449">
        <w:r w:rsidRPr="76602435" w:rsidR="24D62B2B">
          <w:rPr>
            <w:rFonts w:ascii="Times New Roman" w:hAnsi="Times New Roman" w:eastAsia="Hiragino Sans W3"/>
            <w:i w:val="1"/>
            <w:iCs w:val="1"/>
            <w:lang w:val="it-IT"/>
            <w:rPrChange w:author="Ludovico Di Federico" w:date="2019-01-17T11:03:32.8406755" w:id="1437299466">
              <w:rPr>
                <w:rFonts w:ascii="Times New Roman" w:hAnsi="Times New Roman" w:eastAsia="Hiragino Sans W3"/>
              </w:rPr>
            </w:rPrChange>
          </w:rPr>
          <w:t xml:space="preserve">GestoreA</w:t>
        </w:r>
        <w:r w:rsidRPr="76602435" w:rsidR="3A54F39E">
          <w:rPr>
            <w:rFonts w:ascii="Times New Roman" w:hAnsi="Times New Roman" w:eastAsia="Hiragino Sans W3"/>
            <w:i w:val="1"/>
            <w:iCs w:val="1"/>
            <w:lang w:val="it-IT"/>
            <w:rPrChange w:author="Ludovico Di Federico" w:date="2019-01-17T11:03:32.8406755" w:id="972625191">
              <w:rPr>
                <w:rFonts w:ascii="Times New Roman" w:hAnsi="Times New Roman" w:eastAsia="Hiragino Sans W3"/>
              </w:rPr>
            </w:rPrChange>
          </w:rPr>
          <w:t xml:space="preserve">dminController</w:t>
        </w:r>
        <w:r w:rsidRPr="76602435" w:rsidR="3A54F39E">
          <w:rPr>
            <w:rFonts w:ascii="Times New Roman" w:hAnsi="Times New Roman" w:eastAsia="Hiragino Sans W3"/>
            <w:i w:val="1"/>
            <w:iCs w:val="1"/>
            <w:lang w:val="it-IT"/>
            <w:rPrChange w:author="Ludovico Di Federico" w:date="2019-01-17T11:03:32.8406755" w:id="1059">
              <w:rPr>
                <w:rFonts w:ascii="Times New Roman" w:hAnsi="Times New Roman" w:eastAsia="Hiragino Sans W3"/>
              </w:rPr>
            </w:rPrChange>
          </w:rPr>
          <w:t xml:space="preserve">.</w:t>
        </w:r>
      </w:ins>
    </w:p>
    <w:p xmlns:wp14="http://schemas.microsoft.com/office/word/2010/wordml" w:rsidRPr="00634BB8" w:rsidR="00D54DDA" w:rsidP="392AE4DD" w:rsidRDefault="00D54DDA" w14:paraId="7774B70C" wp14:textId="1893E65F">
      <w:pPr>
        <w:pStyle w:val="Paragrafoelenco"/>
        <w:numPr>
          <w:ilvl w:val="0"/>
          <w:numId w:val="14"/>
        </w:numPr>
        <w:spacing w:after="0" w:line="240" w:lineRule="auto"/>
        <w:rPr>
          <w:sz w:val="22"/>
          <w:szCs w:val="22"/>
          <w:lang w:val="it-IT"/>
          <w:rPrChange w:author="Lorenzo Salvi" w:date="2019-01-17T09:47:33.7055686" w:id="848007778">
            <w:rPr/>
          </w:rPrChange>
        </w:rPr>
        <w:pPrChange w:author="Lorenzo Salvi" w:date="2019-01-17T09:47:33.7055686" w:id="1061">
          <w:pPr>
            <w:pStyle w:val="Paragrafoelenco"/>
            <w:numPr>
              <w:numId w:val="33"/>
            </w:numPr>
            <w:tabs>
              <w:tab w:val="num" w:pos="360"/>
              <w:tab w:val="num" w:pos="720"/>
            </w:tabs>
            <w:spacing w:after="0" w:line="240" w:lineRule="auto"/>
            <w:ind w:hanging="720"/>
          </w:pPr>
        </w:pPrChange>
      </w:pPr>
      <w:r w:rsidRPr="00634BB8">
        <w:rPr>
          <w:rFonts w:ascii="Times New Roman" w:hAnsi="Times New Roman" w:eastAsia="Hiragino Sans W3"/>
          <w:b w:val="1"/>
          <w:bCs w:val="1"/>
          <w:lang w:val="it-IT"/>
          <w:rPrChange w:author="Lorenzo Salvi" w:date="2019-01-07T14:27:00Z" w:id="1062">
            <w:rPr>
              <w:rFonts w:ascii="Times New Roman" w:hAnsi="Times New Roman" w:eastAsia="Hiragino Sans W3"/>
              <w:b/>
              <w:bCs/>
            </w:rPr>
          </w:rPrChange>
        </w:rPr>
        <w:t>GESTORETICKET</w:t>
      </w:r>
      <w:r w:rsidRPr="00634BB8">
        <w:rPr>
          <w:rFonts w:ascii="Times New Roman" w:hAnsi="Times New Roman" w:eastAsia="Hiragino Sans W3"/>
          <w:lang w:val="it-IT"/>
          <w:rPrChange w:author="Lorenzo Salvi" w:date="2019-01-07T14:27:00Z" w:id="1063">
            <w:rPr>
              <w:rFonts w:ascii="Times New Roman" w:hAnsi="Times New Roman" w:eastAsia="Hiragino Sans W3"/>
            </w:rPr>
          </w:rPrChange>
        </w:rPr>
        <w:t xml:space="preserve">: </w:t>
      </w:r>
      <w:ins w:author="Lorenzo Salvi" w:date="2019-01-17T09:45:27.5444108" w:id="335061901">
        <w:r w:rsidRPr="3A54F39E" w:rsidR="3A54F39E">
          <w:rPr>
            <w:rFonts w:ascii="Times New Roman" w:hAnsi="Times New Roman" w:eastAsia="Hiragino Sans W3"/>
            <w:lang w:val="it-IT"/>
            <w:rPrChange w:author="Lorenzo Salvi" w:date="2019-01-17T09:45:27.5444108" w:id="730885140">
              <w:rPr/>
            </w:rPrChange>
          </w:rPr>
          <w:t>E’</w:t>
        </w:r>
      </w:ins>
      <w:ins w:author="Lorenzo Salvi" w:date="2019-01-17T09:45:27.5444108" w:id="774980947">
        <w:r w:rsidRPr="3A54F39E" w:rsidR="3A54F39E">
          <w:rPr>
            <w:rFonts w:ascii="Times New Roman" w:hAnsi="Times New Roman" w:eastAsia="Hiragino Sans W3"/>
            <w:lang w:val="it-IT"/>
            <w:rPrChange w:author="Lorenzo Salvi" w:date="2019-01-17T09:45:27.5444108" w:id="455069796">
              <w:rPr/>
            </w:rPrChange>
          </w:rPr>
          <w:t xml:space="preserve"> una classe che implementa la classe </w:t>
        </w:r>
      </w:ins>
      <w:ins w:author="Lorenzo Salvi" w:date="2019-01-17T09:45:27.5444108" w:id="186858370">
        <w:r w:rsidRPr="76602435" w:rsidR="3A54F39E">
          <w:rPr>
            <w:rFonts w:ascii="Times New Roman" w:hAnsi="Times New Roman" w:eastAsia="Hiragino Sans W3"/>
            <w:i w:val="1"/>
            <w:iCs w:val="1"/>
            <w:lang w:val="it-IT"/>
            <w:rPrChange w:author="Ludovico Di Federico" w:date="2019-01-17T11:03:32.8406755" w:id="1729609679">
              <w:rPr/>
            </w:rPrChange>
          </w:rPr>
          <w:t>JFrame</w:t>
        </w:r>
      </w:ins>
      <w:ins w:author="Lorenzo Salvi" w:date="2019-01-17T09:45:27.5444108" w:id="213171055">
        <w:r w:rsidRPr="3A54F39E" w:rsidR="3A54F39E">
          <w:rPr>
            <w:rFonts w:ascii="Times New Roman" w:hAnsi="Times New Roman" w:eastAsia="Hiragino Sans W3"/>
            <w:lang w:val="it-IT"/>
            <w:rPrChange w:author="Lorenzo Salvi" w:date="2019-01-17T09:45:27.5444108" w:id="1417847087">
              <w:rPr/>
            </w:rPrChange>
          </w:rPr>
          <w:t xml:space="preserve">. </w:t>
        </w:r>
      </w:ins>
      <w:r w:rsidRPr="00634BB8">
        <w:rPr>
          <w:rFonts w:ascii="Times New Roman" w:hAnsi="Times New Roman" w:eastAsia="Hiragino Sans W3"/>
          <w:lang w:val="it-IT"/>
          <w:rPrChange w:author="Lorenzo Salvi" w:date="2019-01-07T14:27:00Z" w:id="1064">
            <w:rPr>
              <w:rFonts w:ascii="Times New Roman" w:hAnsi="Times New Roman" w:eastAsia="Hiragino Sans W3"/>
            </w:rPr>
          </w:rPrChange>
        </w:rPr>
        <w:t>E’</w:t>
      </w:r>
      <w:r w:rsidRPr="00634BB8">
        <w:rPr>
          <w:rFonts w:ascii="Times New Roman" w:hAnsi="Times New Roman" w:eastAsia="Hiragino Sans W3"/>
          <w:lang w:val="it-IT"/>
          <w:rPrChange w:author="Lorenzo Salvi" w:date="2019-01-07T14:27:00Z" w:id="1065">
            <w:rPr>
              <w:rFonts w:ascii="Times New Roman" w:hAnsi="Times New Roman" w:eastAsia="Hiragino Sans W3"/>
            </w:rPr>
          </w:rPrChange>
        </w:rPr>
        <w:t xml:space="preserve"> una classe presente nel file</w:t>
      </w:r>
      <w:r w:rsidRPr="76602435">
        <w:rPr>
          <w:rFonts w:ascii="Times New Roman" w:hAnsi="Times New Roman" w:eastAsia="Hiragino Sans W3"/>
          <w:i w:val="1"/>
          <w:iCs w:val="1"/>
          <w:lang w:val="it-IT"/>
          <w:rPrChange w:author="Ludovico Di Federico" w:date="2019-01-17T11:03:32.8406755" w:id="1063969694">
            <w:rPr>
              <w:rFonts w:ascii="Times New Roman" w:hAnsi="Times New Roman" w:eastAsia="Hiragino Sans W3"/>
              <w:i/>
              <w:iCs/>
            </w:rPr>
          </w:rPrChange>
        </w:rPr>
        <w:t xml:space="preserve"> </w:t>
      </w:r>
      <w:r w:rsidRPr="76602435">
        <w:rPr>
          <w:rFonts w:ascii="Times New Roman" w:hAnsi="Times New Roman" w:eastAsia="Hiragino Sans W3"/>
          <w:i w:val="1"/>
          <w:iCs w:val="1"/>
          <w:lang w:val="it-IT"/>
          <w:rPrChange w:author="Ludovico Di Federico" w:date="2019-01-17T11:03:32.8406755" w:id="220653324">
            <w:rPr>
              <w:rFonts w:ascii="Times New Roman" w:hAnsi="Times New Roman" w:eastAsia="Hiragino Sans W3"/>
              <w:i/>
              <w:iCs/>
            </w:rPr>
          </w:rPrChange>
        </w:rPr>
        <w:t xml:space="preserve">GestoreTicket</w:t>
      </w:r>
      <w:r w:rsidRPr="76602435">
        <w:rPr>
          <w:rFonts w:ascii="Times New Roman" w:hAnsi="Times New Roman" w:eastAsia="Hiragino Sans W3"/>
          <w:i w:val="1"/>
          <w:iCs w:val="1"/>
          <w:lang w:val="it-IT"/>
          <w:rPrChange w:author="Ludovico Di Federico" w:date="2019-01-17T11:03:32.8406755" w:id="1066">
            <w:rPr>
              <w:rFonts w:ascii="Times New Roman" w:hAnsi="Times New Roman" w:eastAsia="Hiragino Sans W3"/>
              <w:i/>
              <w:iCs/>
            </w:rPr>
          </w:rPrChange>
        </w:rPr>
        <w:t xml:space="preserve">.java</w:t>
      </w:r>
      <w:r w:rsidRPr="00634BB8">
        <w:rPr>
          <w:rFonts w:ascii="Times New Roman" w:hAnsi="Times New Roman" w:eastAsia="Hiragino Sans W3"/>
          <w:lang w:val="it-IT"/>
          <w:rPrChange w:author="Lorenzo Salvi" w:date="2019-01-07T14:27:00Z" w:id="1067">
            <w:rPr>
              <w:rFonts w:ascii="Times New Roman" w:hAnsi="Times New Roman" w:eastAsia="Hiragino Sans W3"/>
            </w:rPr>
          </w:rPrChange>
        </w:rPr>
        <w:t xml:space="preserve"> nel package </w:t>
      </w:r>
      <w:r w:rsidRPr="76602435">
        <w:rPr>
          <w:rFonts w:ascii="Times New Roman" w:hAnsi="Times New Roman" w:eastAsia="Hiragino Sans W3"/>
          <w:i w:val="1"/>
          <w:iCs w:val="1"/>
          <w:lang w:val="it-IT"/>
          <w:rPrChange w:author="Ludovico Di Federico" w:date="2019-01-17T11:03:32.8406755" w:id="507873357">
            <w:rPr>
              <w:rFonts w:ascii="Times New Roman" w:hAnsi="Times New Roman" w:eastAsia="Hiragino Sans W3"/>
              <w:i/>
              <w:iCs/>
            </w:rPr>
          </w:rPrChange>
        </w:rPr>
        <w:t xml:space="preserve">View.DashboardGestore</w:t>
      </w:r>
      <w:r w:rsidRPr="76602435">
        <w:rPr>
          <w:rFonts w:ascii="Times New Roman" w:hAnsi="Times New Roman" w:eastAsia="Hiragino Sans W3"/>
          <w:i w:val="1"/>
          <w:iCs w:val="1"/>
          <w:lang w:val="it-IT"/>
          <w:rPrChange w:author="Ludovico Di Federico" w:date="2019-01-17T11:03:32.8406755" w:id="1068">
            <w:rPr>
              <w:rFonts w:ascii="Times New Roman" w:hAnsi="Times New Roman" w:eastAsia="Hiragino Sans W3"/>
              <w:i/>
              <w:iCs/>
            </w:rPr>
          </w:rPrChange>
        </w:rPr>
        <w:t xml:space="preserve"> </w:t>
      </w:r>
      <w:r w:rsidRPr="00634BB8">
        <w:rPr>
          <w:rFonts w:ascii="Times New Roman" w:hAnsi="Times New Roman" w:eastAsia="Hiragino Sans W3"/>
          <w:lang w:val="it-IT"/>
          <w:rPrChange w:author="Lorenzo Salvi" w:date="2019-01-07T14:27:00Z" w:id="1144180571">
            <w:rPr>
              <w:rFonts w:ascii="Times New Roman" w:hAnsi="Times New Roman" w:eastAsia="Hiragino Sans W3"/>
            </w:rPr>
          </w:rPrChange>
        </w:rPr>
        <w:t>che permette di visualizzare/gestire i Ticket inviati dal Gestore dei Sensori</w:t>
      </w:r>
      <w:ins w:author="Lorenzo Salvi" w:date="2019-01-17T09:47:33.7055686" w:id="1234896931">
        <w:r w:rsidRPr="00634BB8" w:rsidR="392AE4DD">
          <w:rPr>
            <w:rFonts w:ascii="Times New Roman" w:hAnsi="Times New Roman" w:eastAsia="Hiragino Sans W3"/>
            <w:lang w:val="it-IT"/>
            <w:rPrChange w:author="Lorenzo Salvi" w:date="2019-01-07T14:27:00Z" w:id="1158259035">
              <w:rPr>
                <w:rFonts w:ascii="Times New Roman" w:hAnsi="Times New Roman" w:eastAsia="Hiragino Sans W3"/>
              </w:rPr>
            </w:rPrChange>
          </w:rPr>
          <w:t xml:space="preserve"> ad un Admin</w:t>
        </w:r>
      </w:ins>
      <w:r w:rsidRPr="00634BB8">
        <w:rPr>
          <w:rFonts w:ascii="Times New Roman" w:hAnsi="Times New Roman" w:eastAsia="Hiragino Sans W3"/>
          <w:lang w:val="it-IT"/>
          <w:rPrChange w:author="Lorenzo Salvi" w:date="2019-01-07T14:27:00Z" w:id="1943575585">
            <w:rPr>
              <w:rFonts w:ascii="Times New Roman" w:hAnsi="Times New Roman" w:eastAsia="Hiragino Sans W3"/>
            </w:rPr>
          </w:rPrChange>
        </w:rPr>
        <w:t>;</w:t>
      </w:r>
    </w:p>
    <w:p xmlns:wp14="http://schemas.microsoft.com/office/word/2010/wordml" w:rsidRPr="00634BB8" w:rsidR="00D54DDA" w:rsidP="52291302" w:rsidRDefault="00D54DDA" w14:paraId="451E5686" wp14:textId="354F6AAB">
      <w:pPr>
        <w:pStyle w:val="Paragrafoelenco"/>
        <w:numPr>
          <w:ilvl w:val="0"/>
          <w:numId w:val="14"/>
        </w:numPr>
        <w:spacing w:after="0" w:line="240" w:lineRule="auto"/>
        <w:rPr>
          <w:sz w:val="22"/>
          <w:szCs w:val="22"/>
          <w:lang w:val="it-IT"/>
          <w:rPrChange w:author="Salvatore Salernitano" w:date="2019-01-17T09:52:41.1899416" w:id="2067295064">
            <w:rPr/>
          </w:rPrChange>
        </w:rPr>
        <w:pPrChange w:author="Salvatore Salernitano" w:date="2019-01-17T09:52:41.1899416" w:id="1071">
          <w:pPr>
            <w:pStyle w:val="Paragrafoelenco"/>
            <w:numPr>
              <w:numId w:val="33"/>
            </w:numPr>
            <w:tabs>
              <w:tab w:val="num" w:pos="360"/>
              <w:tab w:val="num" w:pos="720"/>
            </w:tabs>
            <w:spacing w:after="0" w:line="240" w:lineRule="auto"/>
            <w:ind w:hanging="720"/>
          </w:pPr>
        </w:pPrChange>
      </w:pPr>
      <w:r w:rsidRPr="00634BB8">
        <w:rPr>
          <w:rFonts w:ascii="Times New Roman" w:hAnsi="Times New Roman" w:eastAsia="Hiragino Sans W3"/>
          <w:b w:val="1"/>
          <w:bCs w:val="1"/>
          <w:lang w:val="it-IT"/>
          <w:rPrChange w:author="Lorenzo Salvi" w:date="2019-01-07T14:27:00Z" w:id="1072">
            <w:rPr>
              <w:rFonts w:ascii="Times New Roman" w:hAnsi="Times New Roman" w:eastAsia="Hiragino Sans W3"/>
              <w:b/>
              <w:bCs/>
            </w:rPr>
          </w:rPrChange>
        </w:rPr>
        <w:t>CREAZIONETICKET</w:t>
      </w:r>
      <w:r w:rsidRPr="00634BB8">
        <w:rPr>
          <w:rFonts w:ascii="Times New Roman" w:hAnsi="Times New Roman" w:eastAsia="Hiragino Sans W3"/>
          <w:lang w:val="it-IT"/>
          <w:rPrChange w:author="Lorenzo Salvi" w:date="2019-01-07T14:27:00Z" w:id="1073">
            <w:rPr>
              <w:rFonts w:ascii="Times New Roman" w:hAnsi="Times New Roman" w:eastAsia="Hiragino Sans W3"/>
            </w:rPr>
          </w:rPrChange>
        </w:rPr>
        <w:t xml:space="preserve">: </w:t>
      </w:r>
      <w:ins w:author="Lorenzo Salvi" w:date="2019-01-17T09:47:33.7055686" w:id="1318042366">
        <w:r w:rsidRPr="392AE4DD" w:rsidR="392AE4DD">
          <w:rPr>
            <w:rFonts w:ascii="Times New Roman" w:hAnsi="Times New Roman" w:eastAsia="Hiragino Sans W3"/>
            <w:lang w:val="it-IT"/>
            <w:rPrChange w:author="Lorenzo Salvi" w:date="2019-01-17T09:47:33.7055686" w:id="1844106673">
              <w:rPr/>
            </w:rPrChange>
          </w:rPr>
          <w:t>E’</w:t>
        </w:r>
      </w:ins>
      <w:ins w:author="Lorenzo Salvi" w:date="2019-01-17T09:47:33.7055686" w:id="883409522">
        <w:r w:rsidRPr="392AE4DD" w:rsidR="392AE4DD">
          <w:rPr>
            <w:rFonts w:ascii="Times New Roman" w:hAnsi="Times New Roman" w:eastAsia="Hiragino Sans W3"/>
            <w:lang w:val="it-IT"/>
            <w:rPrChange w:author="Lorenzo Salvi" w:date="2019-01-17T09:47:33.7055686" w:id="942515625">
              <w:rPr/>
            </w:rPrChange>
          </w:rPr>
          <w:t xml:space="preserve"> una classe che implementa la classe </w:t>
        </w:r>
      </w:ins>
      <w:ins w:author="Lorenzo Salvi" w:date="2019-01-17T09:47:33.7055686" w:id="814074635">
        <w:r w:rsidRPr="76602435" w:rsidR="392AE4DD">
          <w:rPr>
            <w:rFonts w:ascii="Times New Roman" w:hAnsi="Times New Roman" w:eastAsia="Hiragino Sans W3"/>
            <w:i w:val="1"/>
            <w:iCs w:val="1"/>
            <w:lang w:val="it-IT"/>
            <w:rPrChange w:author="Ludovico Di Federico" w:date="2019-01-17T11:03:32.8406755" w:id="1050477912">
              <w:rPr/>
            </w:rPrChange>
          </w:rPr>
          <w:t>JFrame</w:t>
        </w:r>
      </w:ins>
      <w:ins w:author="Lorenzo Salvi" w:date="2019-01-17T09:47:33.7055686" w:id="1225096588">
        <w:r w:rsidRPr="392AE4DD" w:rsidR="392AE4DD">
          <w:rPr>
            <w:rFonts w:ascii="Times New Roman" w:hAnsi="Times New Roman" w:eastAsia="Hiragino Sans W3"/>
            <w:lang w:val="it-IT"/>
            <w:rPrChange w:author="Lorenzo Salvi" w:date="2019-01-17T09:47:33.7055686" w:id="64070312">
              <w:rPr/>
            </w:rPrChange>
          </w:rPr>
          <w:t xml:space="preserve">. </w:t>
        </w:r>
      </w:ins>
      <w:ins w:author="Lorenzo Salvi" w:date="2019-01-17T09:50:39.9979536" w:id="398002301">
        <w:r w:rsidRPr="28ECC0BE" w:rsidR="28ECC0BE">
          <w:rPr>
            <w:rFonts w:ascii="Times New Roman" w:hAnsi="Times New Roman" w:eastAsia="Hiragino Sans W3"/>
            <w:lang w:val="it-IT"/>
            <w:rPrChange w:author="Lorenzo Salvi" w:date="2019-01-17T09:50:39.9979536" w:id="1692263200">
              <w:rPr/>
            </w:rPrChange>
          </w:rPr>
          <w:t xml:space="preserve">E’</w:t>
        </w:r>
        <w:r w:rsidRPr="28ECC0BE" w:rsidR="28ECC0BE">
          <w:rPr>
            <w:rFonts w:ascii="Times New Roman" w:hAnsi="Times New Roman" w:eastAsia="Hiragino Sans W3"/>
            <w:lang w:val="it-IT"/>
            <w:rPrChange w:author="Lorenzo Salvi" w:date="2019-01-17T09:50:39.9979536" w:id="599697504">
              <w:rPr/>
            </w:rPrChange>
          </w:rPr>
          <w:t xml:space="preserve"> una classe presente nel file </w:t>
        </w:r>
        <w:r w:rsidRPr="76602435" w:rsidR="28ECC0BE">
          <w:rPr>
            <w:rFonts w:ascii="Times New Roman" w:hAnsi="Times New Roman" w:eastAsia="Hiragino Sans W3"/>
            <w:i w:val="1"/>
            <w:iCs w:val="1"/>
            <w:lang w:val="it-IT"/>
            <w:rPrChange w:author="Ludovico Di Federico" w:date="2019-01-17T11:03:32.8406755" w:id="740639986">
              <w:rPr/>
            </w:rPrChange>
          </w:rPr>
          <w:t>CreazioneTicket.java</w:t>
        </w:r>
        <w:r w:rsidRPr="28ECC0BE" w:rsidR="28ECC0BE">
          <w:rPr>
            <w:rFonts w:ascii="Times New Roman" w:hAnsi="Times New Roman" w:eastAsia="Hiragino Sans W3"/>
            <w:lang w:val="it-IT"/>
            <w:rPrChange w:author="Lorenzo Salvi" w:date="2019-01-17T09:50:39.9979536" w:id="536710016">
              <w:rPr/>
            </w:rPrChange>
          </w:rPr>
          <w:t xml:space="preserve"> nel package </w:t>
        </w:r>
      </w:ins>
      <w:ins w:author="Lorenzo Salvi" w:date="2019-01-17T09:49:40.1022368" w:id="950746228"/>
      <w:ins w:author="Lorenzo Salvi" w:date="2019-01-17T09:50:39.9979536" w:id="864187685">
        <w:r w:rsidRPr="76602435" w:rsidR="28ECC0BE">
          <w:rPr>
            <w:rFonts w:ascii="Times New Roman" w:hAnsi="Times New Roman" w:eastAsia="Hiragino Sans W3"/>
            <w:i w:val="1"/>
            <w:iCs w:val="1"/>
            <w:lang w:val="it-IT"/>
            <w:rPrChange w:author="Ludovico Di Federico" w:date="2019-01-17T11:03:32.8406755" w:id="1851042151">
              <w:rPr/>
            </w:rPrChange>
          </w:rPr>
          <w:t>View.DashboardGestore</w:t>
        </w:r>
      </w:ins>
      <w:ins w:author="Lorenzo Salvi" w:date="2019-01-17T09:49:40.1022368" w:id="244087396"/>
      <w:ins w:author="Lorenzo Salvi" w:date="2019-01-17T09:50:39.9979536" w:id="1223157425">
        <w:r w:rsidRPr="28ECC0BE" w:rsidR="28ECC0BE">
          <w:rPr>
            <w:rFonts w:ascii="Times New Roman" w:hAnsi="Times New Roman" w:eastAsia="Hiragino Sans W3"/>
            <w:lang w:val="it-IT"/>
            <w:rPrChange w:author="Lorenzo Salvi" w:date="2019-01-17T09:50:39.9979536" w:id="257216627">
              <w:rPr/>
            </w:rPrChange>
          </w:rPr>
          <w:t xml:space="preserve"> che permette al gestore dei sensori di creare un nuovo Ticket;</w:t>
        </w:r>
        <w:r w:rsidRPr="28ECC0BE" w:rsidR="28ECC0BE">
          <w:rPr>
            <w:rFonts w:ascii="Times New Roman" w:hAnsi="Times New Roman" w:eastAsia="Hiragino Sans W3"/>
            <w:lang w:val="it-IT"/>
            <w:rPrChange w:author="Lorenzo Salvi" w:date="2019-01-17T09:50:39.9979536" w:id="516403449">
              <w:rPr/>
            </w:rPrChange>
          </w:rPr>
          <w:t xml:space="preserve"> </w:t>
        </w:r>
      </w:ins>
      <w:ins w:author="Lorenzo Salvi" w:date="2019-01-17T09:49:40.1022368" w:id="1630898203"/>
      <w:ins w:author="Lorenzo Salvi" w:date="2019-01-17T09:50:39.9979536" w:id="1430537238">
        <w:r w:rsidRPr="28ECC0BE" w:rsidR="28ECC0BE">
          <w:rPr>
            <w:rFonts w:ascii="Times New Roman" w:hAnsi="Times New Roman" w:eastAsia="Hiragino Sans W3"/>
            <w:lang w:val="it-IT"/>
            <w:rPrChange w:author="Lorenzo Salvi" w:date="2019-01-17T09:50:39.9979536" w:id="104403560">
              <w:rPr/>
            </w:rPrChange>
          </w:rPr>
          <w:t>E’</w:t>
        </w:r>
      </w:ins>
      <w:ins w:author="Lorenzo Salvi" w:date="2019-01-17T09:49:40.1022368" w:id="1929878146"/>
      <w:ins w:author="Lorenzo Salvi" w:date="2019-01-17T09:50:39.9979536" w:id="285240158">
        <w:r w:rsidRPr="28ECC0BE" w:rsidR="28ECC0BE">
          <w:rPr>
            <w:rFonts w:ascii="Times New Roman" w:hAnsi="Times New Roman" w:eastAsia="Hiragino Sans W3"/>
            <w:lang w:val="it-IT"/>
            <w:rPrChange w:author="Lorenzo Salvi" w:date="2019-01-17T09:50:39.9979536" w:id="877033">
              <w:rPr/>
            </w:rPrChange>
          </w:rPr>
          <w:t xml:space="preserve"> una classe importante perché permette di istanziare un oggetto di tipo Ticket. </w:t>
        </w:r>
      </w:ins>
      <w:ins w:author="Lorenzo Salvi" w:date="2019-01-17T09:51:40.2795462" w:id="406576492">
        <w:r w:rsidRPr="28ECC0BE" w:rsidR="18D79913">
          <w:rPr>
            <w:rFonts w:ascii="Times New Roman" w:hAnsi="Times New Roman" w:eastAsia="Hiragino Sans W3"/>
            <w:lang w:val="it-IT"/>
            <w:rPrChange w:author="Lorenzo Salvi" w:date="2019-01-17T09:50:39.9979536" w:id="2095512675">
              <w:rPr/>
            </w:rPrChange>
          </w:rPr>
          <w:t xml:space="preserve">Una volta creato, l’oggetto di tipo Ticket, viene pa</w:t>
        </w:r>
      </w:ins>
      <w:ins w:author="Salvatore Salernitano" w:date="2019-01-17T09:52:41.1899416" w:id="102686154">
        <w:r w:rsidRPr="28ECC0BE" w:rsidR="52291302">
          <w:rPr>
            <w:rFonts w:ascii="Times New Roman" w:hAnsi="Times New Roman" w:eastAsia="Hiragino Sans W3"/>
            <w:lang w:val="it-IT"/>
            <w:rPrChange w:author="Lorenzo Salvi" w:date="2019-01-17T09:50:39.9979536" w:id="1058083622">
              <w:rPr/>
            </w:rPrChange>
          </w:rPr>
          <w:t xml:space="preserve">ssato come parametro al </w:t>
        </w:r>
        <w:r w:rsidRPr="76602435" w:rsidR="52291302">
          <w:rPr>
            <w:rFonts w:ascii="Times New Roman" w:hAnsi="Times New Roman" w:eastAsia="Hiragino Sans W3"/>
            <w:i w:val="1"/>
            <w:iCs w:val="1"/>
            <w:lang w:val="it-IT"/>
            <w:rPrChange w:author="Ludovico Di Federico" w:date="2019-01-17T11:03:32.8406755" w:id="542994892">
              <w:rPr/>
            </w:rPrChange>
          </w:rPr>
          <w:t xml:space="preserve">GestoreSensoriController</w:t>
        </w:r>
        <w:r w:rsidRPr="28ECC0BE" w:rsidR="52291302">
          <w:rPr>
            <w:rFonts w:ascii="Times New Roman" w:hAnsi="Times New Roman" w:eastAsia="Hiragino Sans W3"/>
            <w:lang w:val="it-IT"/>
            <w:rPrChange w:author="Lorenzo Salvi" w:date="2019-01-17T09:50:39.9979536" w:id="1932594846">
              <w:rPr/>
            </w:rPrChange>
          </w:rPr>
          <w:t xml:space="preserve">.</w:t>
        </w:r>
      </w:ins>
      <w:del w:author="Lorenzo Salvi" w:date="2019-01-17T09:50:39.9979536" w:id="1615070180">
        <w:r w:rsidRPr="00634BB8" w:rsidDel="28ECC0BE">
          <w:rPr>
            <w:rFonts w:ascii="Times New Roman" w:hAnsi="Times New Roman" w:eastAsia="Hiragino Sans W3"/>
            <w:lang w:val="it-IT"/>
            <w:rPrChange w:author="Lorenzo Salvi" w:date="2019-01-07T14:27:00Z" w:id="1074">
              <w:rPr>
                <w:rFonts w:ascii="Times New Roman" w:hAnsi="Times New Roman" w:eastAsia="Hiragino Sans W3"/>
              </w:rPr>
            </w:rPrChange>
          </w:rPr>
          <w:delText>E’</w:delText>
        </w:r>
        <w:r w:rsidRPr="00634BB8" w:rsidDel="28ECC0BE">
          <w:rPr>
            <w:rFonts w:ascii="Times New Roman" w:hAnsi="Times New Roman" w:eastAsia="Hiragino Sans W3"/>
            <w:lang w:val="it-IT"/>
            <w:rPrChange w:author="Lorenzo Salvi" w:date="2019-01-07T14:27:00Z" w:id="1075">
              <w:rPr>
                <w:rFonts w:ascii="Times New Roman" w:hAnsi="Times New Roman" w:eastAsia="Hiragino Sans W3"/>
              </w:rPr>
            </w:rPrChange>
          </w:rPr>
          <w:delText xml:space="preserve"> una classe presente nel file </w:delText>
        </w:r>
        <w:r w:rsidRPr="37F615F7" w:rsidDel="28ECC0BE">
          <w:rPr>
            <w:rFonts w:ascii="Times New Roman" w:hAnsi="Times New Roman" w:eastAsia="Hiragino Sans W3"/>
            <w:i w:val="1"/>
            <w:iCs w:val="1"/>
            <w:lang w:val="it-IT"/>
            <w:rPrChange w:author="Lorenzo Salvi" w:date="2019-01-17T09:49:40.1022368" w:id="915884371">
              <w:rPr>
                <w:rFonts w:ascii="Times New Roman" w:hAnsi="Times New Roman" w:eastAsia="Hiragino Sans W3"/>
                <w:i/>
                <w:iCs/>
              </w:rPr>
            </w:rPrChange>
          </w:rPr>
          <w:delText>CreazioneTicket</w:delText>
        </w:r>
        <w:r w:rsidRPr="37F615F7" w:rsidDel="28ECC0BE">
          <w:rPr>
            <w:rFonts w:ascii="Times New Roman" w:hAnsi="Times New Roman" w:eastAsia="Hiragino Sans W3"/>
            <w:i w:val="1"/>
            <w:iCs w:val="1"/>
            <w:lang w:val="it-IT"/>
            <w:rPrChange w:author="Lorenzo Salvi" w:date="2019-01-17T09:49:40.1022368" w:id="1076">
              <w:rPr>
                <w:rFonts w:ascii="Times New Roman" w:hAnsi="Times New Roman" w:eastAsia="Hiragino Sans W3"/>
                <w:i/>
                <w:iCs/>
              </w:rPr>
            </w:rPrChange>
          </w:rPr>
          <w:delText>.java</w:delText>
        </w:r>
        <w:r w:rsidRPr="00634BB8" w:rsidDel="28ECC0BE">
          <w:rPr>
            <w:rFonts w:ascii="Times New Roman" w:hAnsi="Times New Roman" w:eastAsia="Hiragino Sans W3"/>
            <w:lang w:val="it-IT"/>
            <w:rPrChange w:author="Lorenzo Salvi" w:date="2019-01-07T14:27:00Z" w:id="1077">
              <w:rPr>
                <w:rFonts w:ascii="Times New Roman" w:hAnsi="Times New Roman" w:eastAsia="Hiragino Sans W3"/>
              </w:rPr>
            </w:rPrChange>
          </w:rPr>
          <w:delText xml:space="preserve"> nel package </w:delText>
        </w:r>
        <w:r w:rsidRPr="37F615F7" w:rsidDel="28ECC0BE">
          <w:rPr>
            <w:rFonts w:ascii="Times New Roman" w:hAnsi="Times New Roman" w:eastAsia="Hiragino Sans W3"/>
            <w:i w:val="1"/>
            <w:iCs w:val="1"/>
            <w:lang w:val="it-IT"/>
            <w:rPrChange w:author="Lorenzo Salvi" w:date="2019-01-17T09:49:40.1022368" w:id="1078">
              <w:rPr>
                <w:rFonts w:ascii="Times New Roman" w:hAnsi="Times New Roman" w:eastAsia="Hiragino Sans W3"/>
                <w:i/>
                <w:iCs/>
              </w:rPr>
            </w:rPrChange>
          </w:rPr>
          <w:delText>View.DashboardGestore</w:delText>
        </w:r>
        <w:r w:rsidRPr="00634BB8" w:rsidDel="28ECC0BE">
          <w:rPr>
            <w:rFonts w:ascii="Times New Roman" w:hAnsi="Times New Roman" w:eastAsia="Hiragino Sans W3"/>
            <w:lang w:val="it-IT"/>
            <w:rPrChange w:author="Lorenzo Salvi" w:date="2019-01-07T14:27:00Z" w:id="1079">
              <w:rPr>
                <w:rFonts w:ascii="Times New Roman" w:hAnsi="Times New Roman" w:eastAsia="Hiragino Sans W3"/>
              </w:rPr>
            </w:rPrChange>
          </w:rPr>
          <w:delText xml:space="preserve"> che permette al gestore dei sensori di creare un nuovo Ticket;</w:delText>
        </w:r>
      </w:del>
    </w:p>
    <w:p xmlns:wp14="http://schemas.microsoft.com/office/word/2010/wordml" w:rsidRPr="00634BB8" w:rsidR="00D54DDA" w:rsidP="67AD32B1" w:rsidRDefault="00D54DDA" w14:paraId="5345361C" wp14:textId="156B5D8C">
      <w:pPr>
        <w:pStyle w:val="Paragrafoelenco"/>
        <w:numPr>
          <w:ilvl w:val="0"/>
          <w:numId w:val="14"/>
        </w:numPr>
        <w:spacing w:after="0" w:line="240" w:lineRule="auto"/>
        <w:rPr>
          <w:sz w:val="22"/>
          <w:szCs w:val="22"/>
          <w:lang w:val="it-IT"/>
          <w:rPrChange w:author="Ludovico Di Federico" w:date="2019-01-17T09:55:48.1584952" w:id="1714746942">
            <w:rPr/>
          </w:rPrChange>
        </w:rPr>
        <w:pPrChange w:author="Ludovico Di Federico" w:date="2019-01-17T09:55:48.1584952" w:id="1081">
          <w:pPr>
            <w:pStyle w:val="Paragrafoelenco"/>
            <w:numPr>
              <w:numId w:val="33"/>
            </w:numPr>
            <w:tabs>
              <w:tab w:val="num" w:pos="360"/>
              <w:tab w:val="num" w:pos="720"/>
            </w:tabs>
            <w:spacing w:after="0" w:line="240" w:lineRule="auto"/>
            <w:ind w:hanging="720"/>
          </w:pPr>
        </w:pPrChange>
      </w:pPr>
      <w:r w:rsidRPr="00634BB8">
        <w:rPr>
          <w:rFonts w:ascii="Times New Roman" w:hAnsi="Times New Roman" w:eastAsia="Hiragino Sans W3"/>
          <w:b w:val="1"/>
          <w:bCs w:val="1"/>
          <w:lang w:val="it-IT"/>
          <w:rPrChange w:author="Lorenzo Salvi" w:date="2019-01-07T14:27:00Z" w:id="1082">
            <w:rPr>
              <w:rFonts w:ascii="Times New Roman" w:hAnsi="Times New Roman" w:eastAsia="Hiragino Sans W3"/>
              <w:b/>
              <w:bCs/>
            </w:rPr>
          </w:rPrChange>
        </w:rPr>
        <w:t xml:space="preserve">ADMINTICKET: </w:t>
      </w:r>
      <w:ins w:author="Lorenzo Salvi" w:date="2019-01-17T09:54:47.9049476" w:id="340072877">
        <w:r w:rsidRPr="76A60C92" w:rsidR="76A60C92">
          <w:rPr>
            <w:rFonts w:ascii="Times New Roman" w:hAnsi="Times New Roman" w:eastAsia="Hiragino Sans W3"/>
            <w:lang w:val="it-IT"/>
            <w:rPrChange w:author="Lorenzo Salvi" w:date="2019-01-17T09:54:47.9049476" w:id="1609393652">
              <w:rPr/>
            </w:rPrChange>
          </w:rPr>
          <w:t xml:space="preserve">E’</w:t>
        </w:r>
        <w:r w:rsidRPr="76A60C92" w:rsidR="76A60C92">
          <w:rPr>
            <w:rFonts w:ascii="Times New Roman" w:hAnsi="Times New Roman" w:eastAsia="Hiragino Sans W3"/>
            <w:lang w:val="it-IT"/>
            <w:rPrChange w:author="Lorenzo Salvi" w:date="2019-01-17T09:54:47.9049476" w:id="1260929999">
              <w:rPr/>
            </w:rPrChange>
          </w:rPr>
          <w:t xml:space="preserve"> una classe che implementa la classe </w:t>
        </w:r>
        <w:r w:rsidRPr="76602435" w:rsidR="76A60C92">
          <w:rPr>
            <w:rFonts w:ascii="Times New Roman" w:hAnsi="Times New Roman" w:eastAsia="Hiragino Sans W3"/>
            <w:i w:val="1"/>
            <w:iCs w:val="1"/>
            <w:lang w:val="it-IT"/>
            <w:rPrChange w:author="Ludovico Di Federico" w:date="2019-01-17T11:03:32.8406755" w:id="747329576">
              <w:rPr/>
            </w:rPrChange>
          </w:rPr>
          <w:t>JFrame</w:t>
        </w:r>
        <w:r w:rsidRPr="76A60C92" w:rsidR="76A60C92">
          <w:rPr>
            <w:rFonts w:ascii="Times New Roman" w:hAnsi="Times New Roman" w:eastAsia="Hiragino Sans W3"/>
            <w:lang w:val="it-IT"/>
            <w:rPrChange w:author="Lorenzo Salvi" w:date="2019-01-17T09:54:47.9049476" w:id="470029669">
              <w:rPr/>
            </w:rPrChange>
          </w:rPr>
          <w:t xml:space="preserve">. </w:t>
        </w:r>
      </w:ins>
      <w:r w:rsidRPr="00634BB8">
        <w:rPr>
          <w:rFonts w:ascii="Times New Roman" w:hAnsi="Times New Roman" w:eastAsia="Hiragino Sans W3"/>
          <w:lang w:val="it-IT"/>
          <w:rPrChange w:author="Lorenzo Salvi" w:date="2019-01-07T14:27:00Z" w:id="1083">
            <w:rPr>
              <w:rFonts w:ascii="Times New Roman" w:hAnsi="Times New Roman" w:eastAsia="Hiragino Sans W3"/>
            </w:rPr>
          </w:rPrChange>
        </w:rPr>
        <w:t>E’</w:t>
      </w:r>
      <w:r w:rsidRPr="00634BB8">
        <w:rPr>
          <w:rFonts w:ascii="Times New Roman" w:hAnsi="Times New Roman" w:eastAsia="Hiragino Sans W3"/>
          <w:lang w:val="it-IT"/>
          <w:rPrChange w:author="Lorenzo Salvi" w:date="2019-01-07T14:27:00Z" w:id="1084">
            <w:rPr>
              <w:rFonts w:ascii="Times New Roman" w:hAnsi="Times New Roman" w:eastAsia="Hiragino Sans W3"/>
            </w:rPr>
          </w:rPrChange>
        </w:rPr>
        <w:t xml:space="preserve"> una classe presente nel file </w:t>
      </w:r>
      <w:r w:rsidRPr="76602435">
        <w:rPr>
          <w:rFonts w:ascii="Times New Roman" w:hAnsi="Times New Roman" w:eastAsia="Hiragino Sans W3"/>
          <w:i w:val="1"/>
          <w:iCs w:val="1"/>
          <w:lang w:val="it-IT"/>
          <w:rPrChange w:author="Ludovico Di Federico" w:date="2019-01-17T11:03:32.8406755" w:id="1085">
            <w:rPr>
              <w:rFonts w:ascii="Times New Roman" w:hAnsi="Times New Roman" w:eastAsia="Hiragino Sans W3"/>
              <w:i/>
              <w:iCs/>
            </w:rPr>
          </w:rPrChange>
        </w:rPr>
        <w:t>AdminTicket.java</w:t>
      </w:r>
      <w:r w:rsidRPr="00634BB8">
        <w:rPr>
          <w:rFonts w:ascii="Times New Roman" w:hAnsi="Times New Roman" w:eastAsia="Hiragino Sans W3"/>
          <w:lang w:val="it-IT"/>
          <w:rPrChange w:author="Lorenzo Salvi" w:date="2019-01-07T14:27:00Z" w:id="1086">
            <w:rPr>
              <w:rFonts w:ascii="Times New Roman" w:hAnsi="Times New Roman" w:eastAsia="Hiragino Sans W3"/>
            </w:rPr>
          </w:rPrChange>
        </w:rPr>
        <w:t xml:space="preserve"> nel package </w:t>
      </w:r>
      <w:r w:rsidRPr="76602435">
        <w:rPr>
          <w:rFonts w:ascii="Times New Roman" w:hAnsi="Times New Roman" w:eastAsia="Hiragino Sans W3"/>
          <w:i w:val="1"/>
          <w:iCs w:val="1"/>
          <w:lang w:val="it-IT"/>
          <w:rPrChange w:author="Ludovico Di Federico" w:date="2019-01-17T11:03:32.8406755" w:id="1087">
            <w:rPr>
              <w:rFonts w:ascii="Times New Roman" w:hAnsi="Times New Roman" w:eastAsia="Hiragino Sans W3"/>
              <w:i/>
              <w:iCs/>
            </w:rPr>
          </w:rPrChange>
        </w:rPr>
        <w:t>View.DashboardAdmin</w:t>
      </w:r>
      <w:r w:rsidRPr="00634BB8">
        <w:rPr>
          <w:rFonts w:ascii="Times New Roman" w:hAnsi="Times New Roman" w:eastAsia="Hiragino Sans W3"/>
          <w:lang w:val="it-IT"/>
          <w:rPrChange w:author="Lorenzo Salvi" w:date="2019-01-07T14:27:00Z" w:id="1088">
            <w:rPr>
              <w:rFonts w:ascii="Times New Roman" w:hAnsi="Times New Roman" w:eastAsia="Hiragino Sans W3"/>
            </w:rPr>
          </w:rPrChange>
        </w:rPr>
        <w:t xml:space="preserve"> che permette di listare/gestire tutti i Ticket che i Gestori dei Sensori hanno inviato all’Admin;</w:t>
      </w:r>
    </w:p>
    <w:p xmlns:wp14="http://schemas.microsoft.com/office/word/2010/wordml" w:rsidRPr="00634BB8" w:rsidR="00D54DDA" w:rsidP="76602435" w:rsidRDefault="00D54DDA" w14:paraId="4D51E88A" wp14:textId="36B73935">
      <w:pPr>
        <w:pStyle w:val="Paragrafoelenco"/>
        <w:numPr>
          <w:ilvl w:val="0"/>
          <w:numId w:val="14"/>
        </w:numPr>
        <w:spacing w:after="0" w:line="240" w:lineRule="auto"/>
        <w:rPr>
          <w:i w:val="1"/>
          <w:iCs w:val="1"/>
          <w:sz w:val="22"/>
          <w:szCs w:val="22"/>
          <w:lang w:val="it-IT"/>
          <w:rPrChange w:author="Lorenzo Salvi" w:date="2019-01-17T09:59:48.1257708" w:id="1319917550">
            <w:rPr/>
          </w:rPrChange>
        </w:rPr>
        <w:pPrChange w:author="Ludovico Di Federico" w:date="2019-01-17T11:03:32.8406755" w:id="1090">
          <w:pPr>
            <w:pStyle w:val="Paragrafoelenco"/>
            <w:numPr>
              <w:numId w:val="33"/>
            </w:numPr>
            <w:tabs>
              <w:tab w:val="num" w:pos="360"/>
              <w:tab w:val="num" w:pos="720"/>
            </w:tabs>
            <w:spacing w:after="0" w:line="240" w:lineRule="auto"/>
            <w:ind w:hanging="720"/>
          </w:pPr>
        </w:pPrChange>
      </w:pPr>
      <w:r w:rsidRPr="00634BB8">
        <w:rPr>
          <w:rFonts w:ascii="Times New Roman" w:hAnsi="Times New Roman" w:eastAsia="Hiragino Sans W3"/>
          <w:b w:val="1"/>
          <w:bCs w:val="1"/>
          <w:lang w:val="it-IT"/>
          <w:rPrChange w:author="Lorenzo Salvi" w:date="2019-01-07T14:27:00Z" w:id="1091">
            <w:rPr>
              <w:rFonts w:ascii="Times New Roman" w:hAnsi="Times New Roman" w:eastAsia="Hiragino Sans W3"/>
              <w:b/>
              <w:bCs/>
            </w:rPr>
          </w:rPrChange>
        </w:rPr>
        <w:t>RISPONDITICKET</w:t>
      </w:r>
      <w:r w:rsidRPr="00634BB8">
        <w:rPr>
          <w:rFonts w:ascii="Times New Roman" w:hAnsi="Times New Roman" w:eastAsia="Hiragino Sans W3"/>
          <w:lang w:val="it-IT"/>
          <w:rPrChange w:author="Lorenzo Salvi" w:date="2019-01-07T14:27:00Z" w:id="1995598946">
            <w:rPr>
              <w:rFonts w:ascii="Times New Roman" w:hAnsi="Times New Roman" w:eastAsia="Hiragino Sans W3"/>
            </w:rPr>
          </w:rPrChange>
        </w:rPr>
        <w:t xml:space="preserve">:</w:t>
      </w:r>
      <w:ins w:author="Lorenzo Salvi" w:date="2019-01-17T09:56:47.5053429" w:id="1369159221">
        <w:r w:rsidRPr="5EC1D2D0" w:rsidR="5EC1D2D0">
          <w:rPr>
            <w:rFonts w:ascii="Times New Roman" w:hAnsi="Times New Roman" w:eastAsia="Hiragino Sans W3"/>
            <w:lang w:val="it-IT"/>
            <w:rPrChange w:author="Lorenzo Salvi" w:date="2019-01-17T09:56:47.5053429" w:id="1040985797">
              <w:rPr/>
            </w:rPrChange>
          </w:rPr>
          <w:t xml:space="preserve">E</w:t>
        </w:r>
        <w:r w:rsidRPr="5EC1D2D0" w:rsidR="5EC1D2D0">
          <w:rPr>
            <w:rFonts w:ascii="Times New Roman" w:hAnsi="Times New Roman" w:eastAsia="Hiragino Sans W3"/>
            <w:lang w:val="it-IT"/>
            <w:rPrChange w:author="Lorenzo Salvi" w:date="2019-01-17T09:56:47.5053429" w:id="367193191">
              <w:rPr/>
            </w:rPrChange>
          </w:rPr>
          <w:t xml:space="preserve">’ una classe che implementa la classe </w:t>
        </w:r>
        <w:r w:rsidRPr="76602435" w:rsidR="5EC1D2D0">
          <w:rPr>
            <w:rFonts w:ascii="Times New Roman" w:hAnsi="Times New Roman" w:eastAsia="Hiragino Sans W3"/>
            <w:i w:val="1"/>
            <w:iCs w:val="1"/>
            <w:lang w:val="it-IT"/>
            <w:rPrChange w:author="Ludovico Di Federico" w:date="2019-01-17T11:03:32.8406755" w:id="34802536">
              <w:rPr/>
            </w:rPrChange>
          </w:rPr>
          <w:t>JFrame</w:t>
        </w:r>
        <w:r w:rsidRPr="5EC1D2D0" w:rsidR="5EC1D2D0">
          <w:rPr>
            <w:rFonts w:ascii="Times New Roman" w:hAnsi="Times New Roman" w:eastAsia="Hiragino Sans W3"/>
            <w:lang w:val="it-IT"/>
            <w:rPrChange w:author="Lorenzo Salvi" w:date="2019-01-17T09:56:47.5053429" w:id="935784280">
              <w:rPr/>
            </w:rPrChange>
          </w:rPr>
          <w:t xml:space="preserve">. </w:t>
        </w:r>
      </w:ins>
      <w:del w:author="Lorenzo Salvi" w:date="2019-01-17T09:57:48.4115843" w:id="1473024569">
        <w:r w:rsidRPr="00634BB8" w:rsidDel="3C595911">
          <w:rPr>
            <w:rFonts w:ascii="Times New Roman" w:hAnsi="Times New Roman" w:eastAsia="Hiragino Sans W3"/>
            <w:lang w:val="it-IT"/>
            <w:rPrChange w:author="Lorenzo Salvi" w:date="2019-01-07T14:27:00Z" w:id="1092">
              <w:rPr>
                <w:rFonts w:ascii="Times New Roman" w:hAnsi="Times New Roman" w:eastAsia="Hiragino Sans W3"/>
              </w:rPr>
            </w:rPrChange>
          </w:rPr>
          <w:delText xml:space="preserve"> </w:delText>
        </w:r>
      </w:del>
      <w:r w:rsidRPr="00634BB8">
        <w:rPr>
          <w:rFonts w:ascii="Times New Roman" w:hAnsi="Times New Roman" w:eastAsia="Hiragino Sans W3"/>
          <w:lang w:val="it-IT"/>
          <w:rPrChange w:author="Lorenzo Salvi" w:date="2019-01-07T14:27:00Z" w:id="1093">
            <w:rPr>
              <w:rFonts w:ascii="Times New Roman" w:hAnsi="Times New Roman" w:eastAsia="Hiragino Sans W3"/>
            </w:rPr>
          </w:rPrChange>
        </w:rPr>
        <w:t>E’</w:t>
      </w:r>
      <w:r w:rsidRPr="00634BB8">
        <w:rPr>
          <w:rFonts w:ascii="Times New Roman" w:hAnsi="Times New Roman" w:eastAsia="Hiragino Sans W3"/>
          <w:lang w:val="it-IT"/>
          <w:rPrChange w:author="Lorenzo Salvi" w:date="2019-01-07T14:27:00Z" w:id="1094">
            <w:rPr>
              <w:rFonts w:ascii="Times New Roman" w:hAnsi="Times New Roman" w:eastAsia="Hiragino Sans W3"/>
            </w:rPr>
          </w:rPrChange>
        </w:rPr>
        <w:t xml:space="preserve"> una classe presente nel file </w:t>
      </w:r>
      <w:r w:rsidRPr="76602435">
        <w:rPr>
          <w:rFonts w:ascii="Times New Roman" w:hAnsi="Times New Roman" w:eastAsia="Hiragino Sans W3"/>
          <w:i w:val="1"/>
          <w:iCs w:val="1"/>
          <w:lang w:val="it-IT"/>
          <w:rPrChange w:author="Ludovico Di Federico" w:date="2019-01-17T11:03:32.8406755" w:id="1095">
            <w:rPr>
              <w:rFonts w:ascii="Times New Roman" w:hAnsi="Times New Roman" w:eastAsia="Hiragino Sans W3"/>
              <w:i/>
              <w:iCs/>
            </w:rPr>
          </w:rPrChange>
        </w:rPr>
        <w:t>RispondiTicket.java</w:t>
      </w:r>
      <w:r w:rsidRPr="00634BB8">
        <w:rPr>
          <w:rFonts w:ascii="Times New Roman" w:hAnsi="Times New Roman" w:eastAsia="Hiragino Sans W3"/>
          <w:lang w:val="it-IT"/>
          <w:rPrChange w:author="Lorenzo Salvi" w:date="2019-01-07T14:27:00Z" w:id="1096">
            <w:rPr>
              <w:rFonts w:ascii="Times New Roman" w:hAnsi="Times New Roman" w:eastAsia="Hiragino Sans W3"/>
            </w:rPr>
          </w:rPrChange>
        </w:rPr>
        <w:t xml:space="preserve"> nel package </w:t>
      </w:r>
      <w:r w:rsidRPr="76602435">
        <w:rPr>
          <w:rFonts w:ascii="Times New Roman" w:hAnsi="Times New Roman" w:eastAsia="Hiragino Sans W3"/>
          <w:i w:val="1"/>
          <w:iCs w:val="1"/>
          <w:lang w:val="it-IT"/>
          <w:rPrChange w:author="Ludovico Di Federico" w:date="2019-01-17T11:03:32.8406755" w:id="273938733">
            <w:rPr>
              <w:rFonts w:ascii="Times New Roman" w:hAnsi="Times New Roman" w:eastAsia="Hiragino Sans W3"/>
              <w:i/>
              <w:iCs/>
            </w:rPr>
          </w:rPrChange>
        </w:rPr>
        <w:t>View</w:t>
      </w:r>
      <w:ins w:author="Lorenzo Salvi" w:date="2019-01-17T09:57:48.4115843" w:id="206170545">
        <w:r w:rsidRPr="76602435" w:rsidR="3C595911">
          <w:rPr>
            <w:rFonts w:ascii="Times New Roman" w:hAnsi="Times New Roman" w:eastAsia="Hiragino Sans W3"/>
            <w:i w:val="1"/>
            <w:iCs w:val="1"/>
            <w:lang w:val="it-IT"/>
            <w:rPrChange w:author="Ludovico Di Federico" w:date="2019-01-17T11:03:32.8406755" w:id="834411876">
              <w:rPr>
                <w:rFonts w:ascii="Times New Roman" w:hAnsi="Times New Roman" w:eastAsia="Hiragino Sans W3"/>
                <w:i/>
                <w:iCs/>
              </w:rPr>
            </w:rPrChange>
          </w:rPr>
          <w:t>.</w:t>
        </w:r>
      </w:ins>
      <w:ins w:author="Lorenzo Salvi" w:date="2019-01-17T09:58:48.6613847" w:id="1052972791">
        <w:r w:rsidRPr="76602435" w:rsidR="5EFED917">
          <w:rPr>
            <w:rFonts w:ascii="Times New Roman" w:hAnsi="Times New Roman" w:eastAsia="Hiragino Sans W3"/>
            <w:i w:val="1"/>
            <w:iCs w:val="1"/>
            <w:lang w:val="it-IT"/>
            <w:rPrChange w:author="Ludovico Di Federico" w:date="2019-01-17T11:03:32.8406755" w:id="1579113817">
              <w:rPr>
                <w:rFonts w:ascii="Times New Roman" w:hAnsi="Times New Roman" w:eastAsia="Hiragino Sans W3"/>
                <w:i/>
                <w:iCs/>
              </w:rPr>
            </w:rPrChange>
          </w:rPr>
          <w:t xml:space="preserve"> </w:t>
        </w:r>
        <w:r w:rsidRPr="76602435" w:rsidR="5EFED917">
          <w:rPr>
            <w:rFonts w:ascii="Times New Roman" w:hAnsi="Times New Roman" w:eastAsia="Hiragino Sans W3"/>
            <w:i w:val="1"/>
            <w:iCs w:val="1"/>
            <w:lang w:val="it-IT"/>
            <w:rPrChange w:author="Ludovico Di Federico" w:date="2019-01-17T11:03:32.8406755" w:id="1428701981">
              <w:rPr>
                <w:rFonts w:ascii="Times New Roman" w:hAnsi="Times New Roman" w:eastAsia="Hiragino Sans W3"/>
                <w:i/>
                <w:iCs/>
              </w:rPr>
            </w:rPrChange>
          </w:rPr>
          <w:t>Ne</w:t>
        </w:r>
      </w:ins>
      <w:del w:author="Lorenzo Salvi" w:date="2019-01-17T09:57:48.4115843" w:id="65885836">
        <w:r w:rsidRPr="5EC1D2D0" w:rsidDel="3C595911">
          <w:rPr>
            <w:rFonts w:ascii="Times New Roman" w:hAnsi="Times New Roman" w:eastAsia="Hiragino Sans W3"/>
            <w:i w:val="1"/>
            <w:iCs w:val="1"/>
            <w:lang w:val="it-IT"/>
            <w:rPrChange w:author="Lorenzo Salvi" w:date="2019-01-17T09:56:47.5053429" w:id="353907331">
              <w:rPr>
                <w:rFonts w:ascii="Times New Roman" w:hAnsi="Times New Roman" w:eastAsia="Hiragino Sans W3"/>
                <w:i/>
                <w:iCs/>
              </w:rPr>
            </w:rPrChange>
          </w:rPr>
          <w:delText>.</w:delText>
        </w:r>
      </w:del>
      <w:r w:rsidRPr="76602435">
        <w:rPr>
          <w:rFonts w:ascii="Times New Roman" w:hAnsi="Times New Roman" w:eastAsia="Hiragino Sans W3"/>
          <w:i w:val="1"/>
          <w:iCs w:val="1"/>
          <w:lang w:val="it-IT"/>
          <w:rPrChange w:author="Ludovico Di Federico" w:date="2019-01-17T11:03:32.8406755" w:id="1097">
            <w:rPr>
              <w:rFonts w:ascii="Times New Roman" w:hAnsi="Times New Roman" w:eastAsia="Hiragino Sans W3"/>
              <w:i/>
              <w:iCs/>
            </w:rPr>
          </w:rPrChange>
        </w:rPr>
        <w:t>DashboardAdmin</w:t>
      </w:r>
      <w:r w:rsidRPr="00634BB8">
        <w:rPr>
          <w:rFonts w:ascii="Times New Roman" w:hAnsi="Times New Roman" w:eastAsia="Hiragino Sans W3"/>
          <w:lang w:val="it-IT"/>
          <w:rPrChange w:author="Lorenzo Salvi" w:date="2019-01-07T14:27:00Z" w:id="1868859864">
            <w:rPr>
              <w:rFonts w:ascii="Times New Roman" w:hAnsi="Times New Roman" w:eastAsia="Hiragino Sans W3"/>
            </w:rPr>
          </w:rPrChange>
        </w:rPr>
        <w:t xml:space="preserve"> che permette di rispondere ai Ticket dei Gestori;</w:t>
      </w:r>
      <w:ins w:author="Lorenzo Salvi" w:date="2019-01-17T09:58:48.6613847" w:id="65937976">
        <w:r w:rsidRPr="00634BB8" w:rsidR="5EFED917">
          <w:rPr>
            <w:rFonts w:ascii="Times New Roman" w:hAnsi="Times New Roman" w:eastAsia="Hiragino Sans W3"/>
            <w:lang w:val="it-IT"/>
            <w:rPrChange w:author="Lorenzo Salvi" w:date="2019-01-07T14:27:00Z" w:id="1589709531">
              <w:rPr>
                <w:rFonts w:ascii="Times New Roman" w:hAnsi="Times New Roman" w:eastAsia="Hiragino Sans W3"/>
              </w:rPr>
            </w:rPrChange>
          </w:rPr>
          <w:t xml:space="preserve"> Nello specifico, viene passato come parametro al </w:t>
        </w:r>
        <w:r w:rsidRPr="76602435" w:rsidR="5EFED917">
          <w:rPr>
            <w:rFonts w:ascii="Times New Roman" w:hAnsi="Times New Roman" w:eastAsia="Hiragino Sans W3"/>
            <w:i w:val="1"/>
            <w:iCs w:val="1"/>
            <w:lang w:val="it-IT"/>
            <w:rPrChange w:author="Ludovico Di Federico" w:date="2019-01-17T11:03:32.8406755" w:id="1867548670">
              <w:rPr>
                <w:rFonts w:ascii="Times New Roman" w:hAnsi="Times New Roman" w:eastAsia="Hiragino Sans W3"/>
              </w:rPr>
            </w:rPrChange>
          </w:rPr>
          <w:t xml:space="preserve">GestoreAdminController</w:t>
        </w:r>
        <w:r w:rsidRPr="76602435" w:rsidR="5EFED917">
          <w:rPr>
            <w:rFonts w:ascii="Times New Roman" w:hAnsi="Times New Roman" w:eastAsia="Hiragino Sans W3"/>
            <w:i w:val="1"/>
            <w:iCs w:val="1"/>
            <w:lang w:val="it-IT"/>
            <w:rPrChange w:author="Ludovico Di Federico" w:date="2019-01-17T11:03:32.8406755" w:id="100174121">
              <w:rPr>
                <w:rFonts w:ascii="Times New Roman" w:hAnsi="Times New Roman" w:eastAsia="Hiragino Sans W3"/>
              </w:rPr>
            </w:rPrChange>
          </w:rPr>
          <w:t xml:space="preserve"> </w:t>
        </w:r>
      </w:ins>
      <w:ins w:author="Lorenzo Salvi" w:date="2019-01-17T09:59:48.1257708" w:id="1200794243">
        <w:r w:rsidRPr="76602435" w:rsidR="43E01137">
          <w:rPr>
            <w:rFonts w:ascii="Times New Roman" w:hAnsi="Times New Roman" w:eastAsia="Hiragino Sans W3"/>
            <w:i w:val="0"/>
            <w:iCs w:val="0"/>
            <w:lang w:val="it-IT"/>
            <w:rPrChange w:author="Ludovico Di Federico" w:date="2019-01-17T11:03:32.8406755" w:id="1098">
              <w:rPr>
                <w:rFonts w:ascii="Times New Roman" w:hAnsi="Times New Roman" w:eastAsia="Hiragino Sans W3"/>
              </w:rPr>
            </w:rPrChange>
          </w:rPr>
          <w:t xml:space="preserve">l’id del Ticket che deve essere modificato.</w:t>
        </w:r>
      </w:ins>
    </w:p>
    <w:p xmlns:wp14="http://schemas.microsoft.com/office/word/2010/wordml" w:rsidRPr="00634BB8" w:rsidR="00D54DDA" w:rsidRDefault="00D54DDA" w14:paraId="48C8B06C" wp14:textId="77777777">
      <w:pPr>
        <w:pStyle w:val="Paragrafoelenco"/>
        <w:numPr>
          <w:ilvl w:val="0"/>
          <w:numId w:val="14"/>
        </w:numPr>
        <w:spacing w:after="0" w:line="240" w:lineRule="auto"/>
        <w:rPr>
          <w:lang w:val="it-IT"/>
          <w:rPrChange w:author="Lorenzo Salvi" w:date="2019-01-07T14:27:00Z" w:id="1099">
            <w:rPr/>
          </w:rPrChange>
        </w:rPr>
        <w:pPrChange w:author="tony" w:date="2019-01-07T11:28:00Z" w:id="1100">
          <w:pPr>
            <w:pStyle w:val="Paragrafoelenco"/>
            <w:numPr>
              <w:numId w:val="33"/>
            </w:numPr>
            <w:tabs>
              <w:tab w:val="num" w:pos="360"/>
              <w:tab w:val="num" w:pos="720"/>
            </w:tabs>
            <w:spacing w:after="0" w:line="240" w:lineRule="auto"/>
            <w:ind w:hanging="720"/>
          </w:pPr>
        </w:pPrChange>
      </w:pPr>
      <w:r w:rsidRPr="00634BB8">
        <w:rPr>
          <w:rFonts w:ascii="Times New Roman" w:hAnsi="Times New Roman" w:eastAsia="Hiragino Sans W3"/>
          <w:b w:val="1"/>
          <w:bCs w:val="1"/>
          <w:lang w:val="it-IT"/>
          <w:rPrChange w:author="Lorenzo Salvi" w:date="2019-01-07T14:27:00Z" w:id="1101">
            <w:rPr>
              <w:rFonts w:ascii="Times New Roman" w:hAnsi="Times New Roman" w:eastAsia="Hiragino Sans W3"/>
              <w:b/>
              <w:bCs/>
            </w:rPr>
          </w:rPrChange>
        </w:rPr>
        <w:t>SEGNALE</w:t>
      </w:r>
      <w:r w:rsidRPr="00634BB8">
        <w:rPr>
          <w:rFonts w:ascii="Times New Roman" w:hAnsi="Times New Roman" w:eastAsia="Hiragino Sans W3"/>
          <w:lang w:val="it-IT"/>
          <w:rPrChange w:author="Lorenzo Salvi" w:date="2019-01-07T14:27:00Z" w:id="1102">
            <w:rPr>
              <w:rFonts w:ascii="Times New Roman" w:hAnsi="Times New Roman" w:eastAsia="Hiragino Sans W3"/>
            </w:rPr>
          </w:rPrChange>
        </w:rPr>
        <w:t xml:space="preserve">: E’ una classe presente nel file </w:t>
      </w:r>
      <w:r w:rsidRPr="76602435">
        <w:rPr>
          <w:rFonts w:ascii="Times New Roman" w:hAnsi="Times New Roman" w:eastAsia="Hiragino Sans W3"/>
          <w:i w:val="1"/>
          <w:iCs w:val="1"/>
          <w:lang w:val="it-IT"/>
          <w:rPrChange w:author="Ludovico Di Federico" w:date="2019-01-17T11:03:32.8406755" w:id="1103">
            <w:rPr>
              <w:rFonts w:ascii="Times New Roman" w:hAnsi="Times New Roman" w:eastAsia="Hiragino Sans W3"/>
              <w:i/>
              <w:iCs/>
            </w:rPr>
          </w:rPrChange>
        </w:rPr>
        <w:t>Segnale.java</w:t>
      </w:r>
      <w:r w:rsidRPr="00634BB8">
        <w:rPr>
          <w:rFonts w:ascii="Times New Roman" w:hAnsi="Times New Roman" w:eastAsia="Hiragino Sans W3"/>
          <w:lang w:val="it-IT"/>
          <w:rPrChange w:author="Lorenzo Salvi" w:date="2019-01-07T14:27:00Z" w:id="1104">
            <w:rPr>
              <w:rFonts w:ascii="Times New Roman" w:hAnsi="Times New Roman" w:eastAsia="Hiragino Sans W3"/>
            </w:rPr>
          </w:rPrChange>
        </w:rPr>
        <w:t xml:space="preserve"> nel package </w:t>
      </w:r>
      <w:r w:rsidRPr="76602435">
        <w:rPr>
          <w:rFonts w:ascii="Times New Roman" w:hAnsi="Times New Roman" w:eastAsia="Hiragino Sans W3"/>
          <w:i w:val="1"/>
          <w:iCs w:val="1"/>
          <w:lang w:val="it-IT"/>
          <w:rPrChange w:author="Ludovico Di Federico" w:date="2019-01-17T11:03:32.8406755" w:id="1105">
            <w:rPr>
              <w:rFonts w:ascii="Times New Roman" w:hAnsi="Times New Roman" w:eastAsia="Hiragino Sans W3"/>
              <w:i/>
              <w:iCs/>
            </w:rPr>
          </w:rPrChange>
        </w:rPr>
        <w:t>Model.Components</w:t>
      </w:r>
      <w:r w:rsidRPr="00634BB8">
        <w:rPr>
          <w:rFonts w:ascii="Times New Roman" w:hAnsi="Times New Roman" w:eastAsia="Hiragino Sans W3"/>
          <w:lang w:val="it-IT"/>
          <w:rPrChange w:author="Lorenzo Salvi" w:date="2019-01-07T14:27:00Z" w:id="1106">
            <w:rPr>
              <w:rFonts w:ascii="Times New Roman" w:hAnsi="Times New Roman" w:eastAsia="Hiragino Sans W3"/>
            </w:rPr>
          </w:rPrChange>
        </w:rPr>
        <w:t xml:space="preserve"> che permette di costruire oggetti di tipo Segnale nel momento in cui viene invocato il metodo </w:t>
      </w:r>
      <w:r w:rsidRPr="76602435">
        <w:rPr>
          <w:rFonts w:ascii="Times New Roman" w:hAnsi="Times New Roman" w:eastAsia="Hiragino Sans W3"/>
          <w:b w:val="1"/>
          <w:bCs w:val="1"/>
          <w:i w:val="1"/>
          <w:iCs w:val="1"/>
          <w:lang w:val="it-IT"/>
          <w:rPrChange w:author="Ludovico Di Federico" w:date="2019-01-17T11:03:32.8406755" w:id="1107">
            <w:rPr>
              <w:rFonts w:ascii="Times New Roman" w:hAnsi="Times New Roman" w:eastAsia="Hiragino Sans W3"/>
              <w:b/>
              <w:bCs/>
              <w:i/>
              <w:iCs/>
            </w:rPr>
          </w:rPrChange>
        </w:rPr>
        <w:t>setSegnale(</w:t>
      </w:r>
      <w:r w:rsidRPr="76602435">
        <w:rPr>
          <w:rFonts w:ascii="Times New Roman" w:hAnsi="Times New Roman" w:eastAsia="Hiragino Sans W3"/>
          <w:b w:val="1"/>
          <w:bCs w:val="1"/>
          <w:i w:val="1"/>
          <w:iCs w:val="1"/>
          <w:lang w:val="it-IT"/>
          <w:rPrChange w:author="Ludovico Di Federico" w:date="2019-01-17T11:03:32.8406755" w:id="1108">
            <w:rPr>
              <w:rFonts w:ascii="Times New Roman" w:hAnsi="Times New Roman" w:eastAsia="Hiragino Sans W3"/>
              <w:b/>
              <w:bCs/>
              <w:i/>
              <w:iCs/>
            </w:rPr>
          </w:rPrChange>
        </w:rPr>
        <w:t>)</w:t>
      </w:r>
      <w:r w:rsidRPr="00634BB8">
        <w:rPr>
          <w:rFonts w:ascii="Times New Roman" w:hAnsi="Times New Roman" w:eastAsia="Hiragino Sans W3"/>
          <w:lang w:val="it-IT"/>
          <w:rPrChange w:author="Lorenzo Salvi" w:date="2019-01-07T14:27:00Z" w:id="1109">
            <w:rPr>
              <w:rFonts w:ascii="Times New Roman" w:hAnsi="Times New Roman" w:eastAsia="Hiragino Sans W3"/>
            </w:rPr>
          </w:rPrChange>
        </w:rPr>
        <w:t xml:space="preserve"> dalla classe Sensore;</w:t>
      </w:r>
    </w:p>
    <w:p xmlns:wp14="http://schemas.microsoft.com/office/word/2010/wordml" w:rsidRPr="00634BB8" w:rsidR="00D54DDA" w:rsidP="72A95F4B" w:rsidRDefault="00D54DDA" w14:paraId="1E1A3CCB" wp14:textId="0C22B016">
      <w:pPr>
        <w:pStyle w:val="Paragrafoelenco"/>
        <w:numPr>
          <w:ilvl w:val="0"/>
          <w:numId w:val="14"/>
        </w:numPr>
        <w:spacing w:after="0" w:line="240" w:lineRule="auto"/>
        <w:rPr>
          <w:sz w:val="22"/>
          <w:szCs w:val="22"/>
          <w:lang w:val="it-IT"/>
          <w:rPrChange w:author="Lorenzo Salvi" w:date="2019-01-17T10:03:51.760192" w:id="407306672">
            <w:rPr/>
          </w:rPrChange>
        </w:rPr>
        <w:pPrChange w:author="Lorenzo Salvi" w:date="2019-01-17T10:03:51.760192" w:id="1111">
          <w:pPr>
            <w:pStyle w:val="Paragrafoelenco"/>
            <w:numPr>
              <w:numId w:val="33"/>
            </w:numPr>
            <w:tabs>
              <w:tab w:val="num" w:pos="360"/>
              <w:tab w:val="num" w:pos="720"/>
            </w:tabs>
            <w:spacing w:after="0" w:line="240" w:lineRule="auto"/>
            <w:ind w:hanging="720"/>
          </w:pPr>
        </w:pPrChange>
      </w:pPr>
      <w:r w:rsidRPr="00634BB8">
        <w:rPr>
          <w:rFonts w:ascii="Times New Roman" w:hAnsi="Times New Roman" w:eastAsia="Hiragino Sans W3"/>
          <w:b w:val="1"/>
          <w:bCs w:val="1"/>
          <w:lang w:val="it-IT"/>
          <w:rPrChange w:author="Lorenzo Salvi" w:date="2019-01-07T14:27:00Z" w:id="1112">
            <w:rPr>
              <w:rFonts w:ascii="Times New Roman" w:hAnsi="Times New Roman" w:eastAsia="Hiragino Sans W3"/>
              <w:b/>
              <w:bCs/>
            </w:rPr>
          </w:rPrChange>
        </w:rPr>
        <w:t xml:space="preserve">SENSORE: </w:t>
      </w:r>
      <w:r w:rsidRPr="00634BB8">
        <w:rPr>
          <w:rFonts w:ascii="Times New Roman" w:hAnsi="Times New Roman" w:eastAsia="Hiragino Sans W3"/>
          <w:lang w:val="it-IT"/>
          <w:rPrChange w:author="Lorenzo Salvi" w:date="2019-01-07T14:27:00Z" w:id="1491399490">
            <w:rPr>
              <w:rFonts w:ascii="Times New Roman" w:hAnsi="Times New Roman" w:eastAsia="Hiragino Sans W3"/>
            </w:rPr>
          </w:rPrChange>
        </w:rPr>
        <w:t xml:space="preserve">E’</w:t>
      </w:r>
      <w:r w:rsidRPr="00634BB8">
        <w:rPr>
          <w:rFonts w:ascii="Times New Roman" w:hAnsi="Times New Roman" w:eastAsia="Hiragino Sans W3"/>
          <w:lang w:val="it-IT"/>
          <w:rPrChange w:author="Lorenzo Salvi" w:date="2019-01-07T14:27:00Z" w:id="1113">
            <w:rPr>
              <w:rFonts w:ascii="Times New Roman" w:hAnsi="Times New Roman" w:eastAsia="Hiragino Sans W3"/>
            </w:rPr>
          </w:rPrChange>
        </w:rPr>
        <w:t xml:space="preserve"> una classe presente nel file </w:t>
      </w:r>
      <w:r w:rsidRPr="76602435">
        <w:rPr>
          <w:rFonts w:ascii="Times New Roman" w:hAnsi="Times New Roman" w:eastAsia="Hiragino Sans W3"/>
          <w:i w:val="1"/>
          <w:iCs w:val="1"/>
          <w:lang w:val="it-IT"/>
          <w:rPrChange w:author="Ludovico Di Federico" w:date="2019-01-17T11:03:32.8406755" w:id="1114">
            <w:rPr>
              <w:rFonts w:ascii="Times New Roman" w:hAnsi="Times New Roman" w:eastAsia="Hiragino Sans W3"/>
              <w:i/>
              <w:iCs/>
            </w:rPr>
          </w:rPrChange>
        </w:rPr>
        <w:t xml:space="preserve">Sensore.java </w:t>
      </w:r>
      <w:r w:rsidRPr="00634BB8">
        <w:rPr>
          <w:rFonts w:ascii="Times New Roman" w:hAnsi="Times New Roman" w:eastAsia="Hiragino Sans W3"/>
          <w:lang w:val="it-IT"/>
          <w:rPrChange w:author="Lorenzo Salvi" w:date="2019-01-07T14:27:00Z" w:id="1115">
            <w:rPr>
              <w:rFonts w:ascii="Times New Roman" w:hAnsi="Times New Roman" w:eastAsia="Hiragino Sans W3"/>
            </w:rPr>
          </w:rPrChange>
        </w:rPr>
        <w:t xml:space="preserve">nel package </w:t>
      </w:r>
      <w:r w:rsidRPr="76602435">
        <w:rPr>
          <w:rFonts w:ascii="Times New Roman" w:hAnsi="Times New Roman" w:eastAsia="Hiragino Sans W3"/>
          <w:i w:val="1"/>
          <w:iCs w:val="1"/>
          <w:lang w:val="it-IT"/>
          <w:rPrChange w:author="Ludovico Di Federico" w:date="2019-01-17T11:03:32.8406755" w:id="1116">
            <w:rPr>
              <w:rFonts w:ascii="Times New Roman" w:hAnsi="Times New Roman" w:eastAsia="Hiragino Sans W3"/>
              <w:i/>
              <w:iCs/>
            </w:rPr>
          </w:rPrChange>
        </w:rPr>
        <w:t>Model.Components</w:t>
      </w:r>
      <w:r w:rsidRPr="00634BB8">
        <w:rPr>
          <w:rFonts w:ascii="Times New Roman" w:hAnsi="Times New Roman" w:eastAsia="Hiragino Sans W3"/>
          <w:lang w:val="it-IT"/>
          <w:rPrChange w:author="Lorenzo Salvi" w:date="2019-01-07T14:27:00Z" w:id="608644277">
            <w:rPr>
              <w:rFonts w:ascii="Times New Roman" w:hAnsi="Times New Roman" w:eastAsia="Hiragino Sans W3"/>
            </w:rPr>
          </w:rPrChange>
        </w:rPr>
        <w:t xml:space="preserve"> che permette di effettuare delle operazioni di scrittura/lettura sul Database, nel preciso nella tabella </w:t>
      </w:r>
      <w:ins w:author="Lorenzo Salvi" w:date="2019-01-17T10:00:50.3878247" w:id="129930695">
        <w:r w:rsidRPr="00634BB8" w:rsidR="4F67C849">
          <w:rPr>
            <w:rFonts w:ascii="Times New Roman" w:hAnsi="Times New Roman" w:eastAsia="Hiragino Sans W3"/>
            <w:lang w:val="it-IT"/>
            <w:rPrChange w:author="Lorenzo Salvi" w:date="2019-01-07T14:27:00Z" w:id="1443416391">
              <w:rPr>
                <w:rFonts w:ascii="Times New Roman" w:hAnsi="Times New Roman" w:eastAsia="Hiragino Sans W3"/>
              </w:rPr>
            </w:rPrChange>
          </w:rPr>
          <w:t xml:space="preserve">B</w:t>
        </w:r>
      </w:ins>
      <w:ins w:author="Lorenzo Salvi" w:date="2019-01-17T10:01:50.3882149" w:id="1033134224">
        <w:r w:rsidRPr="00634BB8" w:rsidR="578048E3">
          <w:rPr>
            <w:rFonts w:ascii="Times New Roman" w:hAnsi="Times New Roman" w:eastAsia="Hiragino Sans W3"/>
            <w:lang w:val="it-IT"/>
            <w:rPrChange w:author="Lorenzo Salvi" w:date="2019-01-07T14:27:00Z" w:id="1885806617">
              <w:rPr>
                <w:rFonts w:ascii="Times New Roman" w:hAnsi="Times New Roman" w:eastAsia="Hiragino Sans W3"/>
              </w:rPr>
            </w:rPrChange>
          </w:rPr>
          <w:t xml:space="preserve">ackupValori</w:t>
        </w:r>
        <w:r w:rsidRPr="00634BB8" w:rsidR="578048E3">
          <w:rPr>
            <w:rFonts w:ascii="Times New Roman" w:hAnsi="Times New Roman" w:eastAsia="Hiragino Sans W3"/>
            <w:lang w:val="it-IT"/>
            <w:rPrChange w:author="Lorenzo Salvi" w:date="2019-01-07T14:27:00Z" w:id="76209785">
              <w:rPr>
                <w:rFonts w:ascii="Times New Roman" w:hAnsi="Times New Roman" w:eastAsia="Hiragino Sans W3"/>
              </w:rPr>
            </w:rPrChange>
          </w:rPr>
          <w:t xml:space="preserve"> e </w:t>
        </w:r>
      </w:ins>
      <w:r w:rsidRPr="00634BB8">
        <w:rPr>
          <w:rFonts w:ascii="Times New Roman" w:hAnsi="Times New Roman" w:eastAsia="Hiragino Sans W3"/>
          <w:lang w:val="it-IT"/>
          <w:rPrChange w:author="Lorenzo Salvi" w:date="2019-01-07T14:27:00Z" w:id="422872392">
            <w:rPr>
              <w:rFonts w:ascii="Times New Roman" w:hAnsi="Times New Roman" w:eastAsia="Hiragino Sans W3"/>
            </w:rPr>
          </w:rPrChange>
        </w:rPr>
        <w:t xml:space="preserve">Se</w:t>
      </w:r>
      <w:ins w:author="Lorenzo Salvi" w:date="2019-01-17T10:01:50.3882149" w:id="1724610903">
        <w:r w:rsidRPr="00634BB8" w:rsidR="578048E3">
          <w:rPr>
            <w:rFonts w:ascii="Times New Roman" w:hAnsi="Times New Roman" w:eastAsia="Hiragino Sans W3"/>
            <w:lang w:val="it-IT"/>
            <w:rPrChange w:author="Lorenzo Salvi" w:date="2019-01-07T14:27:00Z" w:id="1834027570">
              <w:rPr>
                <w:rFonts w:ascii="Times New Roman" w:hAnsi="Times New Roman" w:eastAsia="Hiragino Sans W3"/>
              </w:rPr>
            </w:rPrChange>
          </w:rPr>
          <w:t xml:space="preserve">gnale</w:t>
        </w:r>
      </w:ins>
      <w:del w:author="Lorenzo Salvi" w:date="2019-01-17T10:01:50.3882149" w:id="530456789">
        <w:r w:rsidRPr="00634BB8" w:rsidDel="578048E3">
          <w:rPr>
            <w:rFonts w:ascii="Times New Roman" w:hAnsi="Times New Roman" w:eastAsia="Hiragino Sans W3"/>
            <w:lang w:val="it-IT"/>
            <w:rPrChange w:author="Lorenzo Salvi" w:date="2019-01-07T14:27:00Z" w:id="147917785">
              <w:rPr>
                <w:rFonts w:ascii="Times New Roman" w:hAnsi="Times New Roman" w:eastAsia="Hiragino Sans W3"/>
              </w:rPr>
            </w:rPrChange>
          </w:rPr>
          <w:delText xml:space="preserve">nsore</w:delText>
        </w:r>
      </w:del>
      <w:r w:rsidRPr="00634BB8">
        <w:rPr>
          <w:rFonts w:ascii="Times New Roman" w:hAnsi="Times New Roman" w:eastAsia="Hiragino Sans W3"/>
          <w:lang w:val="it-IT"/>
          <w:rPrChange w:author="Lorenzo Salvi" w:date="2019-01-07T14:27:00Z" w:id="2032769488">
            <w:rPr>
              <w:rFonts w:ascii="Times New Roman" w:hAnsi="Times New Roman" w:eastAsia="Hiragino Sans W3"/>
            </w:rPr>
          </w:rPrChange>
        </w:rPr>
        <w:t xml:space="preserve">; </w:t>
      </w:r>
      <w:r w:rsidRPr="00634BB8">
        <w:rPr>
          <w:rFonts w:ascii="Times New Roman" w:hAnsi="Times New Roman" w:eastAsia="Hiragino Sans W3"/>
          <w:lang w:val="it-IT"/>
          <w:rPrChange w:author="Lorenzo Salvi" w:date="2019-01-07T14:27:00Z" w:id="1769210998">
            <w:rPr>
              <w:rFonts w:ascii="Times New Roman" w:hAnsi="Times New Roman" w:eastAsia="Hiragino Sans W3"/>
            </w:rPr>
          </w:rPrChange>
        </w:rPr>
        <w:t xml:space="preserve">E’</w:t>
      </w:r>
      <w:r w:rsidRPr="00634BB8">
        <w:rPr>
          <w:rFonts w:ascii="Times New Roman" w:hAnsi="Times New Roman" w:eastAsia="Hiragino Sans W3"/>
          <w:lang w:val="it-IT"/>
          <w:rPrChange w:author="Lorenzo Salvi" w:date="2019-01-07T14:27:00Z" w:id="926905779">
            <w:rPr>
              <w:rFonts w:ascii="Times New Roman" w:hAnsi="Times New Roman" w:eastAsia="Hiragino Sans W3"/>
            </w:rPr>
          </w:rPrChange>
        </w:rPr>
        <w:t xml:space="preserve"> una classe importante perché senza di essa non sarebbe possibile effettuare </w:t>
      </w:r>
      <w:ins w:author="Lorenzo Salvi" w:date="2019-01-17T10:01:50.3882149" w:id="369658262">
        <w:r w:rsidRPr="00634BB8" w:rsidR="578048E3">
          <w:rPr>
            <w:rFonts w:ascii="Times New Roman" w:hAnsi="Times New Roman" w:eastAsia="Hiragino Sans W3"/>
            <w:lang w:val="it-IT"/>
            <w:rPrChange w:author="Lorenzo Salvi" w:date="2019-01-07T14:27:00Z" w:id="2118074828">
              <w:rPr>
                <w:rFonts w:ascii="Times New Roman" w:hAnsi="Times New Roman" w:eastAsia="Hiragino Sans W3"/>
              </w:rPr>
            </w:rPrChange>
          </w:rPr>
          <w:t xml:space="preserve">operazioni di </w:t>
        </w:r>
        <w:r w:rsidRPr="00634BB8" w:rsidR="578048E3">
          <w:rPr>
            <w:rFonts w:ascii="Times New Roman" w:hAnsi="Times New Roman" w:eastAsia="Hiragino Sans W3"/>
            <w:lang w:val="it-IT"/>
            <w:rPrChange w:author="Lorenzo Salvi" w:date="2019-01-07T14:27:00Z" w:id="622131192">
              <w:rPr>
                <w:rFonts w:ascii="Times New Roman" w:hAnsi="Times New Roman" w:eastAsia="Hiragino Sans W3"/>
              </w:rPr>
            </w:rPrChange>
          </w:rPr>
          <w:t xml:space="preserve">insert</w:t>
        </w:r>
        <w:r w:rsidRPr="00634BB8" w:rsidR="578048E3">
          <w:rPr>
            <w:rFonts w:ascii="Times New Roman" w:hAnsi="Times New Roman" w:eastAsia="Hiragino Sans W3"/>
            <w:lang w:val="it-IT"/>
            <w:rPrChange w:author="Lorenzo Salvi" w:date="2019-01-07T14:27:00Z" w:id="754372061">
              <w:rPr>
                <w:rFonts w:ascii="Times New Roman" w:hAnsi="Times New Roman" w:eastAsia="Hiragino Sans W3"/>
              </w:rPr>
            </w:rPrChange>
          </w:rPr>
          <w:t xml:space="preserve">, backup e segnale.</w:t>
        </w:r>
      </w:ins>
      <w:del w:author="Lorenzo Salvi" w:date="2019-01-17T10:01:50.3882149" w:id="1712481763">
        <w:r w:rsidRPr="00634BB8" w:rsidDel="578048E3">
          <w:rPr>
            <w:rFonts w:ascii="Times New Roman" w:hAnsi="Times New Roman" w:eastAsia="Hiragino Sans W3"/>
            <w:lang w:val="it-IT"/>
            <w:rPrChange w:author="Lorenzo Salvi" w:date="2019-01-07T14:27:00Z" w:id="1627435739">
              <w:rPr>
                <w:rFonts w:ascii="Times New Roman" w:hAnsi="Times New Roman" w:eastAsia="Hiragino Sans W3"/>
              </w:rPr>
            </w:rPrChange>
          </w:rPr>
          <w:delText xml:space="preserve">un’operazione</w:delText>
        </w:r>
      </w:del>
      <w:r w:rsidRPr="00634BB8">
        <w:rPr>
          <w:rFonts w:ascii="Times New Roman" w:hAnsi="Times New Roman" w:eastAsia="Hiragino Sans W3"/>
          <w:lang w:val="it-IT"/>
          <w:rPrChange w:author="Lorenzo Salvi" w:date="2019-01-07T14:27:00Z" w:id="1952133617">
            <w:rPr>
              <w:rFonts w:ascii="Times New Roman" w:hAnsi="Times New Roman" w:eastAsia="Hiragino Sans W3"/>
            </w:rPr>
          </w:rPrChange>
        </w:rPr>
        <w:t xml:space="preserve"> </w:t>
      </w:r>
      <w:ins w:author="Lorenzo Salvi" w:date="2019-01-17T10:01:50.3882149" w:id="1775416713">
        <w:r w:rsidRPr="00634BB8" w:rsidR="578048E3">
          <w:rPr>
            <w:rFonts w:ascii="Times New Roman" w:hAnsi="Times New Roman" w:eastAsia="Hiragino Sans W3"/>
            <w:lang w:val="it-IT"/>
            <w:rPrChange w:author="Lorenzo Salvi" w:date="2019-01-07T14:27:00Z" w:id="295482597">
              <w:rPr>
                <w:rFonts w:ascii="Times New Roman" w:hAnsi="Times New Roman" w:eastAsia="Hiragino Sans W3"/>
              </w:rPr>
            </w:rPrChange>
          </w:rPr>
          <w:t xml:space="preserve">L</w:t>
        </w:r>
      </w:ins>
      <w:del w:author="Lorenzo Salvi" w:date="2019-01-17T10:01:50.3882149" w:id="960194353">
        <w:r w:rsidRPr="00634BB8" w:rsidDel="578048E3">
          <w:rPr>
            <w:rFonts w:ascii="Times New Roman" w:hAnsi="Times New Roman" w:eastAsia="Hiragino Sans W3"/>
            <w:lang w:val="it-IT"/>
            <w:rPrChange w:author="Lorenzo Salvi" w:date="2019-01-07T14:27:00Z" w:id="1311412922">
              <w:rPr>
                <w:rFonts w:ascii="Times New Roman" w:hAnsi="Times New Roman" w:eastAsia="Hiragino Sans W3"/>
              </w:rPr>
            </w:rPrChange>
          </w:rPr>
          <w:delText xml:space="preserve">di monitoraggio, l</w:delText>
        </w:r>
      </w:del>
      <w:r w:rsidRPr="00634BB8">
        <w:rPr>
          <w:rFonts w:ascii="Times New Roman" w:hAnsi="Times New Roman" w:eastAsia="Hiragino Sans W3"/>
          <w:lang w:val="it-IT"/>
          <w:rPrChange w:author="Lorenzo Salvi" w:date="2019-01-07T14:27:00Z" w:id="1064894248">
            <w:rPr>
              <w:rFonts w:ascii="Times New Roman" w:hAnsi="Times New Roman" w:eastAsia="Hiragino Sans W3"/>
            </w:rPr>
          </w:rPrChange>
        </w:rPr>
        <w:t xml:space="preserve">’invio del segnale </w:t>
      </w:r>
      <w:ins w:author="Lorenzo Salvi" w:date="2019-01-17T10:02:51.0585361" w:id="122421632">
        <w:r w:rsidRPr="00634BB8" w:rsidR="0E544436">
          <w:rPr>
            <w:rFonts w:ascii="Times New Roman" w:hAnsi="Times New Roman" w:eastAsia="Hiragino Sans W3"/>
            <w:lang w:val="it-IT"/>
            <w:rPrChange w:author="Lorenzo Salvi" w:date="2019-01-07T14:27:00Z" w:id="260397109">
              <w:rPr>
                <w:rFonts w:ascii="Times New Roman" w:hAnsi="Times New Roman" w:eastAsia="Hiragino Sans W3"/>
              </w:rPr>
            </w:rPrChange>
          </w:rPr>
          <w:t xml:space="preserve">avviene </w:t>
        </w:r>
      </w:ins>
      <w:r w:rsidRPr="00634BB8">
        <w:rPr>
          <w:rFonts w:ascii="Times New Roman" w:hAnsi="Times New Roman" w:eastAsia="Hiragino Sans W3"/>
          <w:lang w:val="it-IT"/>
          <w:rPrChange w:author="Lorenzo Salvi" w:date="2019-01-07T14:27:00Z" w:id="1117">
            <w:rPr>
              <w:rFonts w:ascii="Times New Roman" w:hAnsi="Times New Roman" w:eastAsia="Hiragino Sans W3"/>
            </w:rPr>
          </w:rPrChange>
        </w:rPr>
        <w:t xml:space="preserve">mediante il metodo </w:t>
      </w:r>
      <w:r w:rsidRPr="76602435">
        <w:rPr>
          <w:rFonts w:ascii="Times New Roman" w:hAnsi="Times New Roman" w:eastAsia="Hiragino Sans W3"/>
          <w:b w:val="1"/>
          <w:bCs w:val="1"/>
          <w:i w:val="1"/>
          <w:iCs w:val="1"/>
          <w:lang w:val="it-IT"/>
          <w:rPrChange w:author="Ludovico Di Federico" w:date="2019-01-17T11:03:32.8406755" w:id="581357711">
            <w:rPr>
              <w:rFonts w:ascii="Times New Roman" w:hAnsi="Times New Roman" w:eastAsia="Hiragino Sans W3"/>
              <w:b/>
              <w:bCs/>
              <w:i/>
              <w:iCs/>
            </w:rPr>
          </w:rPrChange>
        </w:rPr>
        <w:t>setSegnale</w:t>
      </w:r>
      <w:r w:rsidRPr="76602435">
        <w:rPr>
          <w:rFonts w:ascii="Times New Roman" w:hAnsi="Times New Roman" w:eastAsia="Hiragino Sans W3"/>
          <w:b w:val="1"/>
          <w:bCs w:val="1"/>
          <w:i w:val="1"/>
          <w:iCs w:val="1"/>
          <w:lang w:val="it-IT"/>
          <w:rPrChange w:author="Ludovico Di Federico" w:date="2019-01-17T11:03:32.8406755" w:id="1118">
            <w:rPr>
              <w:rFonts w:ascii="Times New Roman" w:hAnsi="Times New Roman" w:eastAsia="Hiragino Sans W3"/>
              <w:b/>
              <w:bCs/>
              <w:i/>
              <w:iCs/>
            </w:rPr>
          </w:rPrChange>
        </w:rPr>
        <w:t>(),</w:t>
      </w:r>
      <w:del w:author="Lorenzo Salvi" w:date="2019-01-17T10:02:51.0585361" w:id="1485393848">
        <w:r w:rsidRPr="00634BB8" w:rsidDel="0E544436">
          <w:rPr>
            <w:rFonts w:ascii="Times New Roman" w:hAnsi="Times New Roman" w:eastAsia="Hiragino Sans W3"/>
            <w:lang w:val="it-IT"/>
            <w:rPrChange w:author="Lorenzo Salvi" w:date="2019-01-07T14:27:00Z" w:id="1837529526">
              <w:rPr>
                <w:rFonts w:ascii="Times New Roman" w:hAnsi="Times New Roman" w:eastAsia="Hiragino Sans W3"/>
              </w:rPr>
            </w:rPrChange>
          </w:rPr>
          <w:delText xml:space="preserve"> e</w:delText>
        </w:r>
      </w:del>
      <w:r w:rsidRPr="00634BB8">
        <w:rPr>
          <w:rFonts w:ascii="Times New Roman" w:hAnsi="Times New Roman" w:eastAsia="Hiragino Sans W3"/>
          <w:lang w:val="it-IT"/>
          <w:rPrChange w:author="Lorenzo Salvi" w:date="2019-01-07T14:27:00Z" w:id="1907062123">
            <w:rPr>
              <w:rFonts w:ascii="Times New Roman" w:hAnsi="Times New Roman" w:eastAsia="Hiragino Sans W3"/>
            </w:rPr>
          </w:rPrChange>
        </w:rPr>
        <w:t xml:space="preserve"> il backup delle variabili ambientali ottimali</w:t>
      </w:r>
      <w:ins w:author="Lorenzo Salvi" w:date="2019-01-17T10:03:51.760192" w:id="887392975">
        <w:r w:rsidRPr="00634BB8" w:rsidR="72A95F4B">
          <w:rPr>
            <w:rFonts w:ascii="Times New Roman" w:hAnsi="Times New Roman" w:eastAsia="Hiragino Sans W3"/>
            <w:lang w:val="it-IT"/>
            <w:rPrChange w:author="Lorenzo Salvi" w:date="2019-01-07T14:27:00Z" w:id="1828438322">
              <w:rPr>
                <w:rFonts w:ascii="Times New Roman" w:hAnsi="Times New Roman" w:eastAsia="Hiragino Sans W3"/>
              </w:rPr>
            </w:rPrChange>
          </w:rPr>
          <w:t xml:space="preserve"> ed </w:t>
        </w:r>
      </w:ins>
      <w:ins w:author="Lorenzo Salvi" w:date="2019-01-17T10:02:51.0585361" w:id="1960181836">
        <w:r w:rsidRPr="0E544436" w:rsidR="0E544436">
          <w:rPr>
            <w:rFonts w:ascii="Times New Roman" w:hAnsi="Times New Roman" w:eastAsia="Times New Roman" w:cs="Times New Roman"/>
            <w:noProof w:val="0"/>
            <w:lang w:val="it-IT"/>
            <w:rPrChange w:author="Lorenzo Salvi" w:date="2019-01-17T10:02:51.0585361" w:id="244044120">
              <w:rPr/>
            </w:rPrChange>
          </w:rPr>
          <w:t>il range su cui il sensore si deve basare per avvertire il gestore dei sensori di presenza di valori fuori soglia</w:t>
        </w:r>
      </w:ins>
      <w:ins w:author="Lorenzo Salvi" w:date="2019-01-17T10:03:51.760192" w:id="234781894">
        <w:r w:rsidRPr="0E544436" w:rsidR="72A95F4B">
          <w:rPr>
            <w:rFonts w:ascii="Times New Roman" w:hAnsi="Times New Roman" w:eastAsia="Times New Roman" w:cs="Times New Roman"/>
            <w:noProof w:val="0"/>
            <w:lang w:val="it-IT"/>
            <w:rPrChange w:author="Lorenzo Salvi" w:date="2019-01-17T10:02:51.0585361" w:id="13312642">
              <w:rPr/>
            </w:rPrChange>
          </w:rPr>
          <w:t xml:space="preserve">, avvengono </w:t>
        </w:r>
      </w:ins>
      <w:r w:rsidRPr="00634BB8">
        <w:rPr>
          <w:rFonts w:ascii="Times New Roman" w:hAnsi="Times New Roman" w:eastAsia="Hiragino Sans W3"/>
          <w:lang w:val="it-IT"/>
          <w:rPrChange w:author="Lorenzo Salvi" w:date="2019-01-07T14:27:00Z" w:id="1119">
            <w:rPr>
              <w:rFonts w:ascii="Times New Roman" w:hAnsi="Times New Roman" w:eastAsia="Hiragino Sans W3"/>
            </w:rPr>
          </w:rPrChange>
        </w:rPr>
        <w:t xml:space="preserve">mediante il metodo </w:t>
      </w:r>
      <w:r w:rsidRPr="76602435">
        <w:rPr>
          <w:rFonts w:ascii="Times New Roman" w:hAnsi="Times New Roman" w:eastAsia="Hiragino Sans W3"/>
          <w:b w:val="1"/>
          <w:bCs w:val="1"/>
          <w:i w:val="1"/>
          <w:iCs w:val="1"/>
          <w:lang w:val="it-IT"/>
          <w:rPrChange w:author="Ludovico Di Federico" w:date="2019-01-17T11:03:32.8406755" w:id="409697786">
            <w:rPr>
              <w:rFonts w:ascii="Times New Roman" w:hAnsi="Times New Roman" w:eastAsia="Hiragino Sans W3"/>
              <w:b/>
              <w:bCs/>
              <w:i/>
              <w:iCs/>
            </w:rPr>
          </w:rPrChange>
        </w:rPr>
        <w:t>setBackup</w:t>
      </w:r>
      <w:r w:rsidRPr="76602435">
        <w:rPr>
          <w:rFonts w:ascii="Times New Roman" w:hAnsi="Times New Roman" w:eastAsia="Hiragino Sans W3"/>
          <w:b w:val="1"/>
          <w:bCs w:val="1"/>
          <w:i w:val="1"/>
          <w:iCs w:val="1"/>
          <w:lang w:val="it-IT"/>
          <w:rPrChange w:author="Ludovico Di Federico" w:date="2019-01-17T11:03:32.8406755" w:id="1120">
            <w:rPr>
              <w:rFonts w:ascii="Times New Roman" w:hAnsi="Times New Roman" w:eastAsia="Hiragino Sans W3"/>
              <w:b/>
              <w:bCs/>
              <w:i/>
              <w:iCs/>
            </w:rPr>
          </w:rPrChange>
        </w:rPr>
        <w:t>()</w:t>
      </w:r>
      <w:ins w:author="Lorenzo Salvi" w:date="2019-01-17T10:02:51.0585361" w:id="1340206500">
        <w:r w:rsidRPr="00634BB8">
          <w:rPr>
            <w:rFonts w:ascii="Times New Roman" w:hAnsi="Times New Roman" w:eastAsia="Hiragino Sans W3"/>
            <w:lang w:val="it-IT"/>
            <w:rPrChange w:author="Lorenzo Salvi" w:date="2019-01-07T14:27:00Z" w:id="1121">
              <w:rPr>
                <w:rFonts w:ascii="Times New Roman" w:hAnsi="Times New Roman" w:eastAsia="Hiragino Sans W3"/>
              </w:rPr>
            </w:rPrChange>
          </w:rPr>
          <w:t xml:space="preserve">; </w:t>
        </w:r>
      </w:ins>
    </w:p>
    <w:p xmlns:wp14="http://schemas.microsoft.com/office/word/2010/wordml" w:rsidRPr="00634BB8" w:rsidR="00D54DDA" w:rsidP="449211E5" w:rsidRDefault="00D54DDA" w14:paraId="24B2908E" wp14:textId="6E796544">
      <w:pPr>
        <w:pStyle w:val="Paragrafoelenco"/>
        <w:numPr>
          <w:ilvl w:val="0"/>
          <w:numId w:val="14"/>
        </w:numPr>
        <w:spacing w:after="0" w:line="240" w:lineRule="auto"/>
        <w:rPr>
          <w:lang w:val="it-IT"/>
          <w:rPrChange w:author="Lorenzo Salvi" w:date="2019-01-17T10:08:57.0346909" w:id="2025780748">
            <w:rPr/>
          </w:rPrChange>
        </w:rPr>
        <w:pPrChange w:author="Lorenzo Salvi" w:date="2019-01-17T10:08:57.0346909" w:id="1123">
          <w:pPr>
            <w:pStyle w:val="Paragrafoelenco"/>
            <w:numPr>
              <w:numId w:val="33"/>
            </w:numPr>
            <w:tabs>
              <w:tab w:val="num" w:pos="360"/>
              <w:tab w:val="num" w:pos="720"/>
            </w:tabs>
            <w:spacing w:after="0" w:line="240" w:lineRule="auto"/>
            <w:ind w:hanging="720"/>
          </w:pPr>
        </w:pPrChange>
      </w:pPr>
      <w:r w:rsidRPr="00634BB8">
        <w:rPr>
          <w:rFonts w:ascii="Times New Roman" w:hAnsi="Times New Roman" w:eastAsia="Hiragino Sans W3"/>
          <w:b w:val="1"/>
          <w:bCs w:val="1"/>
          <w:lang w:val="it-IT"/>
          <w:rPrChange w:author="Lorenzo Salvi" w:date="2019-01-07T14:27:00Z" w:id="1124">
            <w:rPr>
              <w:rFonts w:ascii="Times New Roman" w:hAnsi="Times New Roman" w:eastAsia="Hiragino Sans W3"/>
              <w:b/>
              <w:bCs/>
            </w:rPr>
          </w:rPrChange>
        </w:rPr>
        <w:t xml:space="preserve">SENSOREINTERFACE: </w:t>
      </w:r>
      <w:r w:rsidRPr="00634BB8">
        <w:rPr>
          <w:rFonts w:ascii="Times New Roman" w:hAnsi="Times New Roman" w:eastAsia="Hiragino Sans W3"/>
          <w:lang w:val="it-IT"/>
          <w:rPrChange w:author="Lorenzo Salvi" w:date="2019-01-07T14:27:00Z" w:id="1125">
            <w:rPr>
              <w:rFonts w:ascii="Times New Roman" w:hAnsi="Times New Roman" w:eastAsia="Hiragino Sans W3"/>
            </w:rPr>
          </w:rPrChange>
        </w:rPr>
        <w:t>E’</w:t>
      </w:r>
      <w:r w:rsidRPr="00634BB8">
        <w:rPr>
          <w:rFonts w:ascii="Times New Roman" w:hAnsi="Times New Roman" w:eastAsia="Hiragino Sans W3"/>
          <w:lang w:val="it-IT"/>
          <w:rPrChange w:author="Lorenzo Salvi" w:date="2019-01-07T14:27:00Z" w:id="722716506">
            <w:rPr>
              <w:rFonts w:ascii="Times New Roman" w:hAnsi="Times New Roman" w:eastAsia="Hiragino Sans W3"/>
            </w:rPr>
          </w:rPrChange>
        </w:rPr>
        <w:t xml:space="preserve"> una classe Interfaccia che </w:t>
      </w:r>
      <w:ins w:author="Lorenzo Salvi" w:date="2019-01-17T10:04:51.8917611" w:id="818314782">
        <w:r w:rsidRPr="00634BB8" w:rsidR="3544D69F">
          <w:rPr>
            <w:rFonts w:ascii="Times New Roman" w:hAnsi="Times New Roman" w:eastAsia="Hiragino Sans W3"/>
            <w:lang w:val="it-IT"/>
            <w:rPrChange w:author="Lorenzo Salvi" w:date="2019-01-07T14:27:00Z" w:id="444550606">
              <w:rPr>
                <w:rFonts w:ascii="Times New Roman" w:hAnsi="Times New Roman" w:eastAsia="Hiragino Sans W3"/>
              </w:rPr>
            </w:rPrChange>
          </w:rPr>
          <w:t xml:space="preserve">verrà</w:t>
        </w:r>
      </w:ins>
      <w:del w:author="Lorenzo Salvi" w:date="2019-01-17T10:04:51.8917611" w:id="1478009695">
        <w:r w:rsidRPr="00634BB8" w:rsidDel="3544D69F">
          <w:rPr>
            <w:rFonts w:ascii="Times New Roman" w:hAnsi="Times New Roman" w:eastAsia="Hiragino Sans W3"/>
            <w:lang w:val="it-IT"/>
            <w:rPrChange w:author="Lorenzo Salvi" w:date="2019-01-07T14:27:00Z" w:id="726414273">
              <w:rPr>
                <w:rFonts w:ascii="Times New Roman" w:hAnsi="Times New Roman" w:eastAsia="Hiragino Sans W3"/>
              </w:rPr>
            </w:rPrChange>
          </w:rPr>
          <w:delText xml:space="preserve">è</w:delText>
        </w:r>
      </w:del>
      <w:r w:rsidRPr="00634BB8">
        <w:rPr>
          <w:rFonts w:ascii="Times New Roman" w:hAnsi="Times New Roman" w:eastAsia="Hiragino Sans W3"/>
          <w:lang w:val="it-IT"/>
          <w:rPrChange w:author="Lorenzo Salvi" w:date="2019-01-07T14:27:00Z" w:id="2012961222">
            <w:rPr>
              <w:rFonts w:ascii="Times New Roman" w:hAnsi="Times New Roman" w:eastAsia="Hiragino Sans W3"/>
            </w:rPr>
          </w:rPrChange>
        </w:rPr>
        <w:t xml:space="preserve"> implementata dal</w:t>
      </w:r>
      <w:ins w:author="Ludovico Di Federico" w:date="2019-01-17T10:07:56.3294683" w:id="1382332311">
        <w:r w:rsidRPr="00634BB8" w:rsidR="561563B5">
          <w:rPr>
            <w:rFonts w:ascii="Times New Roman" w:hAnsi="Times New Roman" w:eastAsia="Hiragino Sans W3"/>
            <w:lang w:val="it-IT"/>
            <w:rPrChange w:author="Lorenzo Salvi" w:date="2019-01-07T14:27:00Z" w:id="1522453751">
              <w:rPr>
                <w:rFonts w:ascii="Times New Roman" w:hAnsi="Times New Roman" w:eastAsia="Hiragino Sans W3"/>
              </w:rPr>
            </w:rPrChange>
          </w:rPr>
          <w:t xml:space="preserve">la c</w:t>
        </w:r>
        <w:r w:rsidRPr="00634BB8" w:rsidR="561563B5">
          <w:rPr>
            <w:rFonts w:ascii="Times New Roman" w:hAnsi="Times New Roman" w:eastAsia="Hiragino Sans W3"/>
            <w:lang w:val="it-IT"/>
            <w:rPrChange w:author="Lorenzo Salvi" w:date="2019-01-07T14:27:00Z" w:id="1010109766">
              <w:rPr>
                <w:rFonts w:ascii="Times New Roman" w:hAnsi="Times New Roman" w:eastAsia="Hiragino Sans W3"/>
              </w:rPr>
            </w:rPrChange>
          </w:rPr>
          <w:t xml:space="preserve">l</w:t>
        </w:r>
        <w:r w:rsidRPr="00634BB8" w:rsidR="561563B5">
          <w:rPr>
            <w:rFonts w:ascii="Times New Roman" w:hAnsi="Times New Roman" w:eastAsia="Hiragino Sans W3"/>
            <w:lang w:val="it-IT"/>
            <w:rPrChange w:author="Lorenzo Salvi" w:date="2019-01-07T14:27:00Z" w:id="59987148">
              <w:rPr>
                <w:rFonts w:ascii="Times New Roman" w:hAnsi="Times New Roman" w:eastAsia="Hiragino Sans W3"/>
              </w:rPr>
            </w:rPrChange>
          </w:rPr>
          <w:t xml:space="preserve">a</w:t>
        </w:r>
        <w:r w:rsidRPr="00634BB8" w:rsidR="561563B5">
          <w:rPr>
            <w:rFonts w:ascii="Times New Roman" w:hAnsi="Times New Roman" w:eastAsia="Hiragino Sans W3"/>
            <w:lang w:val="it-IT"/>
            <w:rPrChange w:author="Lorenzo Salvi" w:date="2019-01-07T14:27:00Z" w:id="516331157">
              <w:rPr>
                <w:rFonts w:ascii="Times New Roman" w:hAnsi="Times New Roman" w:eastAsia="Hiragino Sans W3"/>
              </w:rPr>
            </w:rPrChange>
          </w:rPr>
          <w:t xml:space="preserve">s</w:t>
        </w:r>
        <w:r w:rsidRPr="00634BB8" w:rsidR="561563B5">
          <w:rPr>
            <w:rFonts w:ascii="Times New Roman" w:hAnsi="Times New Roman" w:eastAsia="Hiragino Sans W3"/>
            <w:lang w:val="it-IT"/>
            <w:rPrChange w:author="Lorenzo Salvi" w:date="2019-01-07T14:27:00Z" w:id="1013297512">
              <w:rPr>
                <w:rFonts w:ascii="Times New Roman" w:hAnsi="Times New Roman" w:eastAsia="Hiragino Sans W3"/>
              </w:rPr>
            </w:rPrChange>
          </w:rPr>
          <w:t xml:space="preserve">s</w:t>
        </w:r>
        <w:r w:rsidRPr="00634BB8" w:rsidR="561563B5">
          <w:rPr>
            <w:rFonts w:ascii="Times New Roman" w:hAnsi="Times New Roman" w:eastAsia="Hiragino Sans W3"/>
            <w:lang w:val="it-IT"/>
            <w:rPrChange w:author="Lorenzo Salvi" w:date="2019-01-07T14:27:00Z" w:id="376344595">
              <w:rPr>
                <w:rFonts w:ascii="Times New Roman" w:hAnsi="Times New Roman" w:eastAsia="Hiragino Sans W3"/>
              </w:rPr>
            </w:rPrChange>
          </w:rPr>
          <w:t xml:space="preserve">e</w:t>
        </w:r>
      </w:ins>
      <w:r w:rsidRPr="00634BB8">
        <w:rPr>
          <w:rFonts w:ascii="Times New Roman" w:hAnsi="Times New Roman" w:eastAsia="Hiragino Sans W3"/>
          <w:lang w:val="it-IT"/>
          <w:rPrChange w:author="Lorenzo Salvi" w:date="2019-01-07T14:27:00Z" w:id="1913877622">
            <w:rPr>
              <w:rFonts w:ascii="Times New Roman" w:hAnsi="Times New Roman" w:eastAsia="Hiragino Sans W3"/>
            </w:rPr>
          </w:rPrChange>
        </w:rPr>
        <w:t xml:space="preserve"> </w:t>
      </w:r>
      <w:r w:rsidRPr="00634BB8">
        <w:rPr>
          <w:rFonts w:ascii="Times New Roman" w:hAnsi="Times New Roman" w:eastAsia="Hiragino Sans W3"/>
          <w:lang w:val="it-IT"/>
          <w:rPrChange w:author="Lorenzo Salvi" w:date="2019-01-07T14:27:00Z" w:id="1449596375">
            <w:rPr>
              <w:rFonts w:ascii="Times New Roman" w:hAnsi="Times New Roman" w:eastAsia="Hiragino Sans W3"/>
            </w:rPr>
          </w:rPrChange>
        </w:rPr>
        <w:t xml:space="preserve">Sensore</w:t>
      </w:r>
      <w:ins w:author="Lorenzo Salvi" w:date="2019-01-17T10:04:51.8917611" w:id="2083503729">
        <w:r w:rsidRPr="00634BB8" w:rsidR="3544D69F">
          <w:rPr>
            <w:rFonts w:ascii="Times New Roman" w:hAnsi="Times New Roman" w:eastAsia="Hiragino Sans W3"/>
            <w:lang w:val="it-IT"/>
            <w:rPrChange w:author="Lorenzo Salvi" w:date="2019-01-07T14:27:00Z" w:id="1691660289">
              <w:rPr>
                <w:rFonts w:ascii="Times New Roman" w:hAnsi="Times New Roman" w:eastAsia="Hiragino Sans W3"/>
              </w:rPr>
            </w:rPrChange>
          </w:rPr>
          <w:t xml:space="preserve">,</w:t>
        </w:r>
      </w:ins>
      <w:r w:rsidRPr="00634BB8">
        <w:rPr>
          <w:rFonts w:ascii="Times New Roman" w:hAnsi="Times New Roman" w:eastAsia="Hiragino Sans W3"/>
          <w:lang w:val="it-IT"/>
          <w:rPrChange w:author="Lorenzo Salvi" w:date="2019-01-07T14:27:00Z" w:id="2031492684">
            <w:rPr>
              <w:rFonts w:ascii="Times New Roman" w:hAnsi="Times New Roman" w:eastAsia="Hiragino Sans W3"/>
            </w:rPr>
          </w:rPrChange>
        </w:rPr>
        <w:t xml:space="preserve"> </w:t>
      </w:r>
      <w:ins w:author="Lorenzo Salvi" w:date="2019-01-17T10:05:54.9412665" w:id="1791543378">
        <w:r w:rsidRPr="00634BB8" w:rsidR="16EAE929">
          <w:rPr>
            <w:rFonts w:ascii="Times New Roman" w:hAnsi="Times New Roman" w:eastAsia="Hiragino Sans W3"/>
            <w:lang w:val="it-IT"/>
            <w:rPrChange w:author="Lorenzo Salvi" w:date="2019-01-07T14:27:00Z" w:id="1631918814">
              <w:rPr>
                <w:rFonts w:ascii="Times New Roman" w:hAnsi="Times New Roman" w:eastAsia="Hiragino Sans W3"/>
              </w:rPr>
            </w:rPrChange>
          </w:rPr>
          <w:t xml:space="preserve">dov</w:t>
        </w:r>
      </w:ins>
      <w:ins w:author="Lorenzo Salvi" w:date="2019-01-17T10:06:56.090781" w:id="834449988">
        <w:r w:rsidRPr="00634BB8" w:rsidR="702AE274">
          <w:rPr>
            <w:rFonts w:ascii="Times New Roman" w:hAnsi="Times New Roman" w:eastAsia="Hiragino Sans W3"/>
            <w:lang w:val="it-IT"/>
            <w:rPrChange w:author="Lorenzo Salvi" w:date="2019-01-07T14:27:00Z" w:id="301849081">
              <w:rPr>
                <w:rFonts w:ascii="Times New Roman" w:hAnsi="Times New Roman" w:eastAsia="Hiragino Sans W3"/>
              </w:rPr>
            </w:rPrChange>
          </w:rPr>
          <w:t xml:space="preserve">e sono presenti le </w:t>
        </w:r>
        <w:r w:rsidRPr="00634BB8" w:rsidR="702AE274">
          <w:rPr>
            <w:rFonts w:ascii="Times New Roman" w:hAnsi="Times New Roman" w:eastAsia="Hiragino Sans W3"/>
            <w:lang w:val="it-IT"/>
            <w:rPrChange w:author="Lorenzo Salvi" w:date="2019-01-07T14:27:00Z" w:id="831293034">
              <w:rPr>
                <w:rFonts w:ascii="Times New Roman" w:hAnsi="Times New Roman" w:eastAsia="Hiragino Sans W3"/>
              </w:rPr>
            </w:rPrChange>
          </w:rPr>
          <w:t xml:space="preserve">dich</w:t>
        </w:r>
        <w:r w:rsidRPr="702AE274" w:rsidR="702AE274">
          <w:rPr>
            <w:rFonts w:ascii="Times New Roman" w:hAnsi="Times New Roman" w:eastAsia="Hiragino Sans W3"/>
            <w:lang w:val="it-IT"/>
            <w:rPrChange w:author="Lorenzo Salvi" w:date="2019-01-17T10:06:56.090781" w:id="111788273">
              <w:rPr/>
            </w:rPrChange>
          </w:rPr>
          <w:t xml:space="preserve">iarazioni </w:t>
        </w:r>
      </w:ins>
      <w:ins w:author="Ludovico Di Federico" w:date="2019-01-17T10:07:56.3294683" w:id="1890009550">
        <w:r w:rsidRPr="702AE274" w:rsidR="561563B5">
          <w:rPr>
            <w:rFonts w:ascii="Times New Roman" w:hAnsi="Times New Roman" w:eastAsia="Hiragino Sans W3"/>
            <w:lang w:val="it-IT"/>
            <w:rPrChange w:author="Lorenzo Salvi" w:date="2019-01-17T10:06:56.090781" w:id="1876383542">
              <w:rPr/>
            </w:rPrChange>
          </w:rPr>
          <w:t xml:space="preserve">dei metodi </w:t>
        </w:r>
      </w:ins>
      <w:ins w:author="Lorenzo Salvi" w:date="2019-01-17T10:04:51.8917611" w:id="2003879963"/>
      <w:ins w:author="Ludovico Di Federico" w:date="2019-01-17T10:07:56.3294683" w:id="200250300">
        <w:r w:rsidRPr="76602435" w:rsidR="561563B5">
          <w:rPr>
            <w:rFonts w:ascii="Times New Roman" w:hAnsi="Times New Roman" w:eastAsia="Hiragino Sans W3"/>
            <w:b w:val="1"/>
            <w:bCs w:val="1"/>
            <w:i w:val="1"/>
            <w:iCs w:val="1"/>
            <w:lang w:val="it-IT"/>
            <w:rPrChange w:author="Ludovico Di Federico" w:date="2019-01-17T11:03:32.8406755" w:id="378484353">
              <w:rPr/>
            </w:rPrChange>
          </w:rPr>
          <w:t>setSegnale</w:t>
        </w:r>
      </w:ins>
      <w:ins w:author="Lorenzo Salvi" w:date="2019-01-17T10:04:51.8917611" w:id="2099909715"/>
      <w:ins w:author="Ludovico Di Federico" w:date="2019-01-17T10:07:56.3294683" w:id="244402899">
        <w:r w:rsidRPr="76602435" w:rsidR="561563B5">
          <w:rPr>
            <w:rFonts w:ascii="Times New Roman" w:hAnsi="Times New Roman" w:eastAsia="Hiragino Sans W3"/>
            <w:b w:val="1"/>
            <w:bCs w:val="1"/>
            <w:i w:val="1"/>
            <w:iCs w:val="1"/>
            <w:lang w:val="it-IT"/>
            <w:rPrChange w:author="Ludovico Di Federico" w:date="2019-01-17T11:03:32.8406755" w:id="1284851531">
              <w:rPr/>
            </w:rPrChange>
          </w:rPr>
          <w:t>()</w:t>
        </w:r>
        <w:r w:rsidRPr="561563B5" w:rsidR="561563B5">
          <w:rPr>
            <w:rFonts w:ascii="Times New Roman" w:hAnsi="Times New Roman" w:eastAsia="Hiragino Sans W3"/>
            <w:lang w:val="it-IT"/>
            <w:rPrChange w:author="Ludovico Di Federico" w:date="2019-01-17T10:07:56.3294683" w:id="990030956">
              <w:rPr/>
            </w:rPrChange>
          </w:rPr>
          <w:t xml:space="preserve"> e </w:t>
        </w:r>
      </w:ins>
      <w:ins w:author="Lorenzo Salvi" w:date="2019-01-17T10:04:51.8917611" w:id="12759277"/>
      <w:ins w:author="Ludovico Di Federico" w:date="2019-01-17T10:07:56.3294683" w:id="193583014">
        <w:r w:rsidRPr="76602435" w:rsidR="561563B5">
          <w:rPr>
            <w:rFonts w:ascii="Times New Roman" w:hAnsi="Times New Roman" w:eastAsia="Hiragino Sans W3"/>
            <w:b w:val="1"/>
            <w:bCs w:val="1"/>
            <w:i w:val="1"/>
            <w:iCs w:val="1"/>
            <w:lang w:val="it-IT"/>
            <w:rPrChange w:author="Ludovico Di Federico" w:date="2019-01-17T11:03:32.8406755" w:id="1867935052">
              <w:rPr/>
            </w:rPrChange>
          </w:rPr>
          <w:t>setBackup</w:t>
        </w:r>
      </w:ins>
      <w:ins w:author="Lorenzo Salvi" w:date="2019-01-17T10:04:51.8917611" w:id="942683261"/>
      <w:ins w:author="Ludovico Di Federico" w:date="2019-01-17T10:07:56.3294683" w:id="2098263561">
        <w:r w:rsidRPr="76602435" w:rsidR="561563B5">
          <w:rPr>
            <w:rFonts w:ascii="Times New Roman" w:hAnsi="Times New Roman" w:eastAsia="Hiragino Sans W3"/>
            <w:b w:val="1"/>
            <w:bCs w:val="1"/>
            <w:i w:val="1"/>
            <w:iCs w:val="1"/>
            <w:lang w:val="it-IT"/>
            <w:rPrChange w:author="Ludovico Di Federico" w:date="2019-01-17T11:03:32.8406755" w:id="1499207791">
              <w:rPr/>
            </w:rPrChange>
          </w:rPr>
          <w:t>()</w:t>
        </w:r>
      </w:ins>
      <w:del w:author="Lorenzo Salvi" w:date="2019-01-17T10:04:51.8917611" w:id="1513333827">
        <w:r w:rsidRPr="00634BB8" w:rsidDel="3544D69F">
          <w:rPr>
            <w:rFonts w:ascii="Times New Roman" w:hAnsi="Times New Roman" w:eastAsia="Hiragino Sans W3"/>
            <w:lang w:val="it-IT"/>
            <w:rPrChange w:author="Lorenzo Salvi" w:date="2019-01-07T14:27:00Z" w:id="199783845">
              <w:rPr>
                <w:rFonts w:ascii="Times New Roman" w:hAnsi="Times New Roman" w:eastAsia="Hiragino Sans W3"/>
              </w:rPr>
            </w:rPrChange>
          </w:rPr>
          <w:delText xml:space="preserve">che permette d</w:delText>
        </w:r>
      </w:del>
      <w:del w:author="Lorenzo Salvi" w:date="2019-01-17T10:08:57.0346909" w:id="1280106985">
        <w:r w:rsidRPr="00634BB8" w:rsidDel="449211E5">
          <w:rPr>
            <w:rFonts w:ascii="Times New Roman" w:hAnsi="Times New Roman" w:eastAsia="Hiragino Sans W3"/>
            <w:lang w:val="it-IT"/>
            <w:rPrChange w:author="Lorenzo Salvi" w:date="2019-01-07T14:27:00Z" w:id="572007868">
              <w:rPr>
                <w:rFonts w:ascii="Times New Roman" w:hAnsi="Times New Roman" w:eastAsia="Hiragino Sans W3"/>
              </w:rPr>
            </w:rPrChange>
          </w:rPr>
          <w:delText xml:space="preserve">i</w:delText>
        </w:r>
      </w:del>
      <w:del w:author="Lorenzo Salvi" w:date="2019-01-17T10:04:51.8917611" w:id="777527703">
        <w:r w:rsidRPr="00634BB8" w:rsidDel="3544D69F">
          <w:rPr>
            <w:rFonts w:ascii="Times New Roman" w:hAnsi="Times New Roman" w:eastAsia="Hiragino Sans W3"/>
            <w:lang w:val="it-IT"/>
            <w:rPrChange w:author="Lorenzo Salvi" w:date="2019-01-07T14:27:00Z" w:id="1849995633">
              <w:rPr>
                <w:rFonts w:ascii="Times New Roman" w:hAnsi="Times New Roman" w:eastAsia="Hiragino Sans W3"/>
              </w:rPr>
            </w:rPrChange>
          </w:rPr>
          <w:delText xml:space="preserve"> inviare i</w:delText>
        </w:r>
      </w:del>
      <w:del w:author="Lorenzo Salvi" w:date="2019-01-17T10:08:57.0346909" w:id="1606593115">
        <w:r w:rsidRPr="00634BB8" w:rsidDel="449211E5">
          <w:rPr>
            <w:rFonts w:ascii="Times New Roman" w:hAnsi="Times New Roman" w:eastAsia="Hiragino Sans W3"/>
            <w:lang w:val="it-IT"/>
            <w:rPrChange w:author="Lorenzo Salvi" w:date="2019-01-07T14:27:00Z" w:id="969663422">
              <w:rPr>
                <w:rFonts w:ascii="Times New Roman" w:hAnsi="Times New Roman" w:eastAsia="Hiragino Sans W3"/>
              </w:rPr>
            </w:rPrChange>
          </w:rPr>
          <w:delText xml:space="preserve"> Segnali ed effettuare il Backup</w:delText>
        </w:r>
      </w:del>
      <w:r w:rsidRPr="00634BB8">
        <w:rPr>
          <w:rFonts w:ascii="Times New Roman" w:hAnsi="Times New Roman" w:eastAsia="Hiragino Sans W3"/>
          <w:lang w:val="it-IT"/>
          <w:rPrChange w:author="Lorenzo Salvi" w:date="2019-01-07T14:27:00Z" w:id="1126">
            <w:rPr>
              <w:rFonts w:ascii="Times New Roman" w:hAnsi="Times New Roman" w:eastAsia="Hiragino Sans W3"/>
            </w:rPr>
          </w:rPrChange>
        </w:rPr>
        <w:t xml:space="preserve">; </w:t>
      </w:r>
    </w:p>
    <w:p xmlns:wp14="http://schemas.microsoft.com/office/word/2010/wordml" w:rsidRPr="00634BB8" w:rsidR="00D54DDA" w:rsidP="2F7851CD" w:rsidRDefault="00D54DDA" w14:paraId="04FDD4B7" wp14:textId="61D4BF87">
      <w:pPr>
        <w:pStyle w:val="Paragrafoelenco"/>
        <w:numPr>
          <w:ilvl w:val="0"/>
          <w:numId w:val="14"/>
        </w:numPr>
        <w:spacing w:after="0" w:line="240" w:lineRule="auto"/>
        <w:rPr>
          <w:lang w:val="it-IT"/>
          <w:rPrChange w:author="Ludovico Di Federico" w:date="2019-01-17T10:15:54.3670295" w:id="655146730">
            <w:rPr/>
          </w:rPrChange>
        </w:rPr>
        <w:pPrChange w:author="Ludovico Di Federico" w:date="2019-01-17T10:15:54.3670295" w:id="1128">
          <w:pPr>
            <w:pStyle w:val="Paragrafoelenco"/>
            <w:numPr>
              <w:numId w:val="33"/>
            </w:numPr>
            <w:tabs>
              <w:tab w:val="num" w:pos="360"/>
              <w:tab w:val="num" w:pos="720"/>
            </w:tabs>
            <w:spacing w:after="0" w:line="240" w:lineRule="auto"/>
            <w:ind w:hanging="720"/>
          </w:pPr>
        </w:pPrChange>
      </w:pPr>
      <w:r w:rsidRPr="00634BB8">
        <w:rPr>
          <w:rFonts w:ascii="Times New Roman" w:hAnsi="Times New Roman" w:eastAsia="Hiragino Sans W3"/>
          <w:b w:val="1"/>
          <w:bCs w:val="1"/>
          <w:lang w:val="it-IT"/>
          <w:rPrChange w:author="Lorenzo Salvi" w:date="2019-01-07T14:27:00Z" w:id="1129">
            <w:rPr>
              <w:rFonts w:ascii="Times New Roman" w:hAnsi="Times New Roman" w:eastAsia="Hiragino Sans W3"/>
              <w:b/>
              <w:bCs/>
            </w:rPr>
          </w:rPrChange>
        </w:rPr>
        <w:t>GESTOREDATIINTERFACE</w:t>
      </w:r>
      <w:r w:rsidRPr="00634BB8">
        <w:rPr>
          <w:rFonts w:ascii="Times New Roman" w:hAnsi="Times New Roman" w:eastAsia="Hiragino Sans W3"/>
          <w:lang w:val="it-IT"/>
          <w:rPrChange w:author="Lorenzo Salvi" w:date="2019-01-07T14:27:00Z" w:id="1130">
            <w:rPr>
              <w:rFonts w:ascii="Times New Roman" w:hAnsi="Times New Roman" w:eastAsia="Hiragino Sans W3"/>
            </w:rPr>
          </w:rPrChange>
        </w:rPr>
        <w:t xml:space="preserve">: </w:t>
      </w:r>
      <w:r w:rsidRPr="00634BB8">
        <w:rPr>
          <w:rFonts w:ascii="Times New Roman" w:hAnsi="Times New Roman" w:eastAsia="Hiragino Sans W3"/>
          <w:lang w:val="it-IT"/>
          <w:rPrChange w:author="Lorenzo Salvi" w:date="2019-01-07T14:27:00Z" w:id="1131">
            <w:rPr>
              <w:rFonts w:ascii="Times New Roman" w:hAnsi="Times New Roman" w:eastAsia="Hiragino Sans W3"/>
            </w:rPr>
          </w:rPrChange>
        </w:rPr>
        <w:t>E’</w:t>
      </w:r>
      <w:r w:rsidRPr="00634BB8">
        <w:rPr>
          <w:rFonts w:ascii="Times New Roman" w:hAnsi="Times New Roman" w:eastAsia="Hiragino Sans W3"/>
          <w:lang w:val="it-IT"/>
          <w:rPrChange w:author="Lorenzo Salvi" w:date="2019-01-07T14:27:00Z" w:id="1655063476">
            <w:rPr>
              <w:rFonts w:ascii="Times New Roman" w:hAnsi="Times New Roman" w:eastAsia="Hiragino Sans W3"/>
            </w:rPr>
          </w:rPrChange>
        </w:rPr>
        <w:t xml:space="preserve"> una classe Interfaccia c</w:t>
      </w:r>
      <w:ins w:author="Lorenzo Salvi" w:date="2019-01-17T10:11:13.5917317" w:id="1169329319">
        <w:r w:rsidRPr="00634BB8" w:rsidR="5426ECB0">
          <w:rPr>
            <w:rFonts w:ascii="Times New Roman" w:hAnsi="Times New Roman" w:eastAsia="Hiragino Sans W3"/>
            <w:lang w:val="it-IT"/>
            <w:rPrChange w:author="Lorenzo Salvi" w:date="2019-01-07T14:27:00Z" w:id="865568678">
              <w:rPr>
                <w:rFonts w:ascii="Times New Roman" w:hAnsi="Times New Roman" w:eastAsia="Hiragino Sans W3"/>
              </w:rPr>
            </w:rPrChange>
          </w:rPr>
          <w:t xml:space="preserve">he </w:t>
        </w:r>
        <w:r w:rsidRPr="00634BB8" w:rsidR="5426ECB0">
          <w:rPr>
            <w:rFonts w:ascii="Times New Roman" w:hAnsi="Times New Roman" w:eastAsia="Hiragino Sans W3"/>
            <w:lang w:val="it-IT"/>
            <w:rPrChange w:author="Lorenzo Salvi" w:date="2019-01-07T14:27:00Z" w:id="559711637">
              <w:rPr>
                <w:rFonts w:ascii="Times New Roman" w:hAnsi="Times New Roman" w:eastAsia="Hiragino Sans W3"/>
              </w:rPr>
            </w:rPrChange>
          </w:rPr>
          <w:t xml:space="preserve">verr</w:t>
        </w:r>
      </w:ins>
      <w:ins w:author="Lorenzo Salvi" w:date="2019-01-17T10:12:13.7941477" w:id="211527107">
        <w:r w:rsidRPr="2810B2CE" w:rsidR="2810B2CE">
          <w:rPr>
            <w:rFonts w:ascii="Times New Roman" w:hAnsi="Times New Roman" w:eastAsia="Hiragino Sans W3"/>
            <w:lang w:val="it-IT"/>
            <w:rPrChange w:author="Lorenzo Salvi" w:date="2019-01-17T10:12:13.7941477" w:id="3231829">
              <w:rPr/>
            </w:rPrChange>
          </w:rPr>
          <w:t>à</w:t>
        </w:r>
      </w:ins>
      <w:ins w:author="Lorenzo Salvi" w:date="2019-01-17T10:11:13.5917317" w:id="545648845">
        <w:r w:rsidRPr="00634BB8" w:rsidR="5426ECB0">
          <w:rPr>
            <w:rFonts w:ascii="Times New Roman" w:hAnsi="Times New Roman" w:eastAsia="Hiragino Sans W3"/>
            <w:lang w:val="it-IT"/>
            <w:rPrChange w:author="Lorenzo Salvi" w:date="2019-01-07T14:27:00Z" w:id="1148042730">
              <w:rPr>
                <w:rFonts w:ascii="Times New Roman" w:hAnsi="Times New Roman" w:eastAsia="Hiragino Sans W3"/>
              </w:rPr>
            </w:rPrChange>
          </w:rPr>
          <w:t xml:space="preserve"> implementata dalla classe </w:t>
        </w:r>
        <w:r w:rsidRPr="00634BB8" w:rsidR="5426ECB0">
          <w:rPr>
            <w:rFonts w:ascii="Times New Roman" w:hAnsi="Times New Roman" w:eastAsia="Hiragino Sans W3"/>
            <w:lang w:val="it-IT"/>
            <w:rPrChange w:author="Lorenzo Salvi" w:date="2019-01-07T14:27:00Z" w:id="1502880493">
              <w:rPr>
                <w:rFonts w:ascii="Times New Roman" w:hAnsi="Times New Roman" w:eastAsia="Hiragino Sans W3"/>
              </w:rPr>
            </w:rPrChange>
          </w:rPr>
          <w:t xml:space="preserve">GestoreDati</w:t>
        </w:r>
      </w:ins>
      <w:ins w:author="Lorenzo Salvi" w:date="2019-01-17T10:12:13.7941477" w:id="1277044841">
        <w:r w:rsidRPr="2810B2CE" w:rsidR="2810B2CE">
          <w:rPr>
            <w:rFonts w:ascii="Times New Roman" w:hAnsi="Times New Roman" w:eastAsia="Hiragino Sans W3"/>
            <w:lang w:val="it-IT"/>
            <w:rPrChange w:author="Lorenzo Salvi" w:date="2019-01-17T10:12:13.7941477" w:id="520688313">
              <w:rPr/>
            </w:rPrChange>
          </w:rPr>
          <w:t xml:space="preserve">, dove sono presenti le dichiarazioni dei </w:t>
        </w:r>
      </w:ins>
      <w:ins w:author="Lorenzo Salvi" w:date="2019-01-17T10:11:13.5917317" w:id="1787805894"/>
      <w:ins w:author="Lorenzo Salvi" w:date="2019-01-17T10:12:13.7941477" w:id="1510073709">
        <w:r w:rsidRPr="2810B2CE" w:rsidR="2810B2CE">
          <w:rPr>
            <w:rFonts w:ascii="Times New Roman" w:hAnsi="Times New Roman" w:eastAsia="Hiragino Sans W3"/>
            <w:lang w:val="it-IT"/>
            <w:rPrChange w:author="Lorenzo Salvi" w:date="2019-01-17T10:12:13.7941477" w:id="1447831609">
              <w:rPr/>
            </w:rPrChange>
          </w:rPr>
          <w:t xml:space="preserve">metodi </w:t>
        </w:r>
      </w:ins>
      <w:ins w:author="Ludovico Di Federico" w:date="2019-01-17T10:15:54.3670295" w:id="624287108">
        <w:r w:rsidRPr="2810B2CE" w:rsidR="2F7851CD">
          <w:rPr>
            <w:rFonts w:ascii="Times New Roman" w:hAnsi="Times New Roman" w:eastAsia="Hiragino Sans W3"/>
            <w:lang w:val="it-IT"/>
            <w:rPrChange w:author="Lorenzo Salvi" w:date="2019-01-17T10:12:13.7941477" w:id="1119931688">
              <w:rPr/>
            </w:rPrChange>
          </w:rPr>
          <w:t xml:space="preserve">di set e </w:t>
        </w:r>
        <w:r w:rsidRPr="2810B2CE" w:rsidR="2F7851CD">
          <w:rPr>
            <w:rFonts w:ascii="Times New Roman" w:hAnsi="Times New Roman" w:eastAsia="Hiragino Sans W3"/>
            <w:lang w:val="it-IT"/>
            <w:rPrChange w:author="Lorenzo Salvi" w:date="2019-01-17T10:12:13.7941477" w:id="1974010399">
              <w:rPr/>
            </w:rPrChange>
          </w:rPr>
          <w:t xml:space="preserve">get</w:t>
        </w:r>
        <w:r w:rsidRPr="2810B2CE" w:rsidR="2F7851CD">
          <w:rPr>
            <w:rFonts w:ascii="Times New Roman" w:hAnsi="Times New Roman" w:eastAsia="Hiragino Sans W3"/>
            <w:lang w:val="it-IT"/>
            <w:rPrChange w:author="Lorenzo Salvi" w:date="2019-01-17T10:12:13.7941477" w:id="1023856962">
              <w:rPr/>
            </w:rPrChange>
          </w:rPr>
          <w:t xml:space="preserve"> inerenti ai Sensori, ai Segnali e alle rispettive liste.</w:t>
        </w:r>
      </w:ins>
      <w:ins w:author="Lorenzo Salvi" w:date="2019-01-17T10:11:13.5917317" w:id="836878261">
        <w:del w:author="Ludovico Di Federico" w:date="2019-01-17T10:15:54.3670295" w:id="1268575272">
          <w:r w:rsidRPr="00634BB8" w:rsidDel="2F7851CD" w:rsidR="5426ECB0">
            <w:rPr>
              <w:rFonts w:ascii="Times New Roman" w:hAnsi="Times New Roman" w:eastAsia="Hiragino Sans W3"/>
              <w:lang w:val="it-IT"/>
              <w:rPrChange w:author="Lorenzo Salvi" w:date="2019-01-07T14:27:00Z" w:id="1120589844">
                <w:rPr>
                  <w:rFonts w:ascii="Times New Roman" w:hAnsi="Times New Roman" w:eastAsia="Hiragino Sans W3"/>
                </w:rPr>
              </w:rPrChange>
            </w:rPr>
            <w:delText xml:space="preserve"> </w:delText>
          </w:r>
        </w:del>
      </w:ins>
      <w:ins w:author="Lorenzo Salvi" w:date="2019-01-17T10:10:13.2900157" w:id="2000943486">
        <w:del w:author="Ludovico Di Federico" w:date="2019-01-17T10:15:54.3670295" w:id="1423652628">
          <w:r w:rsidRPr="00634BB8" w:rsidDel="2F7851CD" w:rsidR="47C1B32C">
            <w:rPr>
              <w:rFonts w:ascii="Times New Roman" w:hAnsi="Times New Roman" w:eastAsia="Hiragino Sans W3"/>
              <w:lang w:val="it-IT"/>
              <w:rPrChange w:author="Lorenzo Salvi" w:date="2019-01-07T14:27:00Z" w:id="311859831">
                <w:rPr>
                  <w:rFonts w:ascii="Times New Roman" w:hAnsi="Times New Roman" w:eastAsia="Hiragino Sans W3"/>
                </w:rPr>
              </w:rPrChange>
            </w:rPr>
            <w:delText xml:space="preserve">c</w:delText>
          </w:r>
        </w:del>
      </w:ins>
      <w:del w:author="Ludovico Di Federico" w:date="2019-01-17T10:15:54.3670295" w:id="1383192635">
        <w:r w:rsidRPr="00634BB8" w:rsidDel="2F7851CD">
          <w:rPr>
            <w:rFonts w:ascii="Times New Roman" w:hAnsi="Times New Roman" w:eastAsia="Hiragino Sans W3"/>
            <w:lang w:val="it-IT"/>
            <w:rPrChange w:author="Lorenzo Salvi" w:date="2019-01-07T14:27:00Z" w:id="1729547224">
              <w:rPr>
                <w:rFonts w:ascii="Times New Roman" w:hAnsi="Times New Roman" w:eastAsia="Hiragino Sans W3"/>
              </w:rPr>
            </w:rPrChange>
          </w:rPr>
          <w:delText xml:space="preserve">he</w:delText>
        </w:r>
        <w:r w:rsidRPr="00634BB8" w:rsidDel="2F7851CD">
          <w:rPr>
            <w:rFonts w:ascii="Times New Roman" w:hAnsi="Times New Roman" w:eastAsia="Hiragino Sans W3"/>
            <w:lang w:val="it-IT"/>
            <w:rPrChange w:author="Lorenzo Salvi" w:date="2019-01-07T14:27:00Z" w:id="1132">
              <w:rPr>
                <w:rFonts w:ascii="Times New Roman" w:hAnsi="Times New Roman" w:eastAsia="Hiragino Sans W3"/>
              </w:rPr>
            </w:rPrChange>
          </w:rPr>
          <w:delText xml:space="preserve"> opera sul Sensore e sul Segnale che permette di effettuare delle operazioni di supporto nella definizione di nuovi metodi che operano sui dati presenti nel sensore e nel segnale;</w:delText>
        </w:r>
      </w:del>
    </w:p>
    <w:p xmlns:wp14="http://schemas.microsoft.com/office/word/2010/wordml" w:rsidRPr="00634BB8" w:rsidR="00D54DDA" w:rsidP="03258B27" w:rsidRDefault="00D54DDA" w14:paraId="5A37FD2C" wp14:textId="4F89F1A3">
      <w:pPr>
        <w:pStyle w:val="Paragrafoelenco"/>
        <w:numPr>
          <w:ilvl w:val="0"/>
          <w:numId w:val="14"/>
        </w:numPr>
        <w:spacing w:after="0" w:line="240" w:lineRule="auto"/>
        <w:rPr>
          <w:lang w:val="it-IT"/>
          <w:rPrChange w:author="Ludovico Di Federico" w:date="2019-01-17T10:17:54.9631921" w:id="802476326">
            <w:rPr/>
          </w:rPrChange>
        </w:rPr>
        <w:pPrChange w:author="Ludovico Di Federico" w:date="2019-01-17T10:17:54.9631921" w:id="1134">
          <w:pPr>
            <w:pStyle w:val="Paragrafoelenco"/>
            <w:numPr>
              <w:numId w:val="33"/>
            </w:numPr>
            <w:tabs>
              <w:tab w:val="num" w:pos="360"/>
              <w:tab w:val="num" w:pos="720"/>
            </w:tabs>
            <w:spacing w:after="0" w:line="240" w:lineRule="auto"/>
            <w:ind w:hanging="720"/>
          </w:pPr>
        </w:pPrChange>
      </w:pPr>
      <w:r w:rsidRPr="00634BB8">
        <w:rPr>
          <w:rFonts w:ascii="Times New Roman" w:hAnsi="Times New Roman" w:eastAsia="Hiragino Sans W3"/>
          <w:b w:val="1"/>
          <w:bCs w:val="1"/>
          <w:lang w:val="it-IT"/>
          <w:rPrChange w:author="Lorenzo Salvi" w:date="2019-01-07T14:27:00Z" w:id="1135">
            <w:rPr>
              <w:rFonts w:ascii="Times New Roman" w:hAnsi="Times New Roman" w:eastAsia="Hiragino Sans W3"/>
              <w:b/>
              <w:bCs/>
            </w:rPr>
          </w:rPrChange>
        </w:rPr>
        <w:t>BACKUPVALORI</w:t>
      </w:r>
      <w:r w:rsidRPr="00634BB8">
        <w:rPr>
          <w:rFonts w:ascii="Times New Roman" w:hAnsi="Times New Roman" w:eastAsia="Hiragino Sans W3"/>
          <w:lang w:val="it-IT"/>
          <w:rPrChange w:author="Lorenzo Salvi" w:date="2019-01-07T14:27:00Z" w:id="1136">
            <w:rPr>
              <w:rFonts w:ascii="Times New Roman" w:hAnsi="Times New Roman" w:eastAsia="Hiragino Sans W3"/>
            </w:rPr>
          </w:rPrChange>
        </w:rPr>
        <w:t xml:space="preserve">: </w:t>
      </w:r>
      <w:r w:rsidRPr="00634BB8">
        <w:rPr>
          <w:rFonts w:ascii="Times New Roman" w:hAnsi="Times New Roman" w:eastAsia="Hiragino Sans W3"/>
          <w:lang w:val="it-IT"/>
          <w:rPrChange w:author="Lorenzo Salvi" w:date="2019-01-07T14:27:00Z" w:id="1137">
            <w:rPr>
              <w:rFonts w:ascii="Times New Roman" w:hAnsi="Times New Roman" w:eastAsia="Hiragino Sans W3"/>
            </w:rPr>
          </w:rPrChange>
        </w:rPr>
        <w:t>E’</w:t>
      </w:r>
      <w:r w:rsidRPr="00634BB8">
        <w:rPr>
          <w:rFonts w:ascii="Times New Roman" w:hAnsi="Times New Roman" w:eastAsia="Hiragino Sans W3"/>
          <w:lang w:val="it-IT"/>
          <w:rPrChange w:author="Lorenzo Salvi" w:date="2019-01-07T14:27:00Z" w:id="1138">
            <w:rPr>
              <w:rFonts w:ascii="Times New Roman" w:hAnsi="Times New Roman" w:eastAsia="Hiragino Sans W3"/>
            </w:rPr>
          </w:rPrChange>
        </w:rPr>
        <w:t xml:space="preserve"> una classe presente nel file</w:t>
      </w:r>
      <w:r w:rsidRPr="76602435">
        <w:rPr>
          <w:rFonts w:ascii="Times New Roman" w:hAnsi="Times New Roman" w:eastAsia="Hiragino Sans W3"/>
          <w:i w:val="1"/>
          <w:iCs w:val="1"/>
          <w:lang w:val="it-IT"/>
          <w:rPrChange w:author="Ludovico Di Federico" w:date="2019-01-17T11:03:32.8406755" w:id="1139">
            <w:rPr>
              <w:rFonts w:ascii="Times New Roman" w:hAnsi="Times New Roman" w:eastAsia="Hiragino Sans W3"/>
              <w:i/>
              <w:iCs/>
            </w:rPr>
          </w:rPrChange>
        </w:rPr>
        <w:t xml:space="preserve"> BackupValori.java </w:t>
      </w:r>
      <w:r w:rsidRPr="00634BB8">
        <w:rPr>
          <w:rFonts w:ascii="Times New Roman" w:hAnsi="Times New Roman" w:eastAsia="Hiragino Sans W3"/>
          <w:lang w:val="it-IT"/>
          <w:rPrChange w:author="Lorenzo Salvi" w:date="2019-01-07T14:27:00Z" w:id="1140">
            <w:rPr>
              <w:rFonts w:ascii="Times New Roman" w:hAnsi="Times New Roman" w:eastAsia="Hiragino Sans W3"/>
            </w:rPr>
          </w:rPrChange>
        </w:rPr>
        <w:t>nel package</w:t>
      </w:r>
      <w:r w:rsidRPr="76602435">
        <w:rPr>
          <w:rFonts w:ascii="Times New Roman" w:hAnsi="Times New Roman" w:eastAsia="Hiragino Sans W3"/>
          <w:i w:val="1"/>
          <w:iCs w:val="1"/>
          <w:lang w:val="it-IT"/>
          <w:rPrChange w:author="Ludovico Di Federico" w:date="2019-01-17T11:03:32.8406755" w:id="917829712">
            <w:rPr>
              <w:rFonts w:ascii="Times New Roman" w:hAnsi="Times New Roman" w:eastAsia="Hiragino Sans W3"/>
              <w:i/>
              <w:iCs/>
            </w:rPr>
          </w:rPrChange>
        </w:rPr>
        <w:t xml:space="preserve"> </w:t>
      </w:r>
      <w:r w:rsidRPr="76602435">
        <w:rPr>
          <w:rFonts w:ascii="Times New Roman" w:hAnsi="Times New Roman" w:eastAsia="Hiragino Sans W3"/>
          <w:i w:val="1"/>
          <w:iCs w:val="1"/>
          <w:lang w:val="it-IT"/>
          <w:rPrChange w:author="Ludovico Di Federico" w:date="2019-01-17T11:03:32.8406755" w:id="1141">
            <w:rPr>
              <w:rFonts w:ascii="Times New Roman" w:hAnsi="Times New Roman" w:eastAsia="Hiragino Sans W3"/>
              <w:i/>
              <w:iCs/>
            </w:rPr>
          </w:rPrChange>
        </w:rPr>
        <w:t xml:space="preserve">Model.Components</w:t>
      </w:r>
      <w:r w:rsidRPr="00634BB8">
        <w:rPr>
          <w:rFonts w:ascii="Times New Roman" w:hAnsi="Times New Roman" w:eastAsia="Hiragino Sans W3"/>
          <w:lang w:val="it-IT"/>
          <w:rPrChange w:author="Lorenzo Salvi" w:date="2019-01-07T14:27:00Z" w:id="761252736">
            <w:rPr>
              <w:rFonts w:ascii="Times New Roman" w:hAnsi="Times New Roman" w:eastAsia="Hiragino Sans W3"/>
            </w:rPr>
          </w:rPrChange>
        </w:rPr>
        <w:t xml:space="preserve"> che permette </w:t>
      </w:r>
      <w:ins w:author="Ludovico Di Federico" w:date="2019-01-17T10:16:54.4900699" w:id="2029950804">
        <w:r w:rsidRPr="00634BB8" w:rsidR="032C1AB2">
          <w:rPr>
            <w:rFonts w:ascii="Times New Roman" w:hAnsi="Times New Roman" w:eastAsia="Hiragino Sans W3"/>
            <w:lang w:val="it-IT"/>
            <w:rPrChange w:author="Lorenzo Salvi" w:date="2019-01-07T14:27:00Z" w:id="1054542035">
              <w:rPr>
                <w:rFonts w:ascii="Times New Roman" w:hAnsi="Times New Roman" w:eastAsia="Hiragino Sans W3"/>
              </w:rPr>
            </w:rPrChange>
          </w:rPr>
          <w:t xml:space="preserve">di costruire oggetti di tipo </w:t>
        </w:r>
      </w:ins>
      <w:ins w:author="Ludovico Di Federico" w:date="2019-01-17T10:17:54.9631921" w:id="1948672210">
        <w:r w:rsidRPr="76602435" w:rsidR="03258B27">
          <w:rPr>
            <w:rFonts w:ascii="Times New Roman" w:hAnsi="Times New Roman" w:eastAsia="Hiragino Sans W3"/>
            <w:i w:val="1"/>
            <w:iCs w:val="1"/>
            <w:lang w:val="it-IT"/>
            <w:rPrChange w:author="Ludovico Di Federico" w:date="2019-01-17T11:03:32.8406755" w:id="1246124991">
              <w:rPr>
                <w:rFonts w:ascii="Times New Roman" w:hAnsi="Times New Roman" w:eastAsia="Hiragino Sans W3"/>
              </w:rPr>
            </w:rPrChange>
          </w:rPr>
          <w:t xml:space="preserve">BackupValo</w:t>
        </w:r>
        <w:r w:rsidRPr="76602435" w:rsidR="03258B27">
          <w:rPr>
            <w:rFonts w:ascii="Times New Roman" w:hAnsi="Times New Roman" w:eastAsia="Hiragino Sans W3"/>
            <w:i w:val="0"/>
            <w:iCs w:val="0"/>
            <w:lang w:val="it-IT"/>
            <w:rPrChange w:author="Ludovico Di Federico" w:date="2019-01-17T11:03:32.8406755" w:id="618500709">
              <w:rPr>
                <w:rFonts w:ascii="Times New Roman" w:hAnsi="Times New Roman" w:eastAsia="Hiragino Sans W3"/>
              </w:rPr>
            </w:rPrChange>
          </w:rPr>
          <w:t xml:space="preserve">ri</w:t>
        </w:r>
        <w:r w:rsidRPr="76602435" w:rsidR="03258B27">
          <w:rPr>
            <w:rFonts w:ascii="Times New Roman" w:hAnsi="Times New Roman" w:eastAsia="Hiragino Sans W3"/>
            <w:i w:val="0"/>
            <w:iCs w:val="0"/>
            <w:lang w:val="it-IT"/>
            <w:rPrChange w:author="Ludovico Di Federico" w:date="2019-01-17T11:03:32.8406755" w:id="1190416206">
              <w:rPr>
                <w:rFonts w:ascii="Times New Roman" w:hAnsi="Times New Roman" w:eastAsia="Hiragino Sans W3"/>
              </w:rPr>
            </w:rPrChange>
          </w:rPr>
          <w:t xml:space="preserve">.</w:t>
        </w:r>
      </w:ins>
      <w:ins w:author="Ludovico Di Federico" w:date="2019-01-17T10:16:54.4900699" w:id="189916901">
        <w:r w:rsidRPr="00634BB8" w:rsidR="032C1AB2">
          <w:rPr>
            <w:rFonts w:ascii="Times New Roman" w:hAnsi="Times New Roman" w:eastAsia="Hiragino Sans W3"/>
            <w:lang w:val="it-IT"/>
            <w:rPrChange w:author="Lorenzo Salvi" w:date="2019-01-07T14:27:00Z" w:id="1142">
              <w:rPr>
                <w:rFonts w:ascii="Times New Roman" w:hAnsi="Times New Roman" w:eastAsia="Hiragino Sans W3"/>
              </w:rPr>
            </w:rPrChange>
          </w:rPr>
          <w:t xml:space="preserve"> </w:t>
        </w:r>
      </w:ins>
      <w:del w:author="Ludovico Di Federico" w:date="2019-01-17T10:17:54.9631921" w:id="2058301048">
        <w:r w:rsidRPr="00634BB8" w:rsidDel="03258B27">
          <w:rPr>
            <w:rFonts w:ascii="Times New Roman" w:hAnsi="Times New Roman" w:eastAsia="Hiragino Sans W3"/>
            <w:lang w:val="it-IT"/>
            <w:rPrChange w:author="Lorenzo Salvi" w:date="2019-01-07T14:27:00Z" w:id="1143">
              <w:rPr>
                <w:rFonts w:ascii="Times New Roman" w:hAnsi="Times New Roman" w:eastAsia="Hiragino Sans W3"/>
              </w:rPr>
            </w:rPrChange>
          </w:rPr>
          <w:delText>E’</w:delText>
        </w:r>
        <w:r w:rsidRPr="00634BB8" w:rsidDel="03258B27">
          <w:rPr>
            <w:rFonts w:ascii="Times New Roman" w:hAnsi="Times New Roman" w:eastAsia="Hiragino Sans W3"/>
            <w:lang w:val="it-IT"/>
            <w:rPrChange w:author="Lorenzo Salvi" w:date="2019-01-07T14:27:00Z" w:id="1144">
              <w:rPr>
                <w:rFonts w:ascii="Times New Roman" w:hAnsi="Times New Roman" w:eastAsia="Hiragino Sans W3"/>
              </w:rPr>
            </w:rPrChange>
          </w:rPr>
          <w:delText xml:space="preserve"> una classe molto importante perché senza di essa non si potrebbero effettuare operazioni come il Ripristino sulle variabili ambientali dei Sensori mediante i metodi di </w:delText>
        </w:r>
        <w:r w:rsidRPr="032C1AB2" w:rsidDel="03258B27">
          <w:rPr>
            <w:rFonts w:ascii="Times New Roman" w:hAnsi="Times New Roman" w:eastAsia="Hiragino Sans W3"/>
            <w:b w:val="1"/>
            <w:bCs w:val="1"/>
            <w:i w:val="1"/>
            <w:iCs w:val="1"/>
            <w:lang w:val="it-IT"/>
            <w:rPrChange w:author="Ludovico Di Federico" w:date="2019-01-17T10:16:54.4900699" w:id="773577865">
              <w:rPr>
                <w:rFonts w:ascii="Times New Roman" w:hAnsi="Times New Roman" w:eastAsia="Hiragino Sans W3"/>
                <w:b/>
                <w:bCs/>
                <w:i/>
                <w:iCs/>
              </w:rPr>
            </w:rPrChange>
          </w:rPr>
          <w:delText xml:space="preserve">get</w:delText>
        </w:r>
        <w:r w:rsidRPr="032C1AB2" w:rsidDel="03258B27">
          <w:rPr>
            <w:rFonts w:ascii="Times New Roman" w:hAnsi="Times New Roman" w:eastAsia="Hiragino Sans W3"/>
            <w:b w:val="1"/>
            <w:bCs w:val="1"/>
            <w:i w:val="1"/>
            <w:iCs w:val="1"/>
            <w:lang w:val="it-IT"/>
            <w:rPrChange w:author="Ludovico Di Federico" w:date="2019-01-17T10:16:54.4900699" w:id="1145">
              <w:rPr>
                <w:rFonts w:ascii="Times New Roman" w:hAnsi="Times New Roman" w:eastAsia="Hiragino Sans W3"/>
                <w:b/>
                <w:bCs/>
                <w:i/>
                <w:iCs/>
              </w:rPr>
            </w:rPrChange>
          </w:rPr>
          <w:delText xml:space="preserve"> e set </w:delText>
        </w:r>
        <w:r w:rsidRPr="00634BB8" w:rsidDel="03258B27">
          <w:rPr>
            <w:rFonts w:ascii="Times New Roman" w:hAnsi="Times New Roman" w:eastAsia="Hiragino Sans W3"/>
            <w:lang w:val="it-IT"/>
            <w:rPrChange w:author="Lorenzo Salvi" w:date="2019-01-07T14:27:00Z" w:id="1146">
              <w:rPr>
                <w:rFonts w:ascii="Times New Roman" w:hAnsi="Times New Roman" w:eastAsia="Hiragino Sans W3"/>
              </w:rPr>
            </w:rPrChange>
          </w:rPr>
          <w:delText>delle variabili ambientali ottimali;</w:delText>
        </w:r>
      </w:del>
    </w:p>
    <w:p xmlns:wp14="http://schemas.microsoft.com/office/word/2010/wordml" w:rsidRPr="00634BB8" w:rsidR="00D54DDA" w:rsidP="5FBBB44B" w:rsidRDefault="00D54DDA" w14:paraId="4AA3077C" wp14:textId="3310C356">
      <w:pPr>
        <w:pStyle w:val="Paragrafoelenco"/>
        <w:numPr>
          <w:ilvl w:val="0"/>
          <w:numId w:val="14"/>
        </w:numPr>
        <w:spacing w:after="0" w:line="240" w:lineRule="auto"/>
        <w:rPr>
          <w:lang w:val="it-IT"/>
          <w:rPrChange w:author="Ludovico Di Federico" w:date="2019-01-17T10:20:55.9291668" w:id="629890063">
            <w:rPr/>
          </w:rPrChange>
        </w:rPr>
        <w:pPrChange w:author="Ludovico Di Federico" w:date="2019-01-17T10:20:55.9291668" w:id="1148">
          <w:pPr>
            <w:pStyle w:val="Paragrafoelenco"/>
            <w:numPr>
              <w:numId w:val="33"/>
            </w:numPr>
            <w:tabs>
              <w:tab w:val="num" w:pos="360"/>
              <w:tab w:val="num" w:pos="720"/>
            </w:tabs>
            <w:spacing w:after="0" w:line="240" w:lineRule="auto"/>
            <w:ind w:hanging="720"/>
          </w:pPr>
        </w:pPrChange>
      </w:pPr>
      <w:r w:rsidRPr="00634BB8">
        <w:rPr>
          <w:rFonts w:ascii="Times New Roman" w:hAnsi="Times New Roman" w:eastAsia="Hiragino Sans W3"/>
          <w:b w:val="1"/>
          <w:bCs w:val="1"/>
          <w:lang w:val="it-IT"/>
          <w:rPrChange w:author="Lorenzo Salvi" w:date="2019-01-07T14:27:00Z" w:id="1149">
            <w:rPr>
              <w:rFonts w:ascii="Times New Roman" w:hAnsi="Times New Roman" w:eastAsia="Hiragino Sans W3"/>
              <w:b/>
              <w:bCs/>
            </w:rPr>
          </w:rPrChange>
        </w:rPr>
        <w:t xml:space="preserve">GESTORESENSORI: </w:t>
      </w:r>
      <w:r w:rsidRPr="00634BB8">
        <w:rPr>
          <w:rFonts w:ascii="Times New Roman" w:hAnsi="Times New Roman" w:eastAsia="Hiragino Sans W3"/>
          <w:lang w:val="it-IT"/>
          <w:rPrChange w:author="Lorenzo Salvi" w:date="2019-01-07T14:27:00Z" w:id="1150">
            <w:rPr>
              <w:rFonts w:ascii="Times New Roman" w:hAnsi="Times New Roman" w:eastAsia="Hiragino Sans W3"/>
            </w:rPr>
          </w:rPrChange>
        </w:rPr>
        <w:t>E’</w:t>
      </w:r>
      <w:r w:rsidRPr="00634BB8">
        <w:rPr>
          <w:rFonts w:ascii="Times New Roman" w:hAnsi="Times New Roman" w:eastAsia="Hiragino Sans W3"/>
          <w:lang w:val="it-IT"/>
          <w:rPrChange w:author="Lorenzo Salvi" w:date="2019-01-07T14:27:00Z" w:id="1151">
            <w:rPr>
              <w:rFonts w:ascii="Times New Roman" w:hAnsi="Times New Roman" w:eastAsia="Hiragino Sans W3"/>
            </w:rPr>
          </w:rPrChange>
        </w:rPr>
        <w:t xml:space="preserve"> una classe presente nel file </w:t>
      </w:r>
      <w:r w:rsidRPr="76602435">
        <w:rPr>
          <w:rFonts w:ascii="Times New Roman" w:hAnsi="Times New Roman" w:eastAsia="Hiragino Sans W3"/>
          <w:i w:val="1"/>
          <w:iCs w:val="1"/>
          <w:lang w:val="it-IT"/>
          <w:rPrChange w:author="Ludovico Di Federico" w:date="2019-01-17T11:03:32.8406755" w:id="1152">
            <w:rPr>
              <w:rFonts w:ascii="Times New Roman" w:hAnsi="Times New Roman" w:eastAsia="Hiragino Sans W3"/>
              <w:i/>
              <w:iCs/>
            </w:rPr>
          </w:rPrChange>
        </w:rPr>
        <w:t>GestoreSensori.java</w:t>
      </w:r>
      <w:r w:rsidRPr="00634BB8">
        <w:rPr>
          <w:rFonts w:ascii="Times New Roman" w:hAnsi="Times New Roman" w:eastAsia="Hiragino Sans W3"/>
          <w:lang w:val="it-IT"/>
          <w:rPrChange w:author="Lorenzo Salvi" w:date="2019-01-07T14:27:00Z" w:id="1153">
            <w:rPr>
              <w:rFonts w:ascii="Times New Roman" w:hAnsi="Times New Roman" w:eastAsia="Hiragino Sans W3"/>
            </w:rPr>
          </w:rPrChange>
        </w:rPr>
        <w:t xml:space="preserve"> nel package </w:t>
      </w:r>
      <w:r w:rsidRPr="76602435">
        <w:rPr>
          <w:rFonts w:ascii="Times New Roman" w:hAnsi="Times New Roman" w:eastAsia="Hiragino Sans W3"/>
          <w:i w:val="1"/>
          <w:iCs w:val="1"/>
          <w:lang w:val="it-IT"/>
          <w:rPrChange w:author="Ludovico Di Federico" w:date="2019-01-17T11:03:32.8406755" w:id="1870286703">
            <w:rPr>
              <w:rFonts w:ascii="Times New Roman" w:hAnsi="Times New Roman" w:eastAsia="Hiragino Sans W3"/>
              <w:i/>
              <w:iCs/>
            </w:rPr>
          </w:rPrChange>
        </w:rPr>
        <w:t xml:space="preserve">Model.Components</w:t>
      </w:r>
      <w:r w:rsidRPr="76602435">
        <w:rPr>
          <w:rFonts w:ascii="Times New Roman" w:hAnsi="Times New Roman" w:eastAsia="Hiragino Sans W3"/>
          <w:i w:val="1"/>
          <w:iCs w:val="1"/>
          <w:lang w:val="it-IT"/>
          <w:rPrChange w:author="Ludovico Di Federico" w:date="2019-01-17T11:03:32.8406755" w:id="1154">
            <w:rPr>
              <w:rFonts w:ascii="Times New Roman" w:hAnsi="Times New Roman" w:eastAsia="Hiragino Sans W3"/>
              <w:i/>
              <w:iCs/>
            </w:rPr>
          </w:rPrChange>
        </w:rPr>
        <w:t xml:space="preserve"> </w:t>
      </w:r>
      <w:r w:rsidRPr="00634BB8">
        <w:rPr>
          <w:rFonts w:ascii="Times New Roman" w:hAnsi="Times New Roman" w:eastAsia="Hiragino Sans W3"/>
          <w:lang w:val="it-IT"/>
          <w:rPrChange w:author="Lorenzo Salvi" w:date="2019-01-07T14:27:00Z" w:id="709519557">
            <w:rPr>
              <w:rFonts w:ascii="Times New Roman" w:hAnsi="Times New Roman" w:eastAsia="Hiragino Sans W3"/>
            </w:rPr>
          </w:rPrChange>
        </w:rPr>
        <w:t xml:space="preserve">che permette di </w:t>
      </w:r>
      <w:ins w:author="Ludovico Di Federico" w:date="2019-01-17T10:18:54.6901808" w:id="1508884543">
        <w:r w:rsidRPr="00634BB8" w:rsidR="3580AB98">
          <w:rPr>
            <w:rFonts w:ascii="Times New Roman" w:hAnsi="Times New Roman" w:eastAsia="Hiragino Sans W3"/>
            <w:lang w:val="it-IT"/>
            <w:rPrChange w:author="Lorenzo Salvi" w:date="2019-01-07T14:27:00Z" w:id="205478016">
              <w:rPr>
                <w:rFonts w:ascii="Times New Roman" w:hAnsi="Times New Roman" w:eastAsia="Hiragino Sans W3"/>
              </w:rPr>
            </w:rPrChange>
          </w:rPr>
          <w:t xml:space="preserve">costruire oggetti di tipo </w:t>
        </w:r>
      </w:ins>
      <w:ins w:author="Ludovico Di Federico" w:date="2019-01-17T10:20:55.9291668" w:id="279996283">
        <w:r w:rsidRPr="76602435" w:rsidR="5FBBB44B">
          <w:rPr>
            <w:rFonts w:ascii="Times New Roman" w:hAnsi="Times New Roman" w:eastAsia="Hiragino Sans W3"/>
            <w:i w:val="1"/>
            <w:iCs w:val="1"/>
            <w:lang w:val="it-IT"/>
            <w:rPrChange w:author="Ludovico Di Federico" w:date="2019-01-17T11:03:32.8406755" w:id="1524707431">
              <w:rPr>
                <w:rFonts w:ascii="Times New Roman" w:hAnsi="Times New Roman" w:eastAsia="Hiragino Sans W3"/>
              </w:rPr>
            </w:rPrChange>
          </w:rPr>
          <w:t xml:space="preserve">Gestore</w:t>
        </w:r>
      </w:ins>
      <w:ins w:author="Ludovico Di Federico" w:date="2019-01-17T10:19:55.7278984" w:id="1191519478">
        <w:r w:rsidRPr="76602435" w:rsidR="0ED28CE9">
          <w:rPr>
            <w:rFonts w:ascii="Times New Roman" w:hAnsi="Times New Roman" w:eastAsia="Hiragino Sans W3"/>
            <w:i w:val="1"/>
            <w:iCs w:val="1"/>
            <w:lang w:val="it-IT"/>
            <w:rPrChange w:author="Ludovico Di Federico" w:date="2019-01-17T11:03:32.8406755" w:id="2120324247">
              <w:rPr>
                <w:rFonts w:ascii="Times New Roman" w:hAnsi="Times New Roman" w:eastAsia="Hiragino Sans W3"/>
              </w:rPr>
            </w:rPrChange>
          </w:rPr>
          <w:t xml:space="preserve">Sensor</w:t>
        </w:r>
      </w:ins>
      <w:ins w:author="Ludovico Di Federico" w:date="2019-01-17T10:20:55.9291668" w:id="519335496">
        <w:r w:rsidRPr="76602435" w:rsidR="5FBBB44B">
          <w:rPr>
            <w:rFonts w:ascii="Times New Roman" w:hAnsi="Times New Roman" w:eastAsia="Hiragino Sans W3"/>
            <w:i w:val="1"/>
            <w:iCs w:val="1"/>
            <w:lang w:val="it-IT"/>
            <w:rPrChange w:author="Ludovico Di Federico" w:date="2019-01-17T11:03:32.8406755" w:id="1600967391">
              <w:rPr>
                <w:rFonts w:ascii="Times New Roman" w:hAnsi="Times New Roman" w:eastAsia="Hiragino Sans W3"/>
              </w:rPr>
            </w:rPrChange>
          </w:rPr>
          <w:t xml:space="preserve">i</w:t>
        </w:r>
      </w:ins>
      <w:del w:author="Ludovico Di Federico" w:date="2019-01-17T10:18:54.6901808" w:id="1286208815">
        <w:r w:rsidRPr="00634BB8" w:rsidDel="3580AB98">
          <w:rPr>
            <w:rFonts w:ascii="Times New Roman" w:hAnsi="Times New Roman" w:eastAsia="Hiragino Sans W3"/>
            <w:lang w:val="it-IT"/>
            <w:rPrChange w:author="Lorenzo Salvi" w:date="2019-01-07T14:27:00Z" w:id="197362326">
              <w:rPr>
                <w:rFonts w:ascii="Times New Roman" w:hAnsi="Times New Roman" w:eastAsia="Hiragino Sans W3"/>
              </w:rPr>
            </w:rPrChange>
          </w:rPr>
          <w:delText xml:space="preserve">effettuare</w:delText>
        </w:r>
      </w:del>
      <w:del w:author="Ludovico Di Federico" w:date="2019-01-17T10:19:55.7278984" w:id="1913538181">
        <w:r w:rsidRPr="00634BB8" w:rsidDel="0ED28CE9">
          <w:rPr>
            <w:rFonts w:ascii="Times New Roman" w:hAnsi="Times New Roman" w:eastAsia="Hiragino Sans W3"/>
            <w:lang w:val="it-IT"/>
            <w:rPrChange w:author="Lorenzo Salvi" w:date="2019-01-07T14:27:00Z" w:id="207457737">
              <w:rPr>
                <w:rFonts w:ascii="Times New Roman" w:hAnsi="Times New Roman" w:eastAsia="Hiragino Sans W3"/>
              </w:rPr>
            </w:rPrChange>
          </w:rPr>
          <w:delText xml:space="preserve"> operazioni di lettura/scrittura sul database</w:delText>
        </w:r>
      </w:del>
      <w:r w:rsidRPr="00634BB8">
        <w:rPr>
          <w:rFonts w:ascii="Times New Roman" w:hAnsi="Times New Roman" w:eastAsia="Hiragino Sans W3"/>
          <w:lang w:val="it-IT"/>
          <w:rPrChange w:author="Lorenzo Salvi" w:date="2019-01-07T14:27:00Z" w:id="1155">
            <w:rPr>
              <w:rFonts w:ascii="Times New Roman" w:hAnsi="Times New Roman" w:eastAsia="Hiragino Sans W3"/>
            </w:rPr>
          </w:rPrChange>
        </w:rPr>
        <w:t xml:space="preserve">;</w:t>
      </w:r>
    </w:p>
    <w:p xmlns:wp14="http://schemas.microsoft.com/office/word/2010/wordml" w:rsidRPr="00634BB8" w:rsidR="00D54DDA" w:rsidP="6E790368" w:rsidRDefault="00D54DDA" w14:paraId="3AD12D75" wp14:textId="45812887">
      <w:pPr>
        <w:pStyle w:val="Paragrafoelenco"/>
        <w:numPr>
          <w:ilvl w:val="0"/>
          <w:numId w:val="14"/>
        </w:numPr>
        <w:spacing w:after="0" w:line="240" w:lineRule="auto"/>
        <w:rPr>
          <w:lang w:val="it-IT"/>
          <w:rPrChange w:author="Ludovico Di Federico" w:date="2019-01-17T10:22:56.0121116" w:id="1589943567">
            <w:rPr/>
          </w:rPrChange>
        </w:rPr>
        <w:pPrChange w:author="Ludovico Di Federico" w:date="2019-01-17T10:22:56.0121116" w:id="1157">
          <w:pPr>
            <w:pStyle w:val="Paragrafoelenco"/>
            <w:numPr>
              <w:numId w:val="33"/>
            </w:numPr>
            <w:tabs>
              <w:tab w:val="num" w:pos="360"/>
              <w:tab w:val="num" w:pos="720"/>
            </w:tabs>
            <w:spacing w:after="0" w:line="240" w:lineRule="auto"/>
            <w:ind w:hanging="720"/>
          </w:pPr>
        </w:pPrChange>
      </w:pPr>
      <w:r w:rsidRPr="00634BB8">
        <w:rPr>
          <w:rFonts w:ascii="Times New Roman" w:hAnsi="Times New Roman" w:eastAsia="Hiragino Sans W3"/>
          <w:b w:val="1"/>
          <w:bCs w:val="1"/>
          <w:lang w:val="it-IT"/>
          <w:rPrChange w:author="Lorenzo Salvi" w:date="2019-01-07T14:27:00Z" w:id="1158">
            <w:rPr>
              <w:rFonts w:ascii="Times New Roman" w:hAnsi="Times New Roman" w:eastAsia="Hiragino Sans W3"/>
              <w:b/>
              <w:bCs/>
            </w:rPr>
          </w:rPrChange>
        </w:rPr>
        <w:t xml:space="preserve">GESTOREUTENZAINTERFACE: </w:t>
      </w:r>
      <w:r w:rsidRPr="00634BB8">
        <w:rPr>
          <w:rFonts w:ascii="Times New Roman" w:hAnsi="Times New Roman" w:eastAsia="Hiragino Sans W3"/>
          <w:lang w:val="it-IT"/>
          <w:rPrChange w:author="Lorenzo Salvi" w:date="2019-01-07T14:27:00Z" w:id="1159">
            <w:rPr>
              <w:rFonts w:ascii="Times New Roman" w:hAnsi="Times New Roman" w:eastAsia="Hiragino Sans W3"/>
            </w:rPr>
          </w:rPrChange>
        </w:rPr>
        <w:t>E’</w:t>
      </w:r>
      <w:r w:rsidRPr="00634BB8">
        <w:rPr>
          <w:rFonts w:ascii="Times New Roman" w:hAnsi="Times New Roman" w:eastAsia="Hiragino Sans W3"/>
          <w:lang w:val="it-IT"/>
          <w:rPrChange w:author="Lorenzo Salvi" w:date="2019-01-07T14:27:00Z" w:id="1545172890">
            <w:rPr>
              <w:rFonts w:ascii="Times New Roman" w:hAnsi="Times New Roman" w:eastAsia="Hiragino Sans W3"/>
            </w:rPr>
          </w:rPrChange>
        </w:rPr>
        <w:t xml:space="preserve"> una classe Interfaccia che </w:t>
      </w:r>
      <w:ins w:author="Ludovico Di Federico" w:date="2019-01-17T10:20:55.9291668" w:id="1296494622">
        <w:r w:rsidRPr="00634BB8" w:rsidR="5FBBB44B">
          <w:rPr>
            <w:rFonts w:ascii="Times New Roman" w:hAnsi="Times New Roman" w:eastAsia="Hiragino Sans W3"/>
            <w:lang w:val="it-IT"/>
            <w:rPrChange w:author="Lorenzo Salvi" w:date="2019-01-07T14:27:00Z" w:id="569093353">
              <w:rPr>
                <w:rFonts w:ascii="Times New Roman" w:hAnsi="Times New Roman" w:eastAsia="Hiragino Sans W3"/>
              </w:rPr>
            </w:rPrChange>
          </w:rPr>
          <w:t xml:space="preserve">verrà implementata dalla classe</w:t>
        </w:r>
      </w:ins>
      <w:del w:author="Ludovico Di Federico" w:date="2019-01-17T10:20:55.9291668" w:id="1291252396">
        <w:r w:rsidRPr="00634BB8" w:rsidDel="5FBBB44B">
          <w:rPr>
            <w:rFonts w:ascii="Times New Roman" w:hAnsi="Times New Roman" w:eastAsia="Hiragino Sans W3"/>
            <w:lang w:val="it-IT"/>
            <w:rPrChange w:author="Lorenzo Salvi" w:date="2019-01-07T14:27:00Z" w:id="1894736449">
              <w:rPr>
                <w:rFonts w:ascii="Times New Roman" w:hAnsi="Times New Roman" w:eastAsia="Hiragino Sans W3"/>
              </w:rPr>
            </w:rPrChange>
          </w:rPr>
          <w:delText xml:space="preserve">opera</w:delText>
        </w:r>
      </w:del>
      <w:r w:rsidRPr="00634BB8">
        <w:rPr>
          <w:rFonts w:ascii="Times New Roman" w:hAnsi="Times New Roman" w:eastAsia="Hiragino Sans W3"/>
          <w:lang w:val="it-IT"/>
          <w:rPrChange w:author="Lorenzo Salvi" w:date="2019-01-07T14:27:00Z" w:id="1798203317">
            <w:rPr>
              <w:rFonts w:ascii="Times New Roman" w:hAnsi="Times New Roman" w:eastAsia="Hiragino Sans W3"/>
            </w:rPr>
          </w:rPrChange>
        </w:rPr>
        <w:t xml:space="preserve"> </w:t>
      </w:r>
      <w:del w:author="Ludovico Di Federico" w:date="2019-01-17T10:20:55.9291668" w:id="2110859093">
        <w:r w:rsidRPr="00634BB8" w:rsidDel="5FBBB44B">
          <w:rPr>
            <w:rFonts w:ascii="Times New Roman" w:hAnsi="Times New Roman" w:eastAsia="Hiragino Sans W3"/>
            <w:lang w:val="it-IT"/>
            <w:rPrChange w:author="Lorenzo Salvi" w:date="2019-01-07T14:27:00Z" w:id="991886972">
              <w:rPr>
                <w:rFonts w:ascii="Times New Roman" w:hAnsi="Times New Roman" w:eastAsia="Hiragino Sans W3"/>
              </w:rPr>
            </w:rPrChange>
          </w:rPr>
          <w:delText xml:space="preserve">sul </w:delText>
        </w:r>
      </w:del>
      <w:r w:rsidRPr="76602435">
        <w:rPr>
          <w:rFonts w:ascii="Times New Roman" w:hAnsi="Times New Roman" w:eastAsia="Hiragino Sans W3"/>
          <w:i w:val="1"/>
          <w:iCs w:val="1"/>
          <w:lang w:val="it-IT"/>
          <w:rPrChange w:author="Ludovico Di Federico" w:date="2019-01-17T11:03:32.8406755" w:id="1580664023">
            <w:rPr>
              <w:rFonts w:ascii="Times New Roman" w:hAnsi="Times New Roman" w:eastAsia="Hiragino Sans W3"/>
            </w:rPr>
          </w:rPrChange>
        </w:rPr>
        <w:t xml:space="preserve">Gestore</w:t>
      </w:r>
      <w:ins w:author="Ludovico Di Federico" w:date="2019-01-17T10:20:55.9291668" w:id="895957756">
        <w:r w:rsidRPr="76602435" w:rsidR="5FBBB44B">
          <w:rPr>
            <w:rFonts w:ascii="Times New Roman" w:hAnsi="Times New Roman" w:eastAsia="Hiragino Sans W3"/>
            <w:i w:val="1"/>
            <w:iCs w:val="1"/>
            <w:lang w:val="it-IT"/>
            <w:rPrChange w:author="Ludovico Di Federico" w:date="2019-01-17T11:03:32.8406755" w:id="1285286457">
              <w:rPr>
                <w:rFonts w:ascii="Times New Roman" w:hAnsi="Times New Roman" w:eastAsia="Hiragino Sans W3"/>
              </w:rPr>
            </w:rPrChange>
          </w:rPr>
          <w:t xml:space="preserve">Utenza</w:t>
        </w:r>
      </w:ins>
      <w:del w:author="Ludovico Di Federico" w:date="2019-01-17T10:20:55.9291668" w:id="1121556103">
        <w:r w:rsidRPr="00634BB8" w:rsidDel="5FBBB44B">
          <w:rPr>
            <w:rFonts w:ascii="Times New Roman" w:hAnsi="Times New Roman" w:eastAsia="Hiragino Sans W3"/>
            <w:lang w:val="it-IT"/>
            <w:rPrChange w:author="Lorenzo Salvi" w:date="2019-01-07T14:27:00Z" w:id="5935297">
              <w:rPr>
                <w:rFonts w:ascii="Times New Roman" w:hAnsi="Times New Roman" w:eastAsia="Hiragino Sans W3"/>
              </w:rPr>
            </w:rPrChange>
          </w:rPr>
          <w:delText xml:space="preserve">Sensori</w:delText>
        </w:r>
      </w:del>
      <w:r w:rsidRPr="00634BB8">
        <w:rPr>
          <w:rFonts w:ascii="Times New Roman" w:hAnsi="Times New Roman" w:eastAsia="Hiragino Sans W3"/>
          <w:lang w:val="it-IT"/>
          <w:rPrChange w:author="Lorenzo Salvi" w:date="2019-01-07T14:27:00Z" w:id="1678647428">
            <w:rPr>
              <w:rFonts w:ascii="Times New Roman" w:hAnsi="Times New Roman" w:eastAsia="Hiragino Sans W3"/>
            </w:rPr>
          </w:rPrChange>
        </w:rPr>
        <w:t xml:space="preserve">, </w:t>
      </w:r>
      <w:ins w:author="Ludovico Di Federico" w:date="2019-01-17T10:21:56.1550523" w:id="1438249219">
        <w:r w:rsidRPr="00634BB8" w:rsidR="4A4CE5CA">
          <w:rPr>
            <w:rFonts w:ascii="Times New Roman" w:hAnsi="Times New Roman" w:eastAsia="Hiragino Sans W3"/>
            <w:lang w:val="it-IT"/>
            <w:rPrChange w:author="Lorenzo Salvi" w:date="2019-01-07T14:27:00Z" w:id="2119343875">
              <w:rPr>
                <w:rFonts w:ascii="Times New Roman" w:hAnsi="Times New Roman" w:eastAsia="Hiragino Sans W3"/>
              </w:rPr>
            </w:rPrChange>
          </w:rPr>
          <w:t xml:space="preserve">dove sono presenti le dichiarazioni dei metodi di </w:t>
        </w:r>
        <w:r w:rsidRPr="00634BB8" w:rsidR="4A4CE5CA">
          <w:rPr>
            <w:rFonts w:ascii="Times New Roman" w:hAnsi="Times New Roman" w:eastAsia="Hiragino Sans W3"/>
            <w:lang w:val="it-IT"/>
            <w:rPrChange w:author="Lorenzo Salvi" w:date="2019-01-07T14:27:00Z" w:id="1477390475">
              <w:rPr>
                <w:rFonts w:ascii="Times New Roman" w:hAnsi="Times New Roman" w:eastAsia="Hiragino Sans W3"/>
              </w:rPr>
            </w:rPrChange>
          </w:rPr>
          <w:t xml:space="preserve">Get</w:t>
        </w:r>
        <w:r w:rsidRPr="00634BB8" w:rsidR="4A4CE5CA">
          <w:rPr>
            <w:rFonts w:ascii="Times New Roman" w:hAnsi="Times New Roman" w:eastAsia="Hiragino Sans W3"/>
            <w:lang w:val="it-IT"/>
            <w:rPrChange w:author="Lorenzo Salvi" w:date="2019-01-07T14:27:00Z" w:id="187828716">
              <w:rPr>
                <w:rFonts w:ascii="Times New Roman" w:hAnsi="Times New Roman" w:eastAsia="Hiragino Sans W3"/>
              </w:rPr>
            </w:rPrChange>
          </w:rPr>
          <w:t xml:space="preserve"> e Set inerenti al Gestore, all’</w:t>
        </w:r>
      </w:ins>
      <w:ins w:author="Ludovico Di Federico" w:date="2019-01-17T10:22:56.0121116" w:id="1118647190">
        <w:r w:rsidRPr="00634BB8" w:rsidR="6E790368">
          <w:rPr>
            <w:rFonts w:ascii="Times New Roman" w:hAnsi="Times New Roman" w:eastAsia="Hiragino Sans W3"/>
            <w:lang w:val="it-IT"/>
            <w:rPrChange w:author="Lorenzo Salvi" w:date="2019-01-07T14:27:00Z" w:id="1160">
              <w:rPr>
                <w:rFonts w:ascii="Times New Roman" w:hAnsi="Times New Roman" w:eastAsia="Hiragino Sans W3"/>
              </w:rPr>
            </w:rPrChange>
          </w:rPr>
          <w:t xml:space="preserve">Admin e al Ticket.</w:t>
        </w:r>
      </w:ins>
    </w:p>
    <w:p xmlns:wp14="http://schemas.microsoft.com/office/word/2010/wordml" w:rsidRPr="00634BB8" w:rsidR="00D54DDA" w:rsidP="4F47118D" w:rsidRDefault="00D54DDA" w14:paraId="2458FE11" wp14:textId="4F12EB8B">
      <w:pPr>
        <w:pStyle w:val="Paragrafoelenco"/>
        <w:numPr>
          <w:ilvl w:val="0"/>
          <w:numId w:val="14"/>
        </w:numPr>
        <w:spacing w:after="0" w:line="240" w:lineRule="auto"/>
        <w:rPr>
          <w:lang w:val="it-IT"/>
          <w:rPrChange w:author="Ludovico Di Federico" w:date="2019-01-17T10:25:57.1364591" w:id="1657967348">
            <w:rPr/>
          </w:rPrChange>
        </w:rPr>
        <w:pPrChange w:author="Ludovico Di Federico" w:date="2019-01-17T10:25:57.1364591" w:id="1162">
          <w:pPr>
            <w:pStyle w:val="Paragrafoelenco"/>
            <w:numPr>
              <w:numId w:val="33"/>
            </w:numPr>
            <w:tabs>
              <w:tab w:val="num" w:pos="360"/>
              <w:tab w:val="num" w:pos="720"/>
            </w:tabs>
            <w:spacing w:after="0" w:line="240" w:lineRule="auto"/>
            <w:ind w:hanging="720"/>
          </w:pPr>
        </w:pPrChange>
      </w:pPr>
      <w:r w:rsidRPr="00634BB8">
        <w:rPr>
          <w:rFonts w:ascii="Times New Roman" w:hAnsi="Times New Roman" w:eastAsia="Hiragino Sans W3"/>
          <w:b w:val="1"/>
          <w:bCs w:val="1"/>
          <w:lang w:val="it-IT"/>
          <w:rPrChange w:author="Lorenzo Salvi" w:date="2019-01-07T14:25:00Z" w:id="1163">
            <w:rPr>
              <w:rFonts w:ascii="Times New Roman" w:hAnsi="Times New Roman" w:eastAsia="Hiragino Sans W3"/>
              <w:b/>
              <w:bCs/>
            </w:rPr>
          </w:rPrChange>
        </w:rPr>
        <w:t xml:space="preserve">GESTOREUTENZA: </w:t>
      </w:r>
      <w:r w:rsidRPr="00634BB8">
        <w:rPr>
          <w:rFonts w:ascii="Times New Roman" w:hAnsi="Times New Roman" w:eastAsia="Hiragino Sans W3"/>
          <w:lang w:val="it-IT"/>
          <w:rPrChange w:author="Lorenzo Salvi" w:date="2019-01-07T14:25:00Z" w:id="1164">
            <w:rPr>
              <w:rFonts w:ascii="Times New Roman" w:hAnsi="Times New Roman" w:eastAsia="Hiragino Sans W3"/>
            </w:rPr>
          </w:rPrChange>
        </w:rPr>
        <w:t>E’</w:t>
      </w:r>
      <w:r w:rsidRPr="00634BB8">
        <w:rPr>
          <w:rFonts w:ascii="Times New Roman" w:hAnsi="Times New Roman" w:eastAsia="Hiragino Sans W3"/>
          <w:lang w:val="it-IT"/>
          <w:rPrChange w:author="Lorenzo Salvi" w:date="2019-01-07T14:25:00Z" w:id="70343677">
            <w:rPr>
              <w:rFonts w:ascii="Times New Roman" w:hAnsi="Times New Roman" w:eastAsia="Hiragino Sans W3"/>
            </w:rPr>
          </w:rPrChange>
        </w:rPr>
        <w:t xml:space="preserve"> una classe che implementa la classe </w:t>
      </w:r>
      <w:r w:rsidRPr="00634BB8">
        <w:rPr>
          <w:rFonts w:ascii="Times New Roman" w:hAnsi="Times New Roman" w:eastAsia="Hiragino Sans W3"/>
          <w:lang w:val="it-IT"/>
          <w:rPrChange w:author="Lorenzo Salvi" w:date="2019-01-07T14:25:00Z" w:id="1220058372">
            <w:rPr>
              <w:rFonts w:ascii="Times New Roman" w:hAnsi="Times New Roman" w:eastAsia="Hiragino Sans W3"/>
            </w:rPr>
          </w:rPrChange>
        </w:rPr>
        <w:t xml:space="preserve">GestoreUtenzaInterface</w:t>
      </w:r>
      <w:r w:rsidRPr="00634BB8">
        <w:rPr>
          <w:rFonts w:ascii="Times New Roman" w:hAnsi="Times New Roman" w:eastAsia="Hiragino Sans W3"/>
          <w:lang w:val="it-IT"/>
          <w:rPrChange w:author="Lorenzo Salvi" w:date="2019-01-07T14:25:00Z" w:id="291874989">
            <w:rPr>
              <w:rFonts w:ascii="Times New Roman" w:hAnsi="Times New Roman" w:eastAsia="Hiragino Sans W3"/>
            </w:rPr>
          </w:rPrChange>
        </w:rPr>
        <w:t xml:space="preserve"> dove sono presenti le definizioni dei metodi riepilogati nel punto precedente. </w:t>
      </w:r>
      <w:ins w:author="Ludovico Di Federico" w:date="2019-01-17T10:22:56.0121116" w:id="811186983">
        <w:r w:rsidRPr="00634BB8" w:rsidR="6E790368">
          <w:rPr>
            <w:rFonts w:ascii="Times New Roman" w:hAnsi="Times New Roman" w:eastAsia="Hiragino Sans W3"/>
            <w:lang w:val="it-IT"/>
            <w:rPrChange w:author="Lorenzo Salvi" w:date="2019-01-07T14:25:00Z" w:id="817916816">
              <w:rPr>
                <w:rFonts w:ascii="Times New Roman" w:hAnsi="Times New Roman" w:eastAsia="Hiragino Sans W3"/>
              </w:rPr>
            </w:rPrChange>
          </w:rPr>
          <w:t xml:space="preserve">E’</w:t>
        </w:r>
        <w:r w:rsidRPr="00634BB8" w:rsidR="6E790368">
          <w:rPr>
            <w:rFonts w:ascii="Times New Roman" w:hAnsi="Times New Roman" w:eastAsia="Hiragino Sans W3"/>
            <w:lang w:val="it-IT"/>
            <w:rPrChange w:author="Lorenzo Salvi" w:date="2019-01-07T14:25:00Z" w:id="1518729870">
              <w:rPr>
                <w:rFonts w:ascii="Times New Roman" w:hAnsi="Times New Roman" w:eastAsia="Hiragino Sans W3"/>
              </w:rPr>
            </w:rPrChange>
          </w:rPr>
          <w:t xml:space="preserve"> una c</w:t>
        </w:r>
      </w:ins>
      <w:del w:author="Ludovico Di Federico" w:date="2019-01-17T10:22:56.0121116" w:id="1218578610">
        <w:r w:rsidRPr="00634BB8" w:rsidDel="6E790368">
          <w:rPr>
            <w:rFonts w:ascii="Times New Roman" w:hAnsi="Times New Roman" w:eastAsia="Hiragino Sans W3"/>
            <w:lang w:val="it-IT"/>
            <w:rPrChange w:author="Lorenzo Salvi" w:date="2019-01-07T14:25:00Z" w:id="1446816875">
              <w:rPr>
                <w:rFonts w:ascii="Times New Roman" w:hAnsi="Times New Roman" w:eastAsia="Hiragino Sans W3"/>
              </w:rPr>
            </w:rPrChange>
          </w:rPr>
          <w:delText xml:space="preserve">C</w:delText>
        </w:r>
      </w:del>
      <w:r w:rsidRPr="00634BB8">
        <w:rPr>
          <w:rFonts w:ascii="Times New Roman" w:hAnsi="Times New Roman" w:eastAsia="Hiragino Sans W3"/>
          <w:lang w:val="it-IT"/>
          <w:rPrChange w:author="Lorenzo Salvi" w:date="2019-01-07T14:25:00Z" w:id="415965801">
            <w:rPr>
              <w:rFonts w:ascii="Times New Roman" w:hAnsi="Times New Roman" w:eastAsia="Hiragino Sans W3"/>
            </w:rPr>
          </w:rPrChange>
        </w:rPr>
        <w:t xml:space="preserve">lasse molto importante dove è presente la logica della Login e della modifica, restituzione e aggiunta dei dati inerenti all’Admin</w:t>
      </w:r>
      <w:ins w:author="Ludovico Di Federico" w:date="2019-01-17T10:23:57.0263174" w:id="479909765">
        <w:r w:rsidRPr="00634BB8" w:rsidR="5192DCE2">
          <w:rPr>
            <w:rFonts w:ascii="Times New Roman" w:hAnsi="Times New Roman" w:eastAsia="Hiragino Sans W3"/>
            <w:lang w:val="it-IT"/>
            <w:rPrChange w:author="Lorenzo Salvi" w:date="2019-01-07T14:25:00Z" w:id="1356591998">
              <w:rPr>
                <w:rFonts w:ascii="Times New Roman" w:hAnsi="Times New Roman" w:eastAsia="Hiragino Sans W3"/>
              </w:rPr>
            </w:rPrChange>
          </w:rPr>
          <w:t xml:space="preserve">, </w:t>
        </w:r>
      </w:ins>
      <w:del w:author="Ludovico Di Federico" w:date="2019-01-17T10:23:57.0263174" w:id="1179134296">
        <w:r w:rsidRPr="00634BB8" w:rsidDel="5192DCE2">
          <w:rPr>
            <w:rFonts w:ascii="Times New Roman" w:hAnsi="Times New Roman" w:eastAsia="Hiragino Sans W3"/>
            <w:lang w:val="it-IT"/>
            <w:rPrChange w:author="Lorenzo Salvi" w:date="2019-01-07T14:25:00Z" w:id="1881027086">
              <w:rPr>
                <w:rFonts w:ascii="Times New Roman" w:hAnsi="Times New Roman" w:eastAsia="Hiragino Sans W3"/>
              </w:rPr>
            </w:rPrChange>
          </w:rPr>
          <w:delText xml:space="preserve"> e </w:delText>
        </w:r>
      </w:del>
      <w:r w:rsidRPr="00634BB8">
        <w:rPr>
          <w:rFonts w:ascii="Times New Roman" w:hAnsi="Times New Roman" w:eastAsia="Hiragino Sans W3"/>
          <w:lang w:val="it-IT"/>
          <w:rPrChange w:author="Lorenzo Salvi" w:date="2019-01-07T14:25:00Z" w:id="1773549631">
            <w:rPr>
              <w:rFonts w:ascii="Times New Roman" w:hAnsi="Times New Roman" w:eastAsia="Hiragino Sans W3"/>
            </w:rPr>
          </w:rPrChange>
        </w:rPr>
        <w:t xml:space="preserve">al Gestore dei Sensori</w:t>
      </w:r>
      <w:ins w:author="Ludovico Di Federico" w:date="2019-01-17T10:23:57.0263174" w:id="1439568513">
        <w:r w:rsidRPr="00634BB8" w:rsidR="5192DCE2">
          <w:rPr>
            <w:rFonts w:ascii="Times New Roman" w:hAnsi="Times New Roman" w:eastAsia="Hiragino Sans W3"/>
            <w:lang w:val="it-IT"/>
            <w:rPrChange w:author="Lorenzo Salvi" w:date="2019-01-07T14:25:00Z" w:id="245928285">
              <w:rPr>
                <w:rFonts w:ascii="Times New Roman" w:hAnsi="Times New Roman" w:eastAsia="Hiragino Sans W3"/>
              </w:rPr>
            </w:rPrChange>
          </w:rPr>
          <w:t xml:space="preserve">, del Ticket e</w:t>
        </w:r>
      </w:ins>
      <w:ins w:author="Ludovico Di Federico" w:date="2019-01-17T10:25:57.1364591" w:id="698032179">
        <w:r w:rsidRPr="00634BB8" w:rsidR="4F47118D">
          <w:rPr>
            <w:rFonts w:ascii="Times New Roman" w:hAnsi="Times New Roman" w:eastAsia="Hiragino Sans W3"/>
            <w:lang w:val="it-IT"/>
            <w:rPrChange w:author="Lorenzo Salvi" w:date="2019-01-07T14:25:00Z" w:id="455363789">
              <w:rPr>
                <w:rFonts w:ascii="Times New Roman" w:hAnsi="Times New Roman" w:eastAsia="Hiragino Sans W3"/>
              </w:rPr>
            </w:rPrChange>
          </w:rPr>
          <w:t xml:space="preserve">d</w:t>
        </w:r>
      </w:ins>
      <w:ins w:author="Ludovico Di Federico" w:date="2019-01-17T10:23:57.0263174" w:id="281387335">
        <w:r w:rsidRPr="00634BB8" w:rsidR="5192DCE2">
          <w:rPr>
            <w:rFonts w:ascii="Times New Roman" w:hAnsi="Times New Roman" w:eastAsia="Hiragino Sans W3"/>
            <w:lang w:val="it-IT"/>
            <w:rPrChange w:author="Lorenzo Salvi" w:date="2019-01-07T14:25:00Z" w:id="586167150">
              <w:rPr>
                <w:rFonts w:ascii="Times New Roman" w:hAnsi="Times New Roman" w:eastAsia="Hiragino Sans W3"/>
              </w:rPr>
            </w:rPrChange>
          </w:rPr>
          <w:t xml:space="preserve"> infine</w:t>
        </w:r>
      </w:ins>
      <w:ins w:author="Ludovico Di Federico" w:date="2019-01-17T10:25:57.1364591" w:id="1179877863">
        <w:r w:rsidRPr="00634BB8" w:rsidR="4F47118D">
          <w:rPr>
            <w:rFonts w:ascii="Times New Roman" w:hAnsi="Times New Roman" w:eastAsia="Hiragino Sans W3"/>
            <w:lang w:val="it-IT"/>
            <w:rPrChange w:author="Lorenzo Salvi" w:date="2019-01-07T14:25:00Z" w:id="730783934">
              <w:rPr>
                <w:rFonts w:ascii="Times New Roman" w:hAnsi="Times New Roman" w:eastAsia="Hiragino Sans W3"/>
              </w:rPr>
            </w:rPrChange>
          </w:rPr>
          <w:t xml:space="preserve">,</w:t>
        </w:r>
      </w:ins>
      <w:ins w:author="Ludovico Di Federico" w:date="2019-01-17T10:23:57.0263174" w:id="1326772612">
        <w:r w:rsidRPr="00634BB8" w:rsidR="5192DCE2">
          <w:rPr>
            <w:rFonts w:ascii="Times New Roman" w:hAnsi="Times New Roman" w:eastAsia="Hiragino Sans W3"/>
            <w:lang w:val="it-IT"/>
            <w:rPrChange w:author="Lorenzo Salvi" w:date="2019-01-07T14:25:00Z" w:id="963081407">
              <w:rPr>
                <w:rFonts w:ascii="Times New Roman" w:hAnsi="Times New Roman" w:eastAsia="Hiragino Sans W3"/>
              </w:rPr>
            </w:rPrChange>
          </w:rPr>
          <w:t xml:space="preserve"> </w:t>
        </w:r>
      </w:ins>
      <w:ins w:author="Ludovico Di Federico" w:date="2019-01-17T10:24:57.5158212" w:id="97027405">
        <w:r w:rsidRPr="00634BB8" w:rsidR="3548587B">
          <w:rPr>
            <w:rFonts w:ascii="Times New Roman" w:hAnsi="Times New Roman" w:eastAsia="Hiragino Sans W3"/>
            <w:lang w:val="it-IT"/>
            <w:rPrChange w:author="Lorenzo Salvi" w:date="2019-01-07T14:25:00Z" w:id="692582214">
              <w:rPr>
                <w:rFonts w:ascii="Times New Roman" w:hAnsi="Times New Roman" w:eastAsia="Hiragino Sans W3"/>
              </w:rPr>
            </w:rPrChange>
          </w:rPr>
          <w:t xml:space="preserve">è presente la logica per il recupero delle credenziali d’accesso mediante il metodo </w:t>
        </w:r>
        <w:r w:rsidRPr="76602435" w:rsidR="3548587B">
          <w:rPr>
            <w:rFonts w:ascii="Times New Roman" w:hAnsi="Times New Roman" w:eastAsia="Hiragino Sans W3"/>
            <w:i w:val="1"/>
            <w:iCs w:val="1"/>
            <w:lang w:val="it-IT"/>
            <w:rPrChange w:author="Ludovico Di Federico" w:date="2019-01-17T11:03:32.8406755" w:id="1333551446">
              <w:rPr>
                <w:rFonts w:ascii="Times New Roman" w:hAnsi="Times New Roman" w:eastAsia="Hiragino Sans W3"/>
              </w:rPr>
            </w:rPrChange>
          </w:rPr>
          <w:t xml:space="preserve">getAdmin_byKey</w:t>
        </w:r>
        <w:r w:rsidRPr="76602435" w:rsidR="3548587B">
          <w:rPr>
            <w:rFonts w:ascii="Times New Roman" w:hAnsi="Times New Roman" w:eastAsia="Hiragino Sans W3"/>
            <w:i w:val="1"/>
            <w:iCs w:val="1"/>
            <w:lang w:val="it-IT"/>
            <w:rPrChange w:author="Ludovico Di Federico" w:date="2019-01-17T11:03:32.8406755" w:id="687631270">
              <w:rPr>
                <w:rFonts w:ascii="Times New Roman" w:hAnsi="Times New Roman" w:eastAsia="Hiragino Sans W3"/>
              </w:rPr>
            </w:rPrChange>
          </w:rPr>
          <w:t xml:space="preserve">(</w:t>
        </w:r>
        <w:r w:rsidRPr="76602435" w:rsidR="3548587B">
          <w:rPr>
            <w:rFonts w:ascii="Times New Roman" w:hAnsi="Times New Roman" w:eastAsia="Hiragino Sans W3"/>
            <w:i w:val="1"/>
            <w:iCs w:val="1"/>
            <w:lang w:val="it-IT"/>
            <w:rPrChange w:author="Ludovico Di Federico" w:date="2019-01-17T11:03:32.8406755" w:id="2125225408">
              <w:rPr>
                <w:rFonts w:ascii="Times New Roman" w:hAnsi="Times New Roman" w:eastAsia="Hiragino Sans W3"/>
              </w:rPr>
            </w:rPrChange>
          </w:rPr>
          <w:t xml:space="preserve">String</w:t>
        </w:r>
        <w:r w:rsidRPr="76602435" w:rsidR="3548587B">
          <w:rPr>
            <w:rFonts w:ascii="Times New Roman" w:hAnsi="Times New Roman" w:eastAsia="Hiragino Sans W3"/>
            <w:i w:val="1"/>
            <w:iCs w:val="1"/>
            <w:lang w:val="it-IT"/>
            <w:rPrChange w:author="Ludovico Di Federico" w:date="2019-01-17T11:03:32.8406755" w:id="1188372416">
              <w:rPr>
                <w:rFonts w:ascii="Times New Roman" w:hAnsi="Times New Roman" w:eastAsia="Hiragino Sans W3"/>
              </w:rPr>
            </w:rPrChange>
          </w:rPr>
          <w:t xml:space="preserve">)</w:t>
        </w:r>
        <w:r w:rsidRPr="00634BB8" w:rsidR="3548587B">
          <w:rPr>
            <w:rFonts w:ascii="Times New Roman" w:hAnsi="Times New Roman" w:eastAsia="Hiragino Sans W3"/>
            <w:lang w:val="it-IT"/>
            <w:rPrChange w:author="Lorenzo Salvi" w:date="2019-01-07T14:25:00Z" w:id="753797440">
              <w:rPr>
                <w:rFonts w:ascii="Times New Roman" w:hAnsi="Times New Roman" w:eastAsia="Hiragino Sans W3"/>
              </w:rPr>
            </w:rPrChange>
          </w:rPr>
          <w:t xml:space="preserve"> dove verrà passat</w:t>
        </w:r>
      </w:ins>
      <w:ins w:author="Ludovico Di Federico" w:date="2019-01-17T10:25:57.1364591" w:id="1087374323">
        <w:r w:rsidRPr="00634BB8" w:rsidR="4F47118D">
          <w:rPr>
            <w:rFonts w:ascii="Times New Roman" w:hAnsi="Times New Roman" w:eastAsia="Hiragino Sans W3"/>
            <w:lang w:val="it-IT"/>
            <w:rPrChange w:author="Lorenzo Salvi" w:date="2019-01-07T14:25:00Z" w:id="189060369">
              <w:rPr>
                <w:rFonts w:ascii="Times New Roman" w:hAnsi="Times New Roman" w:eastAsia="Hiragino Sans W3"/>
              </w:rPr>
            </w:rPrChange>
          </w:rPr>
          <w:t xml:space="preserve">o</w:t>
        </w:r>
      </w:ins>
      <w:ins w:author="Ludovico Di Federico" w:date="2019-01-17T10:24:57.5158212" w:id="1128397601">
        <w:r w:rsidRPr="00634BB8" w:rsidR="3548587B">
          <w:rPr>
            <w:rFonts w:ascii="Times New Roman" w:hAnsi="Times New Roman" w:eastAsia="Hiragino Sans W3"/>
            <w:lang w:val="it-IT"/>
            <w:rPrChange w:author="Lorenzo Salvi" w:date="2019-01-07T14:25:00Z" w:id="971263461">
              <w:rPr>
                <w:rFonts w:ascii="Times New Roman" w:hAnsi="Times New Roman" w:eastAsia="Hiragino Sans W3"/>
              </w:rPr>
            </w:rPrChange>
          </w:rPr>
          <w:t xml:space="preserve"> </w:t>
        </w:r>
      </w:ins>
      <w:ins w:author="Ludovico Di Federico" w:date="2019-01-17T10:25:57.1364591" w:id="1332795835">
        <w:r w:rsidRPr="00634BB8" w:rsidR="4F47118D">
          <w:rPr>
            <w:rFonts w:ascii="Times New Roman" w:hAnsi="Times New Roman" w:eastAsia="Hiragino Sans W3"/>
            <w:lang w:val="it-IT"/>
            <w:rPrChange w:author="Lorenzo Salvi" w:date="2019-01-07T14:25:00Z" w:id="2104889107">
              <w:rPr>
                <w:rFonts w:ascii="Times New Roman" w:hAnsi="Times New Roman" w:eastAsia="Hiragino Sans W3"/>
              </w:rPr>
            </w:rPrChange>
          </w:rPr>
          <w:t xml:space="preserve">come parametro </w:t>
        </w:r>
      </w:ins>
      <w:ins w:author="Ludovico Di Federico" w:date="2019-01-17T10:24:57.5158212" w:id="850834327">
        <w:r w:rsidRPr="00634BB8" w:rsidR="3548587B">
          <w:rPr>
            <w:rFonts w:ascii="Times New Roman" w:hAnsi="Times New Roman" w:eastAsia="Hiragino Sans W3"/>
            <w:lang w:val="it-IT"/>
            <w:rPrChange w:author="Lorenzo Salvi" w:date="2019-01-07T14:25:00Z" w:id="554145720">
              <w:rPr>
                <w:rFonts w:ascii="Times New Roman" w:hAnsi="Times New Roman" w:eastAsia="Hiragino Sans W3"/>
              </w:rPr>
            </w:rPrChange>
          </w:rPr>
          <w:t xml:space="preserve">la chiave di recupero.</w:t>
        </w:r>
      </w:ins>
    </w:p>
    <w:p xmlns:wp14="http://schemas.microsoft.com/office/word/2010/wordml" w:rsidRPr="00634BB8" w:rsidR="00D54DDA" w:rsidP="111E46A5" w:rsidRDefault="00D54DDA" w14:paraId="3595F1EC" wp14:textId="176AD1F5">
      <w:pPr>
        <w:pStyle w:val="Paragrafoelenco"/>
        <w:numPr>
          <w:ilvl w:val="0"/>
          <w:numId w:val="14"/>
        </w:numPr>
        <w:spacing w:after="0" w:line="240" w:lineRule="auto"/>
        <w:rPr>
          <w:lang w:val="it-IT"/>
          <w:rPrChange w:author="Ludovico Di Federico" w:date="2019-01-17T10:26:57.0840203" w:id="1413125356">
            <w:rPr/>
          </w:rPrChange>
        </w:rPr>
        <w:pPrChange w:author="Ludovico Di Federico" w:date="2019-01-17T10:26:57.0840203" w:id="1167">
          <w:pPr>
            <w:pStyle w:val="Paragrafoelenco"/>
            <w:numPr>
              <w:numId w:val="33"/>
            </w:numPr>
            <w:tabs>
              <w:tab w:val="num" w:pos="360"/>
              <w:tab w:val="num" w:pos="720"/>
            </w:tabs>
            <w:spacing w:after="0" w:line="240" w:lineRule="auto"/>
            <w:ind w:hanging="720"/>
          </w:pPr>
        </w:pPrChange>
      </w:pPr>
      <w:r w:rsidRPr="00634BB8">
        <w:rPr>
          <w:rFonts w:ascii="Times New Roman" w:hAnsi="Times New Roman" w:eastAsia="Hiragino Sans W3"/>
          <w:b w:val="1"/>
          <w:bCs w:val="1"/>
          <w:lang w:val="it-IT"/>
          <w:rPrChange w:author="Lorenzo Salvi" w:date="2019-01-07T14:27:00Z" w:id="1168">
            <w:rPr>
              <w:rFonts w:ascii="Times New Roman" w:hAnsi="Times New Roman" w:eastAsia="Hiragino Sans W3"/>
              <w:b/>
              <w:bCs/>
            </w:rPr>
          </w:rPrChange>
        </w:rPr>
        <w:lastRenderedPageBreak/>
        <w:t>TICKET:</w:t>
      </w:r>
      <w:r w:rsidRPr="00634BB8">
        <w:rPr>
          <w:rFonts w:ascii="Times New Roman" w:hAnsi="Times New Roman" w:eastAsia="Hiragino Sans W3"/>
          <w:lang w:val="it-IT"/>
          <w:rPrChange w:author="Lorenzo Salvi" w:date="2019-01-07T14:27:00Z" w:id="1169">
            <w:rPr>
              <w:rFonts w:ascii="Times New Roman" w:hAnsi="Times New Roman" w:eastAsia="Hiragino Sans W3"/>
            </w:rPr>
          </w:rPrChange>
        </w:rPr>
        <w:t xml:space="preserve"> </w:t>
      </w:r>
      <w:r w:rsidRPr="00634BB8">
        <w:rPr>
          <w:rFonts w:ascii="Times New Roman" w:hAnsi="Times New Roman" w:eastAsia="Hiragino Sans W3"/>
          <w:lang w:val="it-IT"/>
          <w:rPrChange w:author="Lorenzo Salvi" w:date="2019-01-07T14:27:00Z" w:id="1170">
            <w:rPr>
              <w:rFonts w:ascii="Times New Roman" w:hAnsi="Times New Roman" w:eastAsia="Hiragino Sans W3"/>
            </w:rPr>
          </w:rPrChange>
        </w:rPr>
        <w:t>E’</w:t>
      </w:r>
      <w:r w:rsidRPr="00634BB8">
        <w:rPr>
          <w:rFonts w:ascii="Times New Roman" w:hAnsi="Times New Roman" w:eastAsia="Hiragino Sans W3"/>
          <w:lang w:val="it-IT"/>
          <w:rPrChange w:author="Lorenzo Salvi" w:date="2019-01-07T14:27:00Z" w:id="1171">
            <w:rPr>
              <w:rFonts w:ascii="Times New Roman" w:hAnsi="Times New Roman" w:eastAsia="Hiragino Sans W3"/>
            </w:rPr>
          </w:rPrChange>
        </w:rPr>
        <w:t xml:space="preserve"> una classe presente nel file </w:t>
      </w:r>
      <w:r w:rsidRPr="76602435">
        <w:rPr>
          <w:rFonts w:ascii="Times New Roman" w:hAnsi="Times New Roman" w:eastAsia="Hiragino Sans W3"/>
          <w:i w:val="1"/>
          <w:iCs w:val="1"/>
          <w:lang w:val="it-IT"/>
          <w:rPrChange w:author="Ludovico Di Federico" w:date="2019-01-17T11:03:32.8406755" w:id="1172">
            <w:rPr>
              <w:rFonts w:ascii="Times New Roman" w:hAnsi="Times New Roman" w:eastAsia="Hiragino Sans W3"/>
              <w:i/>
              <w:iCs/>
            </w:rPr>
          </w:rPrChange>
        </w:rPr>
        <w:t>Ticket.java</w:t>
      </w:r>
      <w:r w:rsidRPr="00634BB8">
        <w:rPr>
          <w:rFonts w:ascii="Times New Roman" w:hAnsi="Times New Roman" w:eastAsia="Hiragino Sans W3"/>
          <w:lang w:val="it-IT"/>
          <w:rPrChange w:author="Lorenzo Salvi" w:date="2019-01-07T14:27:00Z" w:id="1173">
            <w:rPr>
              <w:rFonts w:ascii="Times New Roman" w:hAnsi="Times New Roman" w:eastAsia="Hiragino Sans W3"/>
            </w:rPr>
          </w:rPrChange>
        </w:rPr>
        <w:t xml:space="preserve"> nel package</w:t>
      </w:r>
      <w:r w:rsidRPr="76602435">
        <w:rPr>
          <w:rFonts w:ascii="Times New Roman" w:hAnsi="Times New Roman" w:eastAsia="Hiragino Sans W3"/>
          <w:i w:val="1"/>
          <w:iCs w:val="1"/>
          <w:lang w:val="it-IT"/>
          <w:rPrChange w:author="Ludovico Di Federico" w:date="2019-01-17T11:03:32.8406755" w:id="215865827">
            <w:rPr>
              <w:rFonts w:ascii="Times New Roman" w:hAnsi="Times New Roman" w:eastAsia="Hiragino Sans W3"/>
              <w:i/>
              <w:iCs/>
            </w:rPr>
          </w:rPrChange>
        </w:rPr>
        <w:t xml:space="preserve"> </w:t>
      </w:r>
      <w:r w:rsidRPr="76602435">
        <w:rPr>
          <w:rFonts w:ascii="Times New Roman" w:hAnsi="Times New Roman" w:eastAsia="Hiragino Sans W3"/>
          <w:i w:val="1"/>
          <w:iCs w:val="1"/>
          <w:lang w:val="it-IT"/>
          <w:rPrChange w:author="Ludovico Di Federico" w:date="2019-01-17T11:03:32.8406755" w:id="1174">
            <w:rPr>
              <w:rFonts w:ascii="Times New Roman" w:hAnsi="Times New Roman" w:eastAsia="Hiragino Sans W3"/>
              <w:i/>
              <w:iCs/>
            </w:rPr>
          </w:rPrChange>
        </w:rPr>
        <w:t xml:space="preserve">Model.Components</w:t>
      </w:r>
      <w:r w:rsidRPr="00634BB8">
        <w:rPr>
          <w:rFonts w:ascii="Times New Roman" w:hAnsi="Times New Roman" w:eastAsia="Hiragino Sans W3"/>
          <w:lang w:val="it-IT"/>
          <w:rPrChange w:author="Lorenzo Salvi" w:date="2019-01-07T14:27:00Z" w:id="510236887">
            <w:rPr>
              <w:rFonts w:ascii="Times New Roman" w:hAnsi="Times New Roman" w:eastAsia="Hiragino Sans W3"/>
            </w:rPr>
          </w:rPrChange>
        </w:rPr>
        <w:t xml:space="preserve"> che permette di </w:t>
      </w:r>
      <w:ins w:author="Ludovico Di Federico" w:date="2019-01-17T10:26:57.0840203" w:id="903741741">
        <w:r w:rsidRPr="00634BB8" w:rsidR="111E46A5">
          <w:rPr>
            <w:rFonts w:ascii="Times New Roman" w:hAnsi="Times New Roman" w:eastAsia="Hiragino Sans W3"/>
            <w:lang w:val="it-IT"/>
            <w:rPrChange w:author="Lorenzo Salvi" w:date="2019-01-07T14:27:00Z" w:id="1175">
              <w:rPr>
                <w:rFonts w:ascii="Times New Roman" w:hAnsi="Times New Roman" w:eastAsia="Hiragino Sans W3"/>
              </w:rPr>
            </w:rPrChange>
          </w:rPr>
          <w:t xml:space="preserve">costruire oggetti di tipo Ticket.</w:t>
        </w:r>
      </w:ins>
    </w:p>
    <w:p xmlns:wp14="http://schemas.microsoft.com/office/word/2010/wordml" w:rsidRPr="00634BB8" w:rsidR="00D54DDA" w:rsidP="367CF490" w:rsidRDefault="00D54DDA" w14:paraId="122E34E9" wp14:textId="48286B28">
      <w:pPr>
        <w:pStyle w:val="Paragrafoelenco"/>
        <w:numPr>
          <w:ilvl w:val="0"/>
          <w:numId w:val="14"/>
        </w:numPr>
        <w:spacing w:after="0" w:line="240" w:lineRule="auto"/>
        <w:rPr>
          <w:lang w:val="it-IT"/>
          <w:rPrChange w:author="Ludovico Di Federico" w:date="2019-01-17T10:27:57.4420862" w:id="235093576">
            <w:rPr/>
          </w:rPrChange>
        </w:rPr>
        <w:pPrChange w:author="Ludovico Di Federico" w:date="2019-01-17T10:27:57.4420862" w:id="1177">
          <w:pPr>
            <w:pStyle w:val="Paragrafoelenco"/>
            <w:numPr>
              <w:numId w:val="33"/>
            </w:numPr>
            <w:tabs>
              <w:tab w:val="num" w:pos="360"/>
              <w:tab w:val="num" w:pos="720"/>
            </w:tabs>
            <w:spacing w:after="0" w:line="240" w:lineRule="auto"/>
            <w:ind w:hanging="720"/>
          </w:pPr>
        </w:pPrChange>
      </w:pPr>
      <w:r w:rsidRPr="00634BB8">
        <w:rPr>
          <w:rFonts w:ascii="Times New Roman" w:hAnsi="Times New Roman" w:eastAsia="Hiragino Sans W3"/>
          <w:b w:val="1"/>
          <w:bCs w:val="1"/>
          <w:lang w:val="it-IT"/>
          <w:rPrChange w:author="Lorenzo Salvi" w:date="2019-01-07T14:27:00Z" w:id="1178">
            <w:rPr>
              <w:rFonts w:ascii="Times New Roman" w:hAnsi="Times New Roman" w:eastAsia="Hiragino Sans W3"/>
              <w:b/>
              <w:bCs/>
            </w:rPr>
          </w:rPrChange>
        </w:rPr>
        <w:t>AMMINISTRATORE:</w:t>
      </w:r>
      <w:r w:rsidRPr="00634BB8">
        <w:rPr>
          <w:rFonts w:ascii="Times New Roman" w:hAnsi="Times New Roman" w:eastAsia="Hiragino Sans W3"/>
          <w:lang w:val="it-IT"/>
          <w:rPrChange w:author="Lorenzo Salvi" w:date="2019-01-07T14:27:00Z" w:id="1179">
            <w:rPr>
              <w:rFonts w:ascii="Times New Roman" w:hAnsi="Times New Roman" w:eastAsia="Hiragino Sans W3"/>
            </w:rPr>
          </w:rPrChange>
        </w:rPr>
        <w:t xml:space="preserve"> </w:t>
      </w:r>
      <w:r w:rsidRPr="00634BB8">
        <w:rPr>
          <w:rFonts w:ascii="Times New Roman" w:hAnsi="Times New Roman" w:eastAsia="Hiragino Sans W3"/>
          <w:lang w:val="it-IT"/>
          <w:rPrChange w:author="Lorenzo Salvi" w:date="2019-01-07T14:27:00Z" w:id="1180">
            <w:rPr>
              <w:rFonts w:ascii="Times New Roman" w:hAnsi="Times New Roman" w:eastAsia="Hiragino Sans W3"/>
            </w:rPr>
          </w:rPrChange>
        </w:rPr>
        <w:t>E’</w:t>
      </w:r>
      <w:r w:rsidRPr="00634BB8">
        <w:rPr>
          <w:rFonts w:ascii="Times New Roman" w:hAnsi="Times New Roman" w:eastAsia="Hiragino Sans W3"/>
          <w:lang w:val="it-IT"/>
          <w:rPrChange w:author="Lorenzo Salvi" w:date="2019-01-07T14:27:00Z" w:id="1181">
            <w:rPr>
              <w:rFonts w:ascii="Times New Roman" w:hAnsi="Times New Roman" w:eastAsia="Hiragino Sans W3"/>
            </w:rPr>
          </w:rPrChange>
        </w:rPr>
        <w:t xml:space="preserve"> una classe presente nel file </w:t>
      </w:r>
      <w:r w:rsidRPr="76602435">
        <w:rPr>
          <w:rFonts w:ascii="Times New Roman" w:hAnsi="Times New Roman" w:eastAsia="Hiragino Sans W3"/>
          <w:i w:val="1"/>
          <w:iCs w:val="1"/>
          <w:lang w:val="it-IT"/>
          <w:rPrChange w:author="Ludovico Di Federico" w:date="2019-01-17T11:03:32.8406755" w:id="1182">
            <w:rPr>
              <w:rFonts w:ascii="Times New Roman" w:hAnsi="Times New Roman" w:eastAsia="Hiragino Sans W3"/>
              <w:i/>
              <w:iCs/>
            </w:rPr>
          </w:rPrChange>
        </w:rPr>
        <w:t xml:space="preserve">Amministratore.java </w:t>
      </w:r>
      <w:r w:rsidRPr="00634BB8">
        <w:rPr>
          <w:rFonts w:ascii="Times New Roman" w:hAnsi="Times New Roman" w:eastAsia="Hiragino Sans W3"/>
          <w:lang w:val="it-IT"/>
          <w:rPrChange w:author="Lorenzo Salvi" w:date="2019-01-07T14:27:00Z" w:id="1183">
            <w:rPr>
              <w:rFonts w:ascii="Times New Roman" w:hAnsi="Times New Roman" w:eastAsia="Hiragino Sans W3"/>
            </w:rPr>
          </w:rPrChange>
        </w:rPr>
        <w:t xml:space="preserve">nel package </w:t>
      </w:r>
      <w:r w:rsidRPr="76602435">
        <w:rPr>
          <w:rFonts w:ascii="Times New Roman" w:hAnsi="Times New Roman" w:eastAsia="Hiragino Sans W3"/>
          <w:i w:val="1"/>
          <w:iCs w:val="1"/>
          <w:lang w:val="it-IT"/>
          <w:rPrChange w:author="Ludovico Di Federico" w:date="2019-01-17T11:03:32.8406755" w:id="1184">
            <w:rPr>
              <w:rFonts w:ascii="Times New Roman" w:hAnsi="Times New Roman" w:eastAsia="Hiragino Sans W3"/>
              <w:i/>
              <w:iCs/>
            </w:rPr>
          </w:rPrChange>
        </w:rPr>
        <w:t>Model.Components</w:t>
      </w:r>
      <w:r w:rsidRPr="00634BB8">
        <w:rPr>
          <w:rFonts w:ascii="Times New Roman" w:hAnsi="Times New Roman" w:eastAsia="Hiragino Sans W3"/>
          <w:lang w:val="it-IT"/>
          <w:rPrChange w:author="Lorenzo Salvi" w:date="2019-01-07T14:27:00Z" w:id="1335988066">
            <w:rPr>
              <w:rFonts w:ascii="Times New Roman" w:hAnsi="Times New Roman" w:eastAsia="Hiragino Sans W3"/>
            </w:rPr>
          </w:rPrChange>
        </w:rPr>
        <w:t xml:space="preserve"> che permette di </w:t>
      </w:r>
      <w:ins w:author="Ludovico Di Federico" w:date="2019-01-17T10:27:57.4420862" w:id="198152859">
        <w:r w:rsidRPr="00634BB8" w:rsidR="367CF490">
          <w:rPr>
            <w:rFonts w:ascii="Times New Roman" w:hAnsi="Times New Roman" w:eastAsia="Hiragino Sans W3"/>
            <w:lang w:val="it-IT"/>
            <w:rPrChange w:author="Lorenzo Salvi" w:date="2019-01-07T14:27:00Z" w:id="1185">
              <w:rPr>
                <w:rFonts w:ascii="Times New Roman" w:hAnsi="Times New Roman" w:eastAsia="Hiragino Sans W3"/>
              </w:rPr>
            </w:rPrChange>
          </w:rPr>
          <w:t xml:space="preserve">costruire oggetti di tipo Amministratore.</w:t>
        </w:r>
      </w:ins>
    </w:p>
    <w:p xmlns:wp14="http://schemas.microsoft.com/office/word/2010/wordml" w:rsidRPr="00D54DDA" w:rsidR="00D54DDA" w:rsidRDefault="00D54DDA" w14:paraId="4832247E" wp14:textId="3761723B">
      <w:pPr>
        <w:pStyle w:val="Paragrafoelenco"/>
        <w:numPr>
          <w:ilvl w:val="0"/>
          <w:numId w:val="14"/>
        </w:numPr>
        <w:spacing w:after="0" w:line="240" w:lineRule="auto"/>
        <w:rPr/>
        <w:pPrChange w:author="tony" w:date="2019-01-07T11:28:00Z" w:id="1186">
          <w:pPr>
            <w:pStyle w:val="Paragrafoelenco"/>
            <w:numPr>
              <w:numId w:val="33"/>
            </w:numPr>
            <w:tabs>
              <w:tab w:val="num" w:pos="360"/>
              <w:tab w:val="num" w:pos="720"/>
            </w:tabs>
            <w:spacing w:after="0" w:line="240" w:lineRule="auto"/>
            <w:ind w:hanging="720"/>
          </w:pPr>
        </w:pPrChange>
      </w:pPr>
      <w:r w:rsidRPr="00634BB8">
        <w:rPr>
          <w:rFonts w:ascii="Times New Roman" w:hAnsi="Times New Roman" w:eastAsia="Hiragino Sans W3"/>
          <w:b w:val="1"/>
          <w:bCs w:val="1"/>
          <w:lang w:val="it-IT"/>
          <w:rPrChange w:author="Lorenzo Salvi" w:date="2019-01-07T14:25:00Z" w:id="1187">
            <w:rPr>
              <w:rFonts w:ascii="Times New Roman" w:hAnsi="Times New Roman" w:eastAsia="Hiragino Sans W3"/>
              <w:b/>
              <w:bCs/>
            </w:rPr>
          </w:rPrChange>
        </w:rPr>
        <w:t xml:space="preserve">PIANO: </w:t>
      </w:r>
      <w:r w:rsidRPr="00634BB8">
        <w:rPr>
          <w:rFonts w:ascii="Times New Roman" w:hAnsi="Times New Roman" w:eastAsia="Hiragino Sans W3"/>
          <w:lang w:val="it-IT"/>
          <w:rPrChange w:author="Lorenzo Salvi" w:date="2019-01-07T14:25:00Z" w:id="1188">
            <w:rPr>
              <w:rFonts w:ascii="Times New Roman" w:hAnsi="Times New Roman" w:eastAsia="Hiragino Sans W3"/>
            </w:rPr>
          </w:rPrChange>
        </w:rPr>
        <w:t>E’</w:t>
      </w:r>
      <w:r w:rsidRPr="00634BB8">
        <w:rPr>
          <w:rFonts w:ascii="Times New Roman" w:hAnsi="Times New Roman" w:eastAsia="Hiragino Sans W3"/>
          <w:lang w:val="it-IT"/>
          <w:rPrChange w:author="Lorenzo Salvi" w:date="2019-01-07T14:25:00Z" w:id="1189">
            <w:rPr>
              <w:rFonts w:ascii="Times New Roman" w:hAnsi="Times New Roman" w:eastAsia="Hiragino Sans W3"/>
            </w:rPr>
          </w:rPrChange>
        </w:rPr>
        <w:t xml:space="preserve"> una classe presente nel file </w:t>
      </w:r>
      <w:r w:rsidRPr="76602435">
        <w:rPr>
          <w:rFonts w:ascii="Times New Roman" w:hAnsi="Times New Roman" w:eastAsia="Hiragino Sans W3"/>
          <w:i w:val="1"/>
          <w:iCs w:val="1"/>
          <w:lang w:val="it-IT"/>
          <w:rPrChange w:author="Ludovico Di Federico" w:date="2019-01-17T11:03:32.8406755" w:id="1190">
            <w:rPr>
              <w:rFonts w:ascii="Times New Roman" w:hAnsi="Times New Roman" w:eastAsia="Hiragino Sans W3"/>
              <w:i/>
              <w:iCs/>
            </w:rPr>
          </w:rPrChange>
        </w:rPr>
        <w:t xml:space="preserve">Piano.java </w:t>
      </w:r>
      <w:r w:rsidRPr="00634BB8">
        <w:rPr>
          <w:rFonts w:ascii="Times New Roman" w:hAnsi="Times New Roman" w:eastAsia="Hiragino Sans W3"/>
          <w:lang w:val="it-IT"/>
          <w:rPrChange w:author="Lorenzo Salvi" w:date="2019-01-07T14:25:00Z" w:id="1191">
            <w:rPr>
              <w:rFonts w:ascii="Times New Roman" w:hAnsi="Times New Roman" w:eastAsia="Hiragino Sans W3"/>
            </w:rPr>
          </w:rPrChange>
        </w:rPr>
        <w:t>nel package</w:t>
      </w:r>
      <w:r w:rsidRPr="76602435">
        <w:rPr>
          <w:rFonts w:ascii="Times New Roman" w:hAnsi="Times New Roman" w:eastAsia="Hiragino Sans W3"/>
          <w:i w:val="1"/>
          <w:iCs w:val="1"/>
          <w:lang w:val="it-IT"/>
          <w:rPrChange w:author="Ludovico Di Federico" w:date="2019-01-17T11:03:32.8406755" w:id="694806586">
            <w:rPr>
              <w:rFonts w:ascii="Times New Roman" w:hAnsi="Times New Roman" w:eastAsia="Hiragino Sans W3"/>
              <w:i/>
              <w:iCs/>
            </w:rPr>
          </w:rPrChange>
        </w:rPr>
        <w:t xml:space="preserve"> </w:t>
      </w:r>
      <w:r w:rsidRPr="76602435">
        <w:rPr>
          <w:rFonts w:ascii="Times New Roman" w:hAnsi="Times New Roman" w:eastAsia="Hiragino Sans W3"/>
          <w:i w:val="1"/>
          <w:iCs w:val="1"/>
          <w:lang w:val="it-IT"/>
          <w:rPrChange w:author="Ludovico Di Federico" w:date="2019-01-17T11:03:32.8406755" w:id="1192">
            <w:rPr>
              <w:rFonts w:ascii="Times New Roman" w:hAnsi="Times New Roman" w:eastAsia="Hiragino Sans W3"/>
              <w:i/>
              <w:iCs/>
            </w:rPr>
          </w:rPrChange>
        </w:rPr>
        <w:t xml:space="preserve">Model.Components</w:t>
      </w:r>
      <w:r w:rsidRPr="00634BB8">
        <w:rPr>
          <w:rFonts w:ascii="Times New Roman" w:hAnsi="Times New Roman" w:eastAsia="Hiragino Sans W3"/>
          <w:lang w:val="it-IT"/>
          <w:rPrChange w:author="Lorenzo Salvi" w:date="2019-01-07T14:25:00Z" w:id="1193">
            <w:rPr>
              <w:rFonts w:ascii="Times New Roman" w:hAnsi="Times New Roman" w:eastAsia="Hiragino Sans W3"/>
            </w:rPr>
          </w:rPrChange>
        </w:rPr>
        <w:t xml:space="preserve"> che permette di costruire oggetti di tipo Piano. </w:t>
      </w:r>
      <w:r w:rsidRPr="00D54DDA">
        <w:rPr>
          <w:rFonts w:ascii="Times New Roman" w:hAnsi="Times New Roman" w:eastAsia="Hiragino Sans W3"/>
        </w:rPr>
        <w:t xml:space="preserve">L’insieme</w:t>
      </w:r>
      <w:r w:rsidRPr="00D54DDA">
        <w:rPr>
          <w:rFonts w:ascii="Times New Roman" w:hAnsi="Times New Roman" w:eastAsia="Hiragino Sans W3"/>
        </w:rPr>
        <w:t xml:space="preserve"> </w:t>
      </w:r>
      <w:r w:rsidRPr="00D54DDA">
        <w:rPr>
          <w:rFonts w:ascii="Times New Roman" w:hAnsi="Times New Roman" w:eastAsia="Hiragino Sans W3"/>
        </w:rPr>
        <w:t xml:space="preserve">degli</w:t>
      </w:r>
      <w:r w:rsidRPr="00D54DDA">
        <w:rPr>
          <w:rFonts w:ascii="Times New Roman" w:hAnsi="Times New Roman" w:eastAsia="Hiragino Sans W3"/>
        </w:rPr>
        <w:t xml:space="preserve"> </w:t>
      </w:r>
      <w:r w:rsidRPr="00D54DDA">
        <w:rPr>
          <w:rFonts w:ascii="Times New Roman" w:hAnsi="Times New Roman" w:eastAsia="Hiragino Sans W3"/>
        </w:rPr>
        <w:t xml:space="preserve">oggetti</w:t>
      </w:r>
      <w:ins w:author="Ludovico Di Federico" w:date="2019-01-17T10:28:58.1727024" w:id="1208552958">
        <w:r w:rsidRPr="00D54DDA" w:rsidR="4A283B28">
          <w:rPr>
            <w:rFonts w:ascii="Times New Roman" w:hAnsi="Times New Roman" w:eastAsia="Hiragino Sans W3"/>
          </w:rPr>
          <w:t xml:space="preserve"> di </w:t>
        </w:r>
        <w:r w:rsidRPr="00D54DDA" w:rsidR="4A283B28">
          <w:rPr>
            <w:rFonts w:ascii="Times New Roman" w:hAnsi="Times New Roman" w:eastAsia="Hiragino Sans W3"/>
          </w:rPr>
          <w:t xml:space="preserve">tipo</w:t>
        </w:r>
      </w:ins>
      <w:r w:rsidRPr="00D54DDA">
        <w:rPr>
          <w:rFonts w:ascii="Times New Roman" w:hAnsi="Times New Roman" w:eastAsia="Hiragino Sans W3"/>
        </w:rPr>
        <w:t xml:space="preserve"> Piano </w:t>
      </w:r>
      <w:r w:rsidRPr="00D54DDA">
        <w:rPr>
          <w:rFonts w:ascii="Times New Roman" w:hAnsi="Times New Roman" w:eastAsia="Hiragino Sans W3"/>
        </w:rPr>
        <w:t xml:space="preserve">rappresentano</w:t>
      </w:r>
      <w:r w:rsidRPr="00D54DDA">
        <w:rPr>
          <w:rFonts w:ascii="Times New Roman" w:hAnsi="Times New Roman" w:eastAsia="Hiragino Sans W3"/>
        </w:rPr>
        <w:t xml:space="preserve"> un </w:t>
      </w:r>
      <w:r w:rsidRPr="76602435">
        <w:rPr>
          <w:rFonts w:ascii="Times New Roman" w:hAnsi="Times New Roman" w:eastAsia="Hiragino Sans W3"/>
          <w:b w:val="1"/>
          <w:bCs w:val="1"/>
          <w:i w:val="1"/>
          <w:iCs w:val="1"/>
        </w:rPr>
        <w:t>agglomerato</w:t>
      </w:r>
      <w:r w:rsidRPr="00D54DDA">
        <w:rPr>
          <w:rFonts w:ascii="Times New Roman" w:hAnsi="Times New Roman" w:eastAsia="Hiragino Sans W3"/>
        </w:rPr>
        <w:t xml:space="preserve"> </w:t>
      </w:r>
      <w:r w:rsidRPr="00D54DDA">
        <w:rPr>
          <w:rFonts w:ascii="Times New Roman" w:hAnsi="Times New Roman" w:eastAsia="Hiragino Sans W3"/>
        </w:rPr>
        <w:t xml:space="preserve">dell’oggetto</w:t>
      </w:r>
      <w:ins w:author="Ludovico Di Federico" w:date="2019-01-17T10:28:58.1727024" w:id="1367652478">
        <w:r w:rsidRPr="00D54DDA" w:rsidR="4A283B28">
          <w:rPr>
            <w:rFonts w:ascii="Times New Roman" w:hAnsi="Times New Roman" w:eastAsia="Hiragino Sans W3"/>
          </w:rPr>
          <w:t xml:space="preserve"> di </w:t>
        </w:r>
        <w:r w:rsidRPr="00D54DDA" w:rsidR="4A283B28">
          <w:rPr>
            <w:rFonts w:ascii="Times New Roman" w:hAnsi="Times New Roman" w:eastAsia="Hiragino Sans W3"/>
          </w:rPr>
          <w:t xml:space="preserve">tipo</w:t>
        </w:r>
      </w:ins>
      <w:r w:rsidRPr="00D54DDA">
        <w:rPr>
          <w:rFonts w:ascii="Times New Roman" w:hAnsi="Times New Roman" w:eastAsia="Hiragino Sans W3"/>
        </w:rPr>
        <w:t xml:space="preserve"> </w:t>
      </w:r>
      <w:r w:rsidRPr="00D54DDA">
        <w:rPr>
          <w:rFonts w:ascii="Times New Roman" w:hAnsi="Times New Roman" w:eastAsia="Hiragino Sans W3"/>
        </w:rPr>
        <w:t xml:space="preserve">Edificio</w:t>
      </w:r>
      <w:r w:rsidRPr="00D54DDA">
        <w:rPr>
          <w:rFonts w:ascii="Times New Roman" w:hAnsi="Times New Roman" w:eastAsia="Hiragino Sans W3"/>
        </w:rPr>
        <w:t xml:space="preserve">.</w:t>
      </w:r>
    </w:p>
    <w:p xmlns:wp14="http://schemas.microsoft.com/office/word/2010/wordml" w:rsidRPr="00D54DDA" w:rsidR="00D54DDA" w:rsidRDefault="00D54DDA" w14:paraId="43AB1ED4" wp14:textId="32DFF616">
      <w:pPr>
        <w:pStyle w:val="Paragrafoelenco"/>
        <w:numPr>
          <w:ilvl w:val="0"/>
          <w:numId w:val="14"/>
        </w:numPr>
        <w:spacing w:after="0" w:line="240" w:lineRule="auto"/>
        <w:rPr/>
        <w:pPrChange w:author="tony" w:date="2019-01-07T11:28:00Z" w:id="1194">
          <w:pPr>
            <w:pStyle w:val="Paragrafoelenco"/>
            <w:numPr>
              <w:numId w:val="33"/>
            </w:numPr>
            <w:tabs>
              <w:tab w:val="num" w:pos="360"/>
              <w:tab w:val="num" w:pos="720"/>
            </w:tabs>
            <w:spacing w:after="0" w:line="240" w:lineRule="auto"/>
            <w:ind w:hanging="720"/>
          </w:pPr>
        </w:pPrChange>
      </w:pPr>
      <w:r w:rsidRPr="00634BB8">
        <w:rPr>
          <w:rFonts w:ascii="Times New Roman" w:hAnsi="Times New Roman" w:eastAsia="Hiragino Sans W3"/>
          <w:b w:val="1"/>
          <w:bCs w:val="1"/>
          <w:lang w:val="it-IT"/>
          <w:rPrChange w:author="Lorenzo Salvi" w:date="2019-01-07T14:25:00Z" w:id="1195">
            <w:rPr>
              <w:rFonts w:ascii="Times New Roman" w:hAnsi="Times New Roman" w:eastAsia="Hiragino Sans W3"/>
              <w:b/>
              <w:bCs/>
            </w:rPr>
          </w:rPrChange>
        </w:rPr>
        <w:t>EDIFICIO:</w:t>
      </w:r>
      <w:r w:rsidRPr="00634BB8">
        <w:rPr>
          <w:rFonts w:ascii="Times New Roman" w:hAnsi="Times New Roman" w:eastAsia="Hiragino Sans W3"/>
          <w:lang w:val="it-IT"/>
          <w:rPrChange w:author="Lorenzo Salvi" w:date="2019-01-07T14:25:00Z" w:id="1196">
            <w:rPr>
              <w:rFonts w:ascii="Times New Roman" w:hAnsi="Times New Roman" w:eastAsia="Hiragino Sans W3"/>
            </w:rPr>
          </w:rPrChange>
        </w:rPr>
        <w:t xml:space="preserve"> </w:t>
      </w:r>
      <w:r w:rsidRPr="00634BB8">
        <w:rPr>
          <w:rFonts w:ascii="Times New Roman" w:hAnsi="Times New Roman" w:eastAsia="Hiragino Sans W3"/>
          <w:lang w:val="it-IT"/>
          <w:rPrChange w:author="Lorenzo Salvi" w:date="2019-01-07T14:25:00Z" w:id="1197">
            <w:rPr>
              <w:rFonts w:ascii="Times New Roman" w:hAnsi="Times New Roman" w:eastAsia="Hiragino Sans W3"/>
            </w:rPr>
          </w:rPrChange>
        </w:rPr>
        <w:t>E’</w:t>
      </w:r>
      <w:r w:rsidRPr="00634BB8">
        <w:rPr>
          <w:rFonts w:ascii="Times New Roman" w:hAnsi="Times New Roman" w:eastAsia="Hiragino Sans W3"/>
          <w:lang w:val="it-IT"/>
          <w:rPrChange w:author="Lorenzo Salvi" w:date="2019-01-07T14:25:00Z" w:id="1198">
            <w:rPr>
              <w:rFonts w:ascii="Times New Roman" w:hAnsi="Times New Roman" w:eastAsia="Hiragino Sans W3"/>
            </w:rPr>
          </w:rPrChange>
        </w:rPr>
        <w:t xml:space="preserve"> una classe presente nel file</w:t>
      </w:r>
      <w:r w:rsidRPr="76602435">
        <w:rPr>
          <w:rFonts w:ascii="Times New Roman" w:hAnsi="Times New Roman" w:eastAsia="Hiragino Sans W3"/>
          <w:i w:val="1"/>
          <w:iCs w:val="1"/>
          <w:lang w:val="it-IT"/>
          <w:rPrChange w:author="Ludovico Di Federico" w:date="2019-01-17T11:03:32.8406755" w:id="1199">
            <w:rPr>
              <w:rFonts w:ascii="Times New Roman" w:hAnsi="Times New Roman" w:eastAsia="Hiragino Sans W3"/>
              <w:i/>
              <w:iCs/>
            </w:rPr>
          </w:rPrChange>
        </w:rPr>
        <w:t xml:space="preserve"> Edificio.java</w:t>
      </w:r>
      <w:r w:rsidRPr="00634BB8">
        <w:rPr>
          <w:rFonts w:ascii="Times New Roman" w:hAnsi="Times New Roman" w:eastAsia="Hiragino Sans W3"/>
          <w:lang w:val="it-IT"/>
          <w:rPrChange w:author="Lorenzo Salvi" w:date="2019-01-07T14:25:00Z" w:id="1200">
            <w:rPr>
              <w:rFonts w:ascii="Times New Roman" w:hAnsi="Times New Roman" w:eastAsia="Hiragino Sans W3"/>
            </w:rPr>
          </w:rPrChange>
        </w:rPr>
        <w:t xml:space="preserve"> nel package</w:t>
      </w:r>
      <w:r w:rsidRPr="76602435">
        <w:rPr>
          <w:rFonts w:ascii="Times New Roman" w:hAnsi="Times New Roman" w:eastAsia="Hiragino Sans W3"/>
          <w:i w:val="1"/>
          <w:iCs w:val="1"/>
          <w:lang w:val="it-IT"/>
          <w:rPrChange w:author="Ludovico Di Federico" w:date="2019-01-17T11:03:32.8406755" w:id="1634045237">
            <w:rPr>
              <w:rFonts w:ascii="Times New Roman" w:hAnsi="Times New Roman" w:eastAsia="Hiragino Sans W3"/>
              <w:i/>
              <w:iCs/>
            </w:rPr>
          </w:rPrChange>
        </w:rPr>
        <w:t xml:space="preserve"> </w:t>
      </w:r>
      <w:r w:rsidRPr="76602435">
        <w:rPr>
          <w:rFonts w:ascii="Times New Roman" w:hAnsi="Times New Roman" w:eastAsia="Hiragino Sans W3"/>
          <w:i w:val="1"/>
          <w:iCs w:val="1"/>
          <w:lang w:val="it-IT"/>
          <w:rPrChange w:author="Ludovico Di Federico" w:date="2019-01-17T11:03:32.8406755" w:id="1201">
            <w:rPr>
              <w:rFonts w:ascii="Times New Roman" w:hAnsi="Times New Roman" w:eastAsia="Hiragino Sans W3"/>
              <w:i/>
              <w:iCs/>
            </w:rPr>
          </w:rPrChange>
        </w:rPr>
        <w:t xml:space="preserve">Model.Components</w:t>
      </w:r>
      <w:r w:rsidRPr="00634BB8">
        <w:rPr>
          <w:rFonts w:ascii="Times New Roman" w:hAnsi="Times New Roman" w:eastAsia="Hiragino Sans W3"/>
          <w:lang w:val="it-IT"/>
          <w:rPrChange w:author="Lorenzo Salvi" w:date="2019-01-07T14:25:00Z" w:id="1202">
            <w:rPr>
              <w:rFonts w:ascii="Times New Roman" w:hAnsi="Times New Roman" w:eastAsia="Hiragino Sans W3"/>
            </w:rPr>
          </w:rPrChange>
        </w:rPr>
        <w:t xml:space="preserve"> che permette di costruire oggetti di tipo Edificio. </w:t>
      </w:r>
      <w:r w:rsidRPr="00D54DDA">
        <w:rPr>
          <w:rFonts w:ascii="Times New Roman" w:hAnsi="Times New Roman" w:eastAsia="Hiragino Sans W3"/>
        </w:rPr>
        <w:t xml:space="preserve">L’insieme</w:t>
      </w:r>
      <w:r w:rsidRPr="00D54DDA">
        <w:rPr>
          <w:rFonts w:ascii="Times New Roman" w:hAnsi="Times New Roman" w:eastAsia="Hiragino Sans W3"/>
        </w:rPr>
        <w:t xml:space="preserve"> </w:t>
      </w:r>
      <w:r w:rsidRPr="00D54DDA">
        <w:rPr>
          <w:rFonts w:ascii="Times New Roman" w:hAnsi="Times New Roman" w:eastAsia="Hiragino Sans W3"/>
        </w:rPr>
        <w:t xml:space="preserve">degli</w:t>
      </w:r>
      <w:r w:rsidRPr="00D54DDA">
        <w:rPr>
          <w:rFonts w:ascii="Times New Roman" w:hAnsi="Times New Roman" w:eastAsia="Hiragino Sans W3"/>
        </w:rPr>
        <w:t xml:space="preserve"> </w:t>
      </w:r>
      <w:r w:rsidRPr="00D54DDA">
        <w:rPr>
          <w:rFonts w:ascii="Times New Roman" w:hAnsi="Times New Roman" w:eastAsia="Hiragino Sans W3"/>
        </w:rPr>
        <w:t xml:space="preserve">oggetti</w:t>
      </w:r>
      <w:ins w:author="Ludovico Di Federico" w:date="2019-01-17T10:28:58.1727024" w:id="1922877122">
        <w:r w:rsidRPr="00D54DDA" w:rsidR="4A283B28">
          <w:rPr>
            <w:rFonts w:ascii="Times New Roman" w:hAnsi="Times New Roman" w:eastAsia="Hiragino Sans W3"/>
          </w:rPr>
          <w:t xml:space="preserve"> di </w:t>
        </w:r>
        <w:r w:rsidRPr="00D54DDA" w:rsidR="4A283B28">
          <w:rPr>
            <w:rFonts w:ascii="Times New Roman" w:hAnsi="Times New Roman" w:eastAsia="Hiragino Sans W3"/>
          </w:rPr>
          <w:t xml:space="preserve">tipo</w:t>
        </w:r>
      </w:ins>
      <w:r w:rsidRPr="00D54DDA">
        <w:rPr>
          <w:rFonts w:ascii="Times New Roman" w:hAnsi="Times New Roman" w:eastAsia="Hiragino Sans W3"/>
        </w:rPr>
        <w:t xml:space="preserve"> </w:t>
      </w:r>
      <w:r w:rsidRPr="00D54DDA">
        <w:rPr>
          <w:rFonts w:ascii="Times New Roman" w:hAnsi="Times New Roman" w:eastAsia="Hiragino Sans W3"/>
        </w:rPr>
        <w:t xml:space="preserve">Edificio</w:t>
      </w:r>
      <w:r w:rsidRPr="00D54DDA">
        <w:rPr>
          <w:rFonts w:ascii="Times New Roman" w:hAnsi="Times New Roman" w:eastAsia="Hiragino Sans W3"/>
        </w:rPr>
        <w:t xml:space="preserve"> </w:t>
      </w:r>
      <w:r w:rsidRPr="00D54DDA">
        <w:rPr>
          <w:rFonts w:ascii="Times New Roman" w:hAnsi="Times New Roman" w:eastAsia="Hiragino Sans W3"/>
        </w:rPr>
        <w:t xml:space="preserve">rappresentano</w:t>
      </w:r>
      <w:r w:rsidRPr="00D54DDA">
        <w:rPr>
          <w:rFonts w:ascii="Times New Roman" w:hAnsi="Times New Roman" w:eastAsia="Hiragino Sans W3"/>
        </w:rPr>
        <w:t xml:space="preserve"> un </w:t>
      </w:r>
      <w:r w:rsidRPr="76602435">
        <w:rPr>
          <w:rFonts w:ascii="Times New Roman" w:hAnsi="Times New Roman" w:eastAsia="Hiragino Sans W3"/>
          <w:b w:val="1"/>
          <w:bCs w:val="1"/>
          <w:i w:val="1"/>
          <w:iCs w:val="1"/>
        </w:rPr>
        <w:t>agglomerato</w:t>
      </w:r>
      <w:r w:rsidRPr="00D54DDA">
        <w:rPr>
          <w:rFonts w:ascii="Times New Roman" w:hAnsi="Times New Roman" w:eastAsia="Hiragino Sans W3"/>
        </w:rPr>
        <w:t xml:space="preserve"> </w:t>
      </w:r>
      <w:r w:rsidRPr="00D54DDA">
        <w:rPr>
          <w:rFonts w:ascii="Times New Roman" w:hAnsi="Times New Roman" w:eastAsia="Hiragino Sans W3"/>
        </w:rPr>
        <w:t xml:space="preserve">dell’oggetto</w:t>
      </w:r>
      <w:ins w:author="Ludovico Di Federico" w:date="2019-01-17T10:28:58.1727024" w:id="1722021349">
        <w:r w:rsidRPr="00D54DDA" w:rsidR="4A283B28">
          <w:rPr>
            <w:rFonts w:ascii="Times New Roman" w:hAnsi="Times New Roman" w:eastAsia="Hiragino Sans W3"/>
          </w:rPr>
          <w:t xml:space="preserve"> di </w:t>
        </w:r>
        <w:r w:rsidRPr="00D54DDA" w:rsidR="4A283B28">
          <w:rPr>
            <w:rFonts w:ascii="Times New Roman" w:hAnsi="Times New Roman" w:eastAsia="Hiragino Sans W3"/>
          </w:rPr>
          <w:t xml:space="preserve">tipo</w:t>
        </w:r>
      </w:ins>
      <w:r w:rsidRPr="00D54DDA">
        <w:rPr>
          <w:rFonts w:ascii="Times New Roman" w:hAnsi="Times New Roman" w:eastAsia="Hiragino Sans W3"/>
        </w:rPr>
        <w:t xml:space="preserve"> Area.</w:t>
      </w:r>
    </w:p>
    <w:p xmlns:wp14="http://schemas.microsoft.com/office/word/2010/wordml" w:rsidRPr="00634BB8" w:rsidR="00D54DDA" w:rsidP="703E6FB1" w:rsidRDefault="00D54DDA" w14:paraId="23A99A76" wp14:textId="2986CCB9">
      <w:pPr>
        <w:pStyle w:val="Paragrafoelenco"/>
        <w:numPr>
          <w:ilvl w:val="0"/>
          <w:numId w:val="14"/>
        </w:numPr>
        <w:spacing w:after="0" w:line="240" w:lineRule="auto"/>
        <w:rPr>
          <w:lang w:val="it-IT"/>
          <w:rPrChange w:author="Ludovico Di Federico" w:date="2019-01-17T10:34:00.4788825" w:id="1855210185">
            <w:rPr/>
          </w:rPrChange>
        </w:rPr>
        <w:pPrChange w:author="Ludovico Di Federico" w:date="2019-01-17T10:34:00.4788825" w:id="1204">
          <w:pPr>
            <w:pStyle w:val="Paragrafoelenco"/>
            <w:numPr>
              <w:numId w:val="33"/>
            </w:numPr>
            <w:tabs>
              <w:tab w:val="num" w:pos="360"/>
              <w:tab w:val="num" w:pos="720"/>
            </w:tabs>
            <w:spacing w:after="0" w:line="240" w:lineRule="auto"/>
            <w:ind w:hanging="720"/>
          </w:pPr>
        </w:pPrChange>
      </w:pPr>
      <w:r w:rsidRPr="00634BB8">
        <w:rPr>
          <w:rFonts w:ascii="Times New Roman" w:hAnsi="Times New Roman"/>
          <w:b w:val="1"/>
          <w:bCs w:val="1"/>
          <w:lang w:val="it-IT"/>
          <w:rPrChange w:author="Lorenzo Salvi" w:date="2019-01-07T14:27:00Z" w:id="1205">
            <w:rPr>
              <w:rFonts w:ascii="Times New Roman" w:hAnsi="Times New Roman"/>
              <w:b/>
              <w:bCs/>
            </w:rPr>
          </w:rPrChange>
        </w:rPr>
        <w:t xml:space="preserve">AREA: </w:t>
      </w:r>
      <w:r w:rsidRPr="00634BB8">
        <w:rPr>
          <w:rFonts w:ascii="Times New Roman" w:hAnsi="Times New Roman"/>
          <w:lang w:val="it-IT"/>
          <w:rPrChange w:author="Lorenzo Salvi" w:date="2019-01-07T14:27:00Z" w:id="1206">
            <w:rPr>
              <w:rFonts w:ascii="Times New Roman" w:hAnsi="Times New Roman"/>
            </w:rPr>
          </w:rPrChange>
        </w:rPr>
        <w:t>E’</w:t>
      </w:r>
      <w:r w:rsidRPr="00634BB8">
        <w:rPr>
          <w:rFonts w:ascii="Times New Roman" w:hAnsi="Times New Roman"/>
          <w:lang w:val="it-IT"/>
          <w:rPrChange w:author="Lorenzo Salvi" w:date="2019-01-07T14:27:00Z" w:id="1207">
            <w:rPr>
              <w:rFonts w:ascii="Times New Roman" w:hAnsi="Times New Roman"/>
            </w:rPr>
          </w:rPrChange>
        </w:rPr>
        <w:t xml:space="preserve"> una classe presente nel file </w:t>
      </w:r>
      <w:r w:rsidRPr="76602435">
        <w:rPr>
          <w:rFonts w:ascii="Times New Roman" w:hAnsi="Times New Roman"/>
          <w:i w:val="1"/>
          <w:iCs w:val="1"/>
          <w:lang w:val="it-IT"/>
          <w:rPrChange w:author="Ludovico Di Federico" w:date="2019-01-17T11:03:32.8406755" w:id="1208">
            <w:rPr>
              <w:rFonts w:ascii="Times New Roman" w:hAnsi="Times New Roman"/>
              <w:i/>
              <w:iCs/>
            </w:rPr>
          </w:rPrChange>
        </w:rPr>
        <w:t>Area.java</w:t>
      </w:r>
      <w:r w:rsidRPr="00634BB8">
        <w:rPr>
          <w:rFonts w:ascii="Times New Roman" w:hAnsi="Times New Roman"/>
          <w:lang w:val="it-IT"/>
          <w:rPrChange w:author="Lorenzo Salvi" w:date="2019-01-07T14:27:00Z" w:id="1209">
            <w:rPr>
              <w:rFonts w:ascii="Times New Roman" w:hAnsi="Times New Roman"/>
            </w:rPr>
          </w:rPrChange>
        </w:rPr>
        <w:t xml:space="preserve"> nel package </w:t>
      </w:r>
      <w:r w:rsidRPr="76602435">
        <w:rPr>
          <w:rFonts w:ascii="Times New Roman" w:hAnsi="Times New Roman"/>
          <w:i w:val="1"/>
          <w:iCs w:val="1"/>
          <w:lang w:val="it-IT"/>
          <w:rPrChange w:author="Ludovico Di Federico" w:date="2019-01-17T11:03:32.8406755" w:id="1210">
            <w:rPr>
              <w:rFonts w:ascii="Times New Roman" w:hAnsi="Times New Roman"/>
              <w:i/>
              <w:iCs/>
            </w:rPr>
          </w:rPrChange>
        </w:rPr>
        <w:t>Model.Components</w:t>
      </w:r>
      <w:r w:rsidRPr="00634BB8">
        <w:rPr>
          <w:rFonts w:ascii="Times New Roman" w:hAnsi="Times New Roman"/>
          <w:lang w:val="it-IT"/>
          <w:rPrChange w:author="Lorenzo Salvi" w:date="2019-01-07T14:27:00Z" w:id="1133050283">
            <w:rPr>
              <w:rFonts w:ascii="Times New Roman" w:hAnsi="Times New Roman"/>
            </w:rPr>
          </w:rPrChange>
        </w:rPr>
        <w:t xml:space="preserve"> che permette di costruire oggetti di tipo Area</w:t>
      </w:r>
      <w:ins w:author="Ludovico Di Federico" w:date="2019-01-17T10:30:58.5446795" w:id="670140496">
        <w:r w:rsidRPr="00634BB8" w:rsidR="2CCA9DEE">
          <w:rPr>
            <w:rFonts w:ascii="Times New Roman" w:hAnsi="Times New Roman"/>
            <w:lang w:val="it-IT"/>
            <w:rPrChange w:author="Lorenzo Salvi" w:date="2019-01-07T14:27:00Z" w:id="392871345">
              <w:rPr>
                <w:rFonts w:ascii="Times New Roman" w:hAnsi="Times New Roman"/>
              </w:rPr>
            </w:rPrChange>
          </w:rPr>
          <w:t xml:space="preserve">;</w:t>
        </w:r>
      </w:ins>
    </w:p>
    <w:p xmlns:wp14="http://schemas.microsoft.com/office/word/2010/wordml" w:rsidRPr="00634BB8" w:rsidR="00D54DDA" w:rsidDel="6991577E" w:rsidP="75E76002" w:rsidRDefault="00D54DDA" wp14:textId="56606CEB" w14:paraId="5F5CD0C0">
      <w:pPr>
        <w:pStyle w:val="Paragrafoelenco"/>
        <w:numPr>
          <w:ilvl w:val="0"/>
          <w:numId w:val="14"/>
        </w:numPr>
        <w:spacing w:after="0" w:line="240" w:lineRule="auto"/>
        <w:rPr>
          <w:del w:author="Ludovico Di Federico" w:date="2019-01-17T10:38:00.9263991" w:id="1546687569"/>
        </w:rPr>
        <w:pPrChange w:author="Ludovico Di Federico" w:date="2019-01-17T10:31:58.7794871" w:id="1213">
          <w:pPr>
            <w:pStyle w:val="Paragrafoelenco"/>
            <w:numPr>
              <w:numId w:val="33"/>
            </w:numPr>
            <w:tabs>
              <w:tab w:val="num" w:pos="360"/>
              <w:tab w:val="num" w:pos="720"/>
            </w:tabs>
            <w:spacing w:after="0" w:line="240" w:lineRule="auto"/>
            <w:ind w:hanging="720"/>
          </w:pPr>
        </w:pPrChange>
        <w:rPr>
          <w:lang w:val="it-IT"/>
          <w:rPrChange w:author="Ludovico Di Federico" w:date="2019-01-17T10:30:58.5446795" w:id="175227409">
            <w:rPr/>
          </w:rPrChange>
        </w:rPr>
      </w:pPr>
      <w:r w:rsidRPr="00634BB8">
        <w:rPr>
          <w:rFonts w:ascii="Times New Roman" w:hAnsi="Times New Roman"/>
          <w:b w:val="1"/>
          <w:bCs w:val="1"/>
          <w:lang w:val="it-IT"/>
          <w:rPrChange w:author="Lorenzo Salvi" w:date="2019-01-07T14:27:00Z" w:id="1214">
            <w:rPr>
              <w:rFonts w:ascii="Times New Roman" w:hAnsi="Times New Roman"/>
              <w:b/>
              <w:bCs/>
            </w:rPr>
          </w:rPrChange>
        </w:rPr>
        <w:t xml:space="preserve">DATABASE: </w:t>
      </w:r>
      <w:r w:rsidRPr="00634BB8">
        <w:rPr>
          <w:rFonts w:ascii="Times New Roman" w:hAnsi="Times New Roman"/>
          <w:lang w:val="it-IT"/>
          <w:rPrChange w:author="Lorenzo Salvi" w:date="2019-01-07T14:27:00Z" w:id="2005427108">
            <w:rPr>
              <w:rFonts w:ascii="Times New Roman" w:hAnsi="Times New Roman"/>
            </w:rPr>
          </w:rPrChange>
        </w:rPr>
        <w:t xml:space="preserve">Rappresenta la classe </w:t>
      </w:r>
      <w:ins w:author="Ludovico Di Federico" w:date="2019-01-17T10:31:58.7794871" w:id="567264466">
        <w:r w:rsidRPr="00634BB8" w:rsidR="75E76002">
          <w:rPr>
            <w:rFonts w:ascii="Times New Roman" w:hAnsi="Times New Roman"/>
            <w:lang w:val="it-IT"/>
            <w:rPrChange w:author="Lorenzo Salvi" w:date="2019-01-07T14:27:00Z" w:id="737828226">
              <w:rPr>
                <w:rFonts w:ascii="Times New Roman" w:hAnsi="Times New Roman"/>
              </w:rPr>
            </w:rPrChange>
          </w:rPr>
          <w:t xml:space="preserve">situata nel file </w:t>
        </w:r>
        <w:r w:rsidRPr="76602435" w:rsidR="75E76002">
          <w:rPr>
            <w:rFonts w:ascii="Times New Roman" w:hAnsi="Times New Roman"/>
            <w:i w:val="1"/>
            <w:iCs w:val="1"/>
            <w:lang w:val="it-IT"/>
            <w:rPrChange w:author="Ludovico Di Federico" w:date="2019-01-17T11:03:32.8406755" w:id="1327370485">
              <w:rPr>
                <w:rFonts w:ascii="Times New Roman" w:hAnsi="Times New Roman"/>
              </w:rPr>
            </w:rPrChange>
          </w:rPr>
          <w:t xml:space="preserve">Database.java</w:t>
        </w:r>
      </w:ins>
      <w:ins w:author="Ludovico Di Federico" w:date="2019-01-17T10:32:59.6252066" w:id="790044254">
        <w:r w:rsidRPr="76602435" w:rsidR="6A817F8B">
          <w:rPr>
            <w:rFonts w:ascii="Times New Roman" w:hAnsi="Times New Roman"/>
            <w:i w:val="1"/>
            <w:iCs w:val="1"/>
            <w:lang w:val="it-IT"/>
            <w:rPrChange w:author="Ludovico Di Federico" w:date="2019-01-17T11:03:32.8406755" w:id="604590548">
              <w:rPr>
                <w:rFonts w:ascii="Times New Roman" w:hAnsi="Times New Roman"/>
              </w:rPr>
            </w:rPrChange>
          </w:rPr>
          <w:t xml:space="preserve"> </w:t>
        </w:r>
      </w:ins>
      <w:ins w:author="Ludovico Di Federico" w:date="2019-01-17T10:31:58.7794871" w:id="642192766">
        <w:r w:rsidRPr="75E76002" w:rsidR="75E76002">
          <w:rPr>
            <w:rFonts w:ascii="Times New Roman" w:hAnsi="Times New Roman"/>
            <w:lang w:val="it-IT"/>
            <w:rPrChange w:author="Ludovico Di Federico" w:date="2019-01-17T10:31:58.7794871" w:id="1592462551">
              <w:rPr/>
            </w:rPrChange>
          </w:rPr>
          <w:t xml:space="preserve">presente nel </w:t>
        </w:r>
      </w:ins>
      <w:ins w:author="Ludovico Di Federico" w:date="2019-01-17T10:32:59.6252066" w:id="600122068">
        <w:r w:rsidRPr="75E76002" w:rsidR="6A817F8B">
          <w:rPr>
            <w:rFonts w:ascii="Times New Roman" w:hAnsi="Times New Roman"/>
            <w:lang w:val="it-IT"/>
            <w:rPrChange w:author="Ludovico Di Federico" w:date="2019-01-17T10:31:58.7794871" w:id="323814085">
              <w:rPr/>
            </w:rPrChange>
          </w:rPr>
          <w:t xml:space="preserve">package </w:t>
        </w:r>
      </w:ins>
      <w:ins w:author="Ludovico Di Federico" w:date="2019-01-17T10:31:58.7794871" w:id="726399405">
        <w:r w:rsidRPr="76602435" w:rsidR="75E76002">
          <w:rPr>
            <w:rFonts w:ascii="Times New Roman" w:hAnsi="Times New Roman"/>
            <w:i w:val="1"/>
            <w:iCs w:val="1"/>
            <w:lang w:val="it-IT"/>
            <w:rPrChange w:author="Ludovico Di Federico" w:date="2019-01-17T11:03:32.8406755" w:id="186400057">
              <w:rPr/>
            </w:rPrChange>
          </w:rPr>
          <w:t>Model.DB</w:t>
        </w:r>
      </w:ins>
      <w:ins w:author="Ludovico Di Federico" w:date="2019-01-17T10:31:58.7794871" w:id="120569930">
        <w:r w:rsidRPr="00634BB8" w:rsidR="75E76002">
          <w:rPr>
            <w:rFonts w:ascii="Times New Roman" w:hAnsi="Times New Roman"/>
            <w:lang w:val="it-IT"/>
            <w:rPrChange w:author="Lorenzo Salvi" w:date="2019-01-07T14:27:00Z" w:id="1566841947">
              <w:rPr>
                <w:rFonts w:ascii="Times New Roman" w:hAnsi="Times New Roman"/>
              </w:rPr>
            </w:rPrChange>
          </w:rPr>
          <w:t xml:space="preserve"> </w:t>
        </w:r>
      </w:ins>
      <w:r w:rsidRPr="00634BB8">
        <w:rPr>
          <w:rFonts w:ascii="Times New Roman" w:hAnsi="Times New Roman"/>
          <w:lang w:val="it-IT"/>
          <w:rPrChange w:author="Lorenzo Salvi" w:date="2019-01-07T14:27:00Z" w:id="866463189">
            <w:rPr>
              <w:rFonts w:ascii="Times New Roman" w:hAnsi="Times New Roman"/>
            </w:rPr>
          </w:rPrChange>
        </w:rPr>
        <w:t xml:space="preserve">che permette </w:t>
      </w:r>
      <w:r w:rsidRPr="00634BB8">
        <w:rPr>
          <w:rFonts w:ascii="Times New Roman" w:hAnsi="Times New Roman"/>
          <w:lang w:val="it-IT"/>
          <w:rPrChange w:author="Lorenzo Salvi" w:date="2019-01-07T14:27:00Z" w:id="1215">
            <w:rPr>
              <w:rFonts w:ascii="Times New Roman" w:hAnsi="Times New Roman"/>
            </w:rPr>
          </w:rPrChange>
        </w:rPr>
        <w:t xml:space="preserve">lo storage dei dati, infatti sono presenti metodi come </w:t>
      </w:r>
      <w:r w:rsidRPr="76602435">
        <w:rPr>
          <w:rFonts w:ascii="Times New Roman" w:hAnsi="Times New Roman"/>
          <w:b w:val="1"/>
          <w:bCs w:val="1"/>
          <w:i w:val="1"/>
          <w:iCs w:val="1"/>
          <w:lang w:val="it-IT"/>
          <w:rPrChange w:author="Ludovico Di Federico" w:date="2019-01-17T11:03:32.8406755" w:id="1216">
            <w:rPr>
              <w:rFonts w:ascii="Times New Roman" w:hAnsi="Times New Roman"/>
              <w:b/>
              <w:bCs/>
              <w:i/>
              <w:iCs/>
            </w:rPr>
          </w:rPrChange>
        </w:rPr>
        <w:t>Connect(</w:t>
      </w:r>
      <w:r w:rsidRPr="76602435">
        <w:rPr>
          <w:rFonts w:ascii="Times New Roman" w:hAnsi="Times New Roman"/>
          <w:b w:val="1"/>
          <w:bCs w:val="1"/>
          <w:i w:val="1"/>
          <w:iCs w:val="1"/>
          <w:lang w:val="it-IT"/>
          <w:rPrChange w:author="Ludovico Di Federico" w:date="2019-01-17T11:03:32.8406755" w:id="1217">
            <w:rPr>
              <w:rFonts w:ascii="Times New Roman" w:hAnsi="Times New Roman"/>
              <w:b/>
              <w:bCs/>
              <w:i/>
              <w:iCs/>
            </w:rPr>
          </w:rPrChange>
        </w:rPr>
        <w:t xml:space="preserve">) </w:t>
      </w:r>
      <w:r w:rsidRPr="00634BB8">
        <w:rPr>
          <w:rFonts w:ascii="Times New Roman" w:hAnsi="Times New Roman"/>
          <w:lang w:val="it-IT"/>
          <w:rPrChange w:author="Lorenzo Salvi" w:date="2019-01-07T14:27:00Z" w:id="1693453404">
            <w:rPr>
              <w:rFonts w:ascii="Times New Roman" w:hAnsi="Times New Roman"/>
            </w:rPr>
          </w:rPrChange>
        </w:rPr>
        <w:t>con l’obiettivo di instaurare una connessione tra il database e il programma in Java</w:t>
      </w:r>
      <w:ins w:author="Ludovico Di Federico" w:date="2019-01-17T10:31:58.7794871" w:id="890986930">
        <w:r w:rsidRPr="00634BB8" w:rsidR="75E76002">
          <w:rPr>
            <w:rFonts w:ascii="Times New Roman" w:hAnsi="Times New Roman"/>
            <w:lang w:val="it-IT"/>
            <w:rPrChange w:author="Lorenzo Salvi" w:date="2019-01-07T14:27:00Z" w:id="992240022">
              <w:rPr>
                <w:rFonts w:ascii="Times New Roman" w:hAnsi="Times New Roman"/>
              </w:rPr>
            </w:rPrChange>
          </w:rPr>
          <w:t>;</w:t>
        </w:r>
      </w:ins>
    </w:p>
    <w:p xmlns:wp14="http://schemas.microsoft.com/office/word/2010/wordml" w:rsidRPr="00634BB8" w:rsidR="00D54DDA" w:rsidP="6991577E" w:rsidRDefault="00D54DDA" w14:paraId="211001E9" wp14:textId="6387B364">
      <w:pPr>
        <w:pStyle w:val="Paragrafoelenco"/>
        <w:numPr>
          <w:ilvl w:val="0"/>
          <w:numId w:val="14"/>
        </w:numPr>
        <w:spacing w:after="0" w:line="240" w:lineRule="auto"/>
        <w:ind/>
        <w:rPr>
          <w:lang w:val="it-IT"/>
          <w:rPrChange w:author="Ludovico Di Federico" w:date="2019-01-17T10:32:59.6252066" w:id="476199129">
            <w:rPr/>
          </w:rPrChange>
        </w:rPr>
        <w:pPrChange w:author="Ludovico Di Federico" w:date="2019-01-17T10:38:00.9263991" w:id="1220">
          <w:pPr>
            <w:pStyle w:val="Paragrafoelenco"/>
            <w:numPr>
              <w:numId w:val="33"/>
            </w:numPr>
            <w:tabs>
              <w:tab w:val="num" w:pos="360"/>
              <w:tab w:val="num" w:pos="720"/>
            </w:tabs>
            <w:spacing w:after="0" w:line="240" w:lineRule="auto"/>
            <w:ind w:hanging="720"/>
          </w:pPr>
        </w:pPrChange>
      </w:pPr>
    </w:p>
    <w:p xmlns:wp14="http://schemas.microsoft.com/office/word/2010/wordml" w:rsidRPr="00634BB8" w:rsidR="00D54DDA" w:rsidDel="672281E7" w:rsidP="2D5DF5DC" w:rsidRDefault="00D54DDA" w14:paraId="56385CF6" wp14:textId="7C62DC96">
      <w:pPr>
        <w:pStyle w:val="Paragrafoelenco"/>
        <w:numPr>
          <w:ilvl w:val="0"/>
          <w:numId w:val="14"/>
        </w:numPr>
        <w:spacing w:after="0" w:line="240" w:lineRule="auto"/>
        <w:rPr>
          <w:del w:author="Ludovico Di Federico" w:date="2019-01-17T10:45:28.3712834" w:id="890125012"/>
          <w:lang w:val="it-IT"/>
          <w:rPrChange w:author="Ludovico Di Federico" w:date="2019-01-17T10:44:28.2209711" w:id="1627981003">
            <w:rPr/>
          </w:rPrChange>
        </w:rPr>
        <w:pPrChange w:author="Ludovico Di Federico" w:date="2019-01-17T10:44:28.2209711" w:id="1220">
          <w:pPr>
            <w:pStyle w:val="Paragrafoelenco"/>
            <w:numPr>
              <w:numId w:val="33"/>
            </w:numPr>
            <w:tabs>
              <w:tab w:val="num" w:pos="360"/>
              <w:tab w:val="num" w:pos="720"/>
            </w:tabs>
            <w:spacing w:after="0" w:line="240" w:lineRule="auto"/>
            <w:ind w:hanging="720"/>
          </w:pPr>
        </w:pPrChange>
      </w:pPr>
      <w:r w:rsidRPr="00634BB8">
        <w:rPr>
          <w:rFonts w:ascii="Times New Roman" w:hAnsi="Times New Roman" w:eastAsia="Hiragino Sans W3"/>
          <w:b w:val="1"/>
          <w:bCs w:val="1"/>
          <w:lang w:val="it-IT"/>
          <w:rPrChange w:author="Lorenzo Salvi" w:date="2019-01-07T14:27:00Z" w:id="1221">
            <w:rPr>
              <w:rFonts w:ascii="Times New Roman" w:hAnsi="Times New Roman" w:eastAsia="Hiragino Sans W3"/>
              <w:b/>
              <w:bCs/>
            </w:rPr>
          </w:rPrChange>
        </w:rPr>
        <w:t>GESTOREADMINCONTROLLER</w:t>
      </w:r>
      <w:r w:rsidRPr="00634BB8">
        <w:rPr>
          <w:rFonts w:ascii="Times New Roman" w:hAnsi="Times New Roman" w:eastAsia="Hiragino Sans W3"/>
          <w:lang w:val="it-IT"/>
          <w:rPrChange w:author="Lorenzo Salvi" w:date="2019-01-07T14:27:00Z" w:id="1222">
            <w:rPr>
              <w:rFonts w:ascii="Times New Roman" w:hAnsi="Times New Roman" w:eastAsia="Hiragino Sans W3"/>
            </w:rPr>
          </w:rPrChange>
        </w:rPr>
        <w:t xml:space="preserve">: </w:t>
      </w:r>
      <w:r w:rsidRPr="00634BB8">
        <w:rPr>
          <w:rFonts w:ascii="Times New Roman" w:hAnsi="Times New Roman" w:eastAsia="Hiragino Sans W3"/>
          <w:lang w:val="it-IT"/>
          <w:rPrChange w:author="Lorenzo Salvi" w:date="2019-01-07T14:27:00Z" w:id="1223">
            <w:rPr>
              <w:rFonts w:ascii="Times New Roman" w:hAnsi="Times New Roman" w:eastAsia="Hiragino Sans W3"/>
            </w:rPr>
          </w:rPrChange>
        </w:rPr>
        <w:t>E’</w:t>
      </w:r>
      <w:r w:rsidRPr="00634BB8">
        <w:rPr>
          <w:rFonts w:ascii="Times New Roman" w:hAnsi="Times New Roman" w:eastAsia="Hiragino Sans W3"/>
          <w:lang w:val="it-IT"/>
          <w:rPrChange w:author="Lorenzo Salvi" w:date="2019-01-07T14:27:00Z" w:id="1224">
            <w:rPr>
              <w:rFonts w:ascii="Times New Roman" w:hAnsi="Times New Roman" w:eastAsia="Hiragino Sans W3"/>
            </w:rPr>
          </w:rPrChange>
        </w:rPr>
        <w:t xml:space="preserve"> una classe presente nel file </w:t>
      </w:r>
      <w:r w:rsidRPr="76602435">
        <w:rPr>
          <w:rFonts w:ascii="Times New Roman" w:hAnsi="Times New Roman" w:eastAsia="Hiragino Sans W3"/>
          <w:i w:val="1"/>
          <w:iCs w:val="1"/>
          <w:lang w:val="it-IT"/>
          <w:rPrChange w:author="Ludovico Di Federico" w:date="2019-01-17T11:03:32.8406755" w:id="1865031655">
            <w:rPr>
              <w:rFonts w:ascii="Times New Roman" w:hAnsi="Times New Roman" w:eastAsia="Hiragino Sans W3"/>
              <w:i/>
              <w:iCs/>
            </w:rPr>
          </w:rPrChange>
        </w:rPr>
        <w:t xml:space="preserve">GestoreAdminController</w:t>
      </w:r>
      <w:r w:rsidRPr="76602435">
        <w:rPr>
          <w:rFonts w:ascii="Times New Roman" w:hAnsi="Times New Roman" w:eastAsia="Hiragino Sans W3"/>
          <w:i w:val="1"/>
          <w:iCs w:val="1"/>
          <w:lang w:val="it-IT"/>
          <w:rPrChange w:author="Ludovico Di Federico" w:date="2019-01-17T11:03:32.8406755" w:id="1225">
            <w:rPr>
              <w:rFonts w:ascii="Times New Roman" w:hAnsi="Times New Roman" w:eastAsia="Hiragino Sans W3"/>
              <w:i/>
              <w:iCs/>
            </w:rPr>
          </w:rPrChange>
        </w:rPr>
        <w:t xml:space="preserve">.java </w:t>
      </w:r>
      <w:r w:rsidRPr="00634BB8">
        <w:rPr>
          <w:rFonts w:ascii="Times New Roman" w:hAnsi="Times New Roman" w:eastAsia="Hiragino Sans W3"/>
          <w:lang w:val="it-IT"/>
          <w:rPrChange w:author="Lorenzo Salvi" w:date="2019-01-07T14:27:00Z" w:id="1226">
            <w:rPr>
              <w:rFonts w:ascii="Times New Roman" w:hAnsi="Times New Roman" w:eastAsia="Hiragino Sans W3"/>
            </w:rPr>
          </w:rPrChange>
        </w:rPr>
        <w:t>nel package</w:t>
      </w:r>
      <w:r w:rsidRPr="76602435">
        <w:rPr>
          <w:rFonts w:ascii="Times New Roman" w:hAnsi="Times New Roman" w:eastAsia="Hiragino Sans W3"/>
          <w:i w:val="1"/>
          <w:iCs w:val="1"/>
          <w:lang w:val="it-IT"/>
          <w:rPrChange w:author="Ludovico Di Federico" w:date="2019-01-17T11:03:32.8406755" w:id="1227">
            <w:rPr>
              <w:rFonts w:ascii="Times New Roman" w:hAnsi="Times New Roman" w:eastAsia="Hiragino Sans W3"/>
              <w:i/>
              <w:iCs/>
            </w:rPr>
          </w:rPrChange>
        </w:rPr>
        <w:t xml:space="preserve"> Controller</w:t>
      </w:r>
      <w:r w:rsidRPr="00634BB8">
        <w:rPr>
          <w:rFonts w:ascii="Times New Roman" w:hAnsi="Times New Roman" w:eastAsia="Hiragino Sans W3"/>
          <w:lang w:val="it-IT"/>
          <w:rPrChange w:author="Lorenzo Salvi" w:date="2019-01-07T14:27:00Z" w:id="1838524373">
            <w:rPr>
              <w:rFonts w:ascii="Times New Roman" w:hAnsi="Times New Roman" w:eastAsia="Hiragino Sans W3"/>
            </w:rPr>
          </w:rPrChange>
        </w:rPr>
        <w:t xml:space="preserve"> che permette di </w:t>
      </w:r>
      <w:ins w:author="Ludovico Di Federico" w:date="2019-01-17T10:34:00.4788825" w:id="1589939205">
        <w:r w:rsidRPr="00634BB8" w:rsidR="703E6FB1">
          <w:rPr>
            <w:rFonts w:ascii="Times New Roman" w:hAnsi="Times New Roman" w:eastAsia="Hiragino Sans W3"/>
            <w:lang w:val="it-IT"/>
            <w:rPrChange w:author="Lorenzo Salvi" w:date="2019-01-07T14:27:00Z" w:id="1709521349">
              <w:rPr>
                <w:rFonts w:ascii="Times New Roman" w:hAnsi="Times New Roman" w:eastAsia="Hiragino Sans W3"/>
              </w:rPr>
            </w:rPrChange>
          </w:rPr>
          <w:t xml:space="preserve">interfacciare le chiamate</w:t>
        </w:r>
      </w:ins>
      <w:del w:author="Ludovico Di Federico" w:date="2019-01-17T10:34:00.4788825" w:id="133176832">
        <w:r w:rsidRPr="00634BB8" w:rsidDel="703E6FB1">
          <w:rPr>
            <w:rFonts w:ascii="Times New Roman" w:hAnsi="Times New Roman" w:eastAsia="Hiragino Sans W3"/>
            <w:lang w:val="it-IT"/>
            <w:rPrChange w:author="Lorenzo Salvi" w:date="2019-01-07T14:27:00Z" w:id="30312256">
              <w:rPr>
                <w:rFonts w:ascii="Times New Roman" w:hAnsi="Times New Roman" w:eastAsia="Hiragino Sans W3"/>
              </w:rPr>
            </w:rPrChange>
          </w:rPr>
          <w:delText xml:space="preserve">modificare</w:delText>
        </w:r>
      </w:del>
      <w:ins w:author="Ludovico Di Federico" w:date="2019-01-17T10:35:00.9480644" w:id="607923360">
        <w:r w:rsidRPr="3C8A5904" w:rsidR="3C8A5904">
          <w:rPr>
            <w:rFonts w:ascii="Times New Roman" w:hAnsi="Times New Roman" w:eastAsia="Hiragino Sans W3"/>
            <w:lang w:val="it-IT"/>
            <w:rPrChange w:author="Ludovico Di Federico" w:date="2019-01-17T10:35:00.9480644" w:id="748284441">
              <w:rPr/>
            </w:rPrChange>
          </w:rPr>
          <w:t xml:space="preserve"> dei metodi effettuate d</w:t>
        </w:r>
      </w:ins>
      <w:ins w:author="Ludovico Di Federico" w:date="2019-01-17T10:39:01.3993423" w:id="1191602296">
        <w:r w:rsidRPr="3C8A5904" w:rsidR="6109F95A">
          <w:rPr>
            <w:rFonts w:ascii="Times New Roman" w:hAnsi="Times New Roman" w:eastAsia="Hiragino Sans W3"/>
            <w:lang w:val="it-IT"/>
            <w:rPrChange w:author="Ludovico Di Federico" w:date="2019-01-17T10:35:00.9480644" w:id="1053907561">
              <w:rPr/>
            </w:rPrChange>
          </w:rPr>
          <w:t xml:space="preserve">a</w:t>
        </w:r>
      </w:ins>
      <w:ins w:author="Ludovico Di Federico" w:date="2019-01-17T10:35:00.9480644" w:id="1042440602">
        <w:r w:rsidRPr="3C8A5904" w:rsidR="3C8A5904">
          <w:rPr>
            <w:rFonts w:ascii="Times New Roman" w:hAnsi="Times New Roman" w:eastAsia="Hiragino Sans W3"/>
            <w:lang w:val="it-IT"/>
            <w:rPrChange w:author="Ludovico Di Federico" w:date="2019-01-17T10:35:00.9480644" w:id="179779344">
              <w:rPr/>
            </w:rPrChange>
          </w:rPr>
          <w:t xml:space="preserve">ll</w:t>
        </w:r>
      </w:ins>
      <w:ins w:author="Ludovico Di Federico" w:date="2019-01-17T10:39:01.3993423" w:id="649382359">
        <w:r w:rsidRPr="3C8A5904" w:rsidR="6109F95A">
          <w:rPr>
            <w:rFonts w:ascii="Times New Roman" w:hAnsi="Times New Roman" w:eastAsia="Hiragino Sans W3"/>
            <w:lang w:val="it-IT"/>
            <w:rPrChange w:author="Ludovico Di Federico" w:date="2019-01-17T10:35:00.9480644" w:id="1588548701">
              <w:rPr/>
            </w:rPrChange>
          </w:rPr>
          <w:t xml:space="preserve">a</w:t>
        </w:r>
      </w:ins>
      <w:ins w:author="Ludovico Di Federico" w:date="2019-01-17T10:35:00.9480644" w:id="690590391">
        <w:r w:rsidRPr="3C8A5904" w:rsidR="3C8A5904">
          <w:rPr>
            <w:rFonts w:ascii="Times New Roman" w:hAnsi="Times New Roman" w:eastAsia="Hiragino Sans W3"/>
            <w:lang w:val="it-IT"/>
            <w:rPrChange w:author="Ludovico Di Federico" w:date="2019-01-17T10:35:00.9480644" w:id="689359749">
              <w:rPr/>
            </w:rPrChange>
          </w:rPr>
          <w:t xml:space="preserve"> </w:t>
        </w:r>
      </w:ins>
      <w:ins w:author="Ludovico Di Federico" w:date="2019-01-17T10:35:00.9480644" w:id="1490843572">
        <w:r w:rsidRPr="3C8A5904" w:rsidR="3C8A5904">
          <w:rPr>
            <w:rFonts w:ascii="Times New Roman" w:hAnsi="Times New Roman" w:eastAsia="Hiragino Sans W3"/>
            <w:lang w:val="it-IT"/>
            <w:rPrChange w:author="Ludovico Di Federico" w:date="2019-01-17T10:35:00.9480644" w:id="666959870">
              <w:rPr/>
            </w:rPrChange>
          </w:rPr>
          <w:t>View</w:t>
        </w:r>
      </w:ins>
      <w:ins w:author="Ludovico Di Federico" w:date="2019-01-17T10:35:00.9480644" w:id="1293875532">
        <w:r w:rsidRPr="3C8A5904" w:rsidR="3C8A5904">
          <w:rPr>
            <w:rFonts w:ascii="Times New Roman" w:hAnsi="Times New Roman" w:eastAsia="Hiragino Sans W3"/>
            <w:lang w:val="it-IT"/>
            <w:rPrChange w:author="Ludovico Di Federico" w:date="2019-01-17T10:35:00.9480644" w:id="21199997">
              <w:rPr/>
            </w:rPrChange>
          </w:rPr>
          <w:t xml:space="preserve"> </w:t>
        </w:r>
        <w:r w:rsidRPr="3C8A5904" w:rsidR="3C8A5904">
          <w:rPr>
            <w:rFonts w:ascii="Times New Roman" w:hAnsi="Times New Roman" w:eastAsia="Hiragino Sans W3"/>
            <w:lang w:val="it-IT"/>
            <w:rPrChange w:author="Ludovico Di Federico" w:date="2019-01-17T10:35:00.9480644" w:id="640369375">
              <w:rPr/>
            </w:rPrChange>
          </w:rPr>
          <w:t xml:space="preserve">mediante</w:t>
        </w:r>
      </w:ins>
      <w:ins w:author="Lorenzo Salvi" w:date="2019-01-17T10:37:01.3089806" w:id="2007199642">
        <w:r w:rsidRPr="3C8A5904" w:rsidR="03D06C5E">
          <w:rPr>
            <w:rFonts w:ascii="Times New Roman" w:hAnsi="Times New Roman" w:eastAsia="Hiragino Sans W3"/>
            <w:lang w:val="it-IT"/>
            <w:rPrChange w:author="Ludovico Di Federico" w:date="2019-01-17T10:35:00.9480644" w:id="929131810">
              <w:rPr/>
            </w:rPrChange>
          </w:rPr>
          <w:t xml:space="preserve">, nello specifico, </w:t>
        </w:r>
      </w:ins>
      <w:ins w:author="Ludovico Di Federico" w:date="2019-01-17T10:39:01.3993423" w:id="1854567271">
        <w:r w:rsidRPr="3C8A5904" w:rsidR="6109F95A">
          <w:rPr>
            <w:rFonts w:ascii="Times New Roman" w:hAnsi="Times New Roman" w:eastAsia="Hiragino Sans W3"/>
            <w:lang w:val="it-IT"/>
            <w:rPrChange w:author="Ludovico Di Federico" w:date="2019-01-17T10:35:00.9480644" w:id="1486051811">
              <w:rPr/>
            </w:rPrChange>
          </w:rPr>
          <w:t xml:space="preserve">l’utilizzo del</w:t>
        </w:r>
      </w:ins>
      <w:ins w:author="Lorenzo Salvi" w:date="2019-01-17T10:37:01.3089806" w:id="1987472054">
        <w:r w:rsidRPr="3C8A5904" w:rsidR="03D06C5E">
          <w:rPr>
            <w:rFonts w:ascii="Times New Roman" w:hAnsi="Times New Roman" w:eastAsia="Hiragino Sans W3"/>
            <w:lang w:val="it-IT"/>
            <w:rPrChange w:author="Ludovico Di Federico" w:date="2019-01-17T10:35:00.9480644" w:id="1616171801">
              <w:rPr/>
            </w:rPrChange>
          </w:rPr>
          <w:t xml:space="preserve">la chiamata al </w:t>
        </w:r>
      </w:ins>
      <w:ins w:author="Ludovico Di Federico" w:date="2019-01-17T10:38:00.9263991" w:id="2128634440">
        <w:r w:rsidRPr="3C8A5904" w:rsidR="6991577E">
          <w:rPr>
            <w:rFonts w:ascii="Times New Roman" w:hAnsi="Times New Roman" w:eastAsia="Hiragino Sans W3"/>
            <w:lang w:val="it-IT"/>
            <w:rPrChange w:author="Ludovico Di Federico" w:date="2019-01-17T10:35:00.9480644" w:id="1323485878">
              <w:rPr/>
            </w:rPrChange>
          </w:rPr>
          <w:t xml:space="preserve">metodo, che avrà il suo</w:t>
        </w:r>
      </w:ins>
      <w:ins w:author="Ludovico Di Federico" w:date="2019-01-17T10:39:01.3993423" w:id="1872026878">
        <w:r w:rsidRPr="3C8A5904" w:rsidR="6109F95A">
          <w:rPr>
            <w:rFonts w:ascii="Times New Roman" w:hAnsi="Times New Roman" w:eastAsia="Hiragino Sans W3"/>
            <w:lang w:val="it-IT"/>
            <w:rPrChange w:author="Ludovico Di Federico" w:date="2019-01-17T10:35:00.9480644" w:id="464632257">
              <w:rPr/>
            </w:rPrChange>
          </w:rPr>
          <w:t xml:space="preserve"> stesso nome, e </w:t>
        </w:r>
      </w:ins>
      <w:ins w:author="Lorenzo Salvi" w:date="2019-01-17T10:39:34.030441" w:id="235431801">
        <w:r w:rsidRPr="3C8A5904" w:rsidR="6757F6EB">
          <w:rPr>
            <w:rFonts w:ascii="Times New Roman" w:hAnsi="Times New Roman" w:eastAsia="Hiragino Sans W3"/>
            <w:lang w:val="it-IT"/>
            <w:rPrChange w:author="Ludovico Di Federico" w:date="2019-01-17T10:35:00.9480644" w:id="1969625344">
              <w:rPr/>
            </w:rPrChange>
          </w:rPr>
          <w:t xml:space="preserve">che </w:t>
        </w:r>
      </w:ins>
      <w:ins w:author="Ludovico Di Federico" w:date="2019-01-17T10:39:01.3993423" w:id="654748206">
        <w:r w:rsidRPr="3C8A5904" w:rsidR="6109F95A">
          <w:rPr>
            <w:rFonts w:ascii="Times New Roman" w:hAnsi="Times New Roman" w:eastAsia="Hiragino Sans W3"/>
            <w:lang w:val="it-IT"/>
            <w:rPrChange w:author="Ludovico Di Federico" w:date="2019-01-17T10:35:00.9480644" w:id="222285258">
              <w:rPr/>
            </w:rPrChange>
          </w:rPr>
          <w:t xml:space="preserve">sarà </w:t>
        </w:r>
        <w:r w:rsidRPr="3C8A5904" w:rsidR="6109F95A">
          <w:rPr>
            <w:rFonts w:ascii="Times New Roman" w:hAnsi="Times New Roman" w:eastAsia="Hiragino Sans W3"/>
            <w:lang w:val="it-IT"/>
            <w:rPrChange w:author="Ludovico Di Federico" w:date="2019-01-17T10:35:00.9480644" w:id="1366300549">
              <w:rPr/>
            </w:rPrChange>
          </w:rPr>
          <w:t xml:space="preserve">presente nel </w:t>
        </w:r>
        <w:r w:rsidRPr="76602435" w:rsidR="6109F95A">
          <w:rPr>
            <w:rFonts w:ascii="Times New Roman" w:hAnsi="Times New Roman" w:eastAsia="Hiragino Sans W3"/>
            <w:i w:val="1"/>
            <w:iCs w:val="1"/>
            <w:lang w:val="it-IT"/>
            <w:rPrChange w:author="Ludovico Di Federico" w:date="2019-01-17T11:03:32.8406755" w:id="1284374113">
              <w:rPr/>
            </w:rPrChange>
          </w:rPr>
          <w:t xml:space="preserve">Model</w:t>
        </w:r>
      </w:ins>
      <w:ins w:author="Ludovico Di Federico" w:date="2019-01-17T10:45:28.3712834" w:id="2088110821">
        <w:r w:rsidRPr="76602435" w:rsidR="672281E7">
          <w:rPr>
            <w:rFonts w:ascii="Times New Roman" w:hAnsi="Times New Roman" w:eastAsia="Hiragino Sans W3"/>
            <w:i w:val="1"/>
            <w:iCs w:val="1"/>
            <w:lang w:val="it-IT"/>
            <w:rPrChange w:author="Ludovico Di Federico" w:date="2019-01-17T11:03:32.8406755" w:id="141133047">
              <w:rPr/>
            </w:rPrChange>
          </w:rPr>
          <w:t xml:space="preserve">.Components</w:t>
        </w:r>
        <w:r w:rsidRPr="76602435" w:rsidR="672281E7">
          <w:rPr>
            <w:rFonts w:ascii="Times New Roman" w:hAnsi="Times New Roman" w:eastAsia="Hiragino Sans W3"/>
            <w:i w:val="1"/>
            <w:iCs w:val="1"/>
            <w:lang w:val="it-IT"/>
            <w:rPrChange w:author="Ludovico Di Federico" w:date="2019-01-17T11:03:32.8406755" w:id="90013647">
              <w:rPr/>
            </w:rPrChange>
          </w:rPr>
          <w:t xml:space="preserve">;</w:t>
        </w:r>
      </w:ins>
      <w:del w:author="Ludovico Di Federico" w:date="2019-01-17T10:35:00.9480644" w:id="1650310058">
        <w:r w:rsidRPr="00634BB8" w:rsidDel="3C8A5904">
          <w:rPr>
            <w:rFonts w:ascii="Times New Roman" w:hAnsi="Times New Roman" w:eastAsia="Hiragino Sans W3"/>
            <w:lang w:val="it-IT"/>
            <w:rPrChange w:author="Lorenzo Salvi" w:date="2019-01-07T14:27:00Z" w:id="1883579206">
              <w:rPr>
                <w:rFonts w:ascii="Times New Roman" w:hAnsi="Times New Roman" w:eastAsia="Hiragino Sans W3"/>
              </w:rPr>
            </w:rPrChange>
          </w:rPr>
          <w:delText xml:space="preserve"> i dati presenti</w:delText>
        </w:r>
      </w:del>
      <w:del w:author="Lorenzo Salvi" w:date="2019-01-17T10:37:01.3089806" w:id="1437984991">
        <w:r w:rsidRPr="00634BB8" w:rsidDel="03D06C5E">
          <w:rPr>
            <w:rFonts w:ascii="Times New Roman" w:hAnsi="Times New Roman" w:eastAsia="Hiragino Sans W3"/>
            <w:lang w:val="it-IT"/>
            <w:rPrChange w:author="Lorenzo Salvi" w:date="2019-01-07T14:27:00Z" w:id="417440434">
              <w:rPr>
                <w:rFonts w:ascii="Times New Roman" w:hAnsi="Times New Roman" w:eastAsia="Hiragino Sans W3"/>
              </w:rPr>
            </w:rPrChange>
          </w:rPr>
          <w:delText xml:space="preserve"> nel</w:delText>
        </w:r>
        <w:r w:rsidRPr="00634BB8" w:rsidDel="03D06C5E">
          <w:rPr>
            <w:rFonts w:ascii="Times New Roman" w:hAnsi="Times New Roman" w:eastAsia="Hiragino Sans W3"/>
            <w:lang w:val="it-IT"/>
            <w:rPrChange w:author="Lorenzo Salvi" w:date="2019-01-07T14:27:00Z" w:id="1228">
              <w:rPr>
                <w:rFonts w:ascii="Times New Roman" w:hAnsi="Times New Roman" w:eastAsia="Hiragino Sans W3"/>
              </w:rPr>
            </w:rPrChange>
          </w:rPr>
          <w:delText xml:space="preserve"> </w:delText>
        </w:r>
        <w:r w:rsidRPr="32C645D1" w:rsidDel="03D06C5E">
          <w:rPr>
            <w:rFonts w:ascii="Times New Roman" w:hAnsi="Times New Roman" w:eastAsia="Hiragino Sans W3"/>
            <w:i w:val="1"/>
            <w:iCs w:val="1"/>
            <w:lang w:val="it-IT"/>
            <w:rPrChange w:author="Lorenzo Salvi" w:date="2019-01-17T10:36:00.7264185" w:id="1229">
              <w:rPr>
                <w:rFonts w:ascii="Times New Roman" w:hAnsi="Times New Roman" w:eastAsia="Hiragino Sans W3"/>
                <w:i/>
                <w:iCs/>
              </w:rPr>
            </w:rPrChange>
          </w:rPr>
          <w:delText>Model</w:delText>
        </w:r>
        <w:r w:rsidRPr="00634BB8" w:rsidDel="03D06C5E">
          <w:rPr>
            <w:rFonts w:ascii="Times New Roman" w:hAnsi="Times New Roman" w:eastAsia="Hiragino Sans W3"/>
            <w:lang w:val="it-IT"/>
            <w:rPrChange w:author="Lorenzo Salvi" w:date="2019-01-07T14:27:00Z" w:id="1230">
              <w:rPr>
                <w:rFonts w:ascii="Times New Roman" w:hAnsi="Times New Roman" w:eastAsia="Hiragino Sans W3"/>
              </w:rPr>
            </w:rPrChange>
          </w:rPr>
          <w:delText xml:space="preserve"> nello specifico in Admin, Gestore e Risposta;</w:delText>
        </w:r>
      </w:del>
    </w:p>
    <w:p xmlns:wp14="http://schemas.microsoft.com/office/word/2010/wordml" w:rsidRPr="00634BB8" w:rsidR="00D54DDA" w:rsidP="672281E7" w:rsidRDefault="00D54DDA" w14:paraId="7533E5F7" wp14:textId="78DE9DB3">
      <w:pPr>
        <w:pStyle w:val="Paragrafoelenco"/>
        <w:numPr>
          <w:ilvl w:val="0"/>
          <w:numId w:val="14"/>
        </w:numPr>
        <w:spacing w:after="0" w:line="240" w:lineRule="auto"/>
        <w:ind/>
        <w:rPr>
          <w:lang w:val="it-IT"/>
          <w:rPrChange w:author="Ludovico Di Federico" w:date="2019-01-17T10:45:28.3712834" w:id="1231">
            <w:rPr>
              <w:rFonts w:eastAsia="Hiragino Sans W3"/>
              <w:i/>
              <w:iCs/>
            </w:rPr>
          </w:rPrChange>
        </w:rPr>
        <w:pPrChange w:author="Ludovico Di Federico" w:date="2019-01-17T10:45:28.3712834" w:id="1697985959">
          <w:pPr>
            <w:ind w:left="360"/>
          </w:pPr>
        </w:pPrChange>
      </w:pPr>
      <w:del w:author="Ludovico Di Federico" w:date="2019-01-17T10:45:28.3712834" w:id="1282615677">
        <w:r w:rsidRPr="00634BB8" w:rsidDel="672281E7">
          <w:rPr>
            <w:rFonts w:eastAsia="Hiragino Sans W3"/>
            <w:b/>
            <w:bCs/>
            <w:lang w:val="it-IT"/>
            <w:rPrChange w:author="Lorenzo Salvi" w:date="2019-01-07T14:25:00Z" w:id="1232">
              <w:rPr>
                <w:rFonts w:eastAsia="Hiragino Sans W3"/>
                <w:b/>
                <w:bCs/>
              </w:rPr>
            </w:rPrChange>
          </w:rPr>
          <w:delText>N.B</w:delText>
        </w:r>
        <w:r w:rsidRPr="00634BB8" w:rsidDel="672281E7">
          <w:rPr>
            <w:rFonts w:eastAsia="Hiragino Sans W3"/>
            <w:lang w:val="it-IT"/>
            <w:rPrChange w:author="Lorenzo Salvi" w:date="2019-01-07T14:25:00Z" w:id="1233">
              <w:rPr>
                <w:rFonts w:eastAsia="Hiragino Sans W3"/>
              </w:rPr>
            </w:rPrChange>
          </w:rPr>
          <w:delText xml:space="preserve">.: </w:delText>
        </w:r>
        <w:r w:rsidRPr="00634BB8" w:rsidDel="672281E7">
          <w:rPr>
            <w:rFonts w:eastAsia="Hiragino Sans W3"/>
            <w:i/>
            <w:iCs/>
            <w:lang w:val="it-IT"/>
            <w:rPrChange w:author="Lorenzo Salvi" w:date="2019-01-07T14:25:00Z" w:id="1234">
              <w:rPr>
                <w:rFonts w:eastAsia="Hiragino Sans W3"/>
                <w:i/>
                <w:iCs/>
              </w:rPr>
            </w:rPrChange>
          </w:rPr>
          <w:delText>Le classi 5), 6), 8) e 9) rappresentano delle classi importanti per permettere la buona riuscita della messaggistica tra il Gestore dei Sensori e l’Admin.</w:delText>
        </w:r>
      </w:del>
    </w:p>
    <w:p xmlns:wp14="http://schemas.microsoft.com/office/word/2010/wordml" w:rsidRPr="00634BB8" w:rsidR="00D54DDA" w:rsidDel="672281E7" w:rsidRDefault="00D54DDA" w14:paraId="364F2924" wp14:textId="77777777">
      <w:pPr>
        <w:pStyle w:val="Paragrafoelenco"/>
        <w:numPr>
          <w:ilvl w:val="0"/>
          <w:numId w:val="14"/>
        </w:numPr>
        <w:spacing w:after="0" w:line="240" w:lineRule="auto"/>
        <w:rPr>
          <w:del w:author="Ludovico Di Federico" w:date="2019-01-17T10:45:28.3712834" w:id="1425499446"/>
          <w:b w:val="1"/>
          <w:bCs w:val="1"/>
          <w:lang w:val="it-IT"/>
          <w:rPrChange w:author="Lorenzo Salvi" w:date="2019-01-07T14:27:00Z" w:id="1235">
            <w:rPr>
              <w:b/>
              <w:bCs/>
            </w:rPr>
          </w:rPrChange>
        </w:rPr>
        <w:pPrChange w:author="tony" w:date="2019-01-07T11:28:00Z" w:id="1236">
          <w:pPr>
            <w:pStyle w:val="Paragrafoelenco"/>
            <w:numPr>
              <w:numId w:val="33"/>
            </w:numPr>
            <w:tabs>
              <w:tab w:val="num" w:pos="360"/>
              <w:tab w:val="num" w:pos="720"/>
            </w:tabs>
            <w:spacing w:after="0" w:line="240" w:lineRule="auto"/>
            <w:ind w:hanging="720"/>
          </w:pPr>
        </w:pPrChange>
      </w:pPr>
      <w:r w:rsidRPr="00634BB8">
        <w:rPr>
          <w:rFonts w:ascii="Times New Roman" w:hAnsi="Times New Roman"/>
          <w:b w:val="1"/>
          <w:bCs w:val="1"/>
          <w:lang w:val="it-IT"/>
          <w:rPrChange w:author="Lorenzo Salvi" w:date="2019-01-07T14:27:00Z" w:id="866327377">
            <w:rPr>
              <w:rFonts w:ascii="Times New Roman" w:hAnsi="Times New Roman"/>
              <w:b/>
              <w:bCs/>
            </w:rPr>
          </w:rPrChange>
        </w:rPr>
        <w:t>GESTORESENSOR</w:t>
      </w:r>
      <w:ins w:author="Ludovico Di Federico" w:date="2019-01-17T10:46:28.4505254" w:id="986053374">
        <w:r w:rsidRPr="00634BB8" w:rsidR="5E2C96B4">
          <w:rPr>
            <w:rFonts w:ascii="Times New Roman" w:hAnsi="Times New Roman"/>
            <w:b w:val="1"/>
            <w:bCs w:val="1"/>
            <w:lang w:val="it-IT"/>
            <w:rPrChange w:author="Lorenzo Salvi" w:date="2019-01-07T14:27:00Z" w:id="175897021">
              <w:rPr>
                <w:rFonts w:ascii="Times New Roman" w:hAnsi="Times New Roman"/>
                <w:b/>
                <w:bCs/>
              </w:rPr>
            </w:rPrChange>
          </w:rPr>
          <w:t>I</w:t>
        </w:r>
      </w:ins>
      <w:del w:author="Ludovico Di Federico" w:date="2019-01-17T10:46:28.4505254" w:id="2145805222">
        <w:r w:rsidRPr="00634BB8" w:rsidDel="5E2C96B4">
          <w:rPr>
            <w:rFonts w:ascii="Times New Roman" w:hAnsi="Times New Roman"/>
            <w:b w:val="1"/>
            <w:bCs w:val="1"/>
            <w:lang w:val="it-IT"/>
            <w:rPrChange w:author="Lorenzo Salvi" w:date="2019-01-07T14:27:00Z" w:id="1356817719">
              <w:rPr>
                <w:rFonts w:ascii="Times New Roman" w:hAnsi="Times New Roman"/>
                <w:b/>
                <w:bCs/>
              </w:rPr>
            </w:rPrChange>
          </w:rPr>
          <w:delText>E</w:delText>
        </w:r>
      </w:del>
      <w:r w:rsidRPr="00634BB8">
        <w:rPr>
          <w:rFonts w:ascii="Times New Roman" w:hAnsi="Times New Roman"/>
          <w:b w:val="1"/>
          <w:bCs w:val="1"/>
          <w:lang w:val="it-IT"/>
          <w:rPrChange w:author="Lorenzo Salvi" w:date="2019-01-07T14:27:00Z" w:id="1237">
            <w:rPr>
              <w:rFonts w:ascii="Times New Roman" w:hAnsi="Times New Roman"/>
              <w:b/>
              <w:bCs/>
            </w:rPr>
          </w:rPrChange>
        </w:rPr>
        <w:t>CONTROLLER</w:t>
      </w:r>
      <w:r w:rsidRPr="00634BB8">
        <w:rPr>
          <w:rFonts w:ascii="Times New Roman" w:hAnsi="Times New Roman"/>
          <w:lang w:val="it-IT"/>
          <w:rPrChange w:author="Lorenzo Salvi" w:date="2019-01-07T14:27:00Z" w:id="1238">
            <w:rPr>
              <w:rFonts w:ascii="Times New Roman" w:hAnsi="Times New Roman"/>
            </w:rPr>
          </w:rPrChange>
        </w:rPr>
        <w:t xml:space="preserve">: </w:t>
      </w:r>
      <w:ins w:author="Ludovico Di Federico" w:date="2019-01-17T10:45:28.3712834" w:id="1289835291">
        <w:r w:rsidRPr="672281E7" w:rsidR="672281E7">
          <w:rPr>
            <w:rFonts w:ascii="Times New Roman" w:hAnsi="Times New Roman" w:eastAsia="Hiragino Sans W3"/>
            <w:lang w:val="it-IT"/>
            <w:rPrChange w:author="Ludovico Di Federico" w:date="2019-01-17T10:45:28.3712834" w:id="1204768252">
              <w:rPr/>
            </w:rPrChange>
          </w:rPr>
          <w:t>E’</w:t>
        </w:r>
      </w:ins>
      <w:ins w:author="Ludovico Di Federico" w:date="2019-01-17T10:45:28.3712834" w:id="1688134040">
        <w:r w:rsidRPr="672281E7" w:rsidR="672281E7">
          <w:rPr>
            <w:rFonts w:ascii="Times New Roman" w:hAnsi="Times New Roman" w:eastAsia="Hiragino Sans W3"/>
            <w:lang w:val="it-IT"/>
            <w:rPrChange w:author="Ludovico Di Federico" w:date="2019-01-17T10:45:28.3712834" w:id="190820563">
              <w:rPr/>
            </w:rPrChange>
          </w:rPr>
          <w:t xml:space="preserve"> una classe presente nel file </w:t>
        </w:r>
        <w:r w:rsidRPr="76602435" w:rsidR="672281E7">
          <w:rPr>
            <w:rFonts w:ascii="Times New Roman" w:hAnsi="Times New Roman" w:eastAsia="Hiragino Sans W3"/>
            <w:i w:val="1"/>
            <w:iCs w:val="1"/>
            <w:lang w:val="it-IT"/>
            <w:rPrChange w:author="Ludovico Di Federico" w:date="2019-01-17T11:03:32.8406755" w:id="1896992651">
              <w:rPr/>
            </w:rPrChange>
          </w:rPr>
          <w:t xml:space="preserve">Gestore</w:t>
        </w:r>
      </w:ins>
      <w:ins w:author="Ludovico Di Federico" w:date="2019-01-17T10:46:28.4505254" w:id="1240843352">
        <w:r w:rsidRPr="76602435" w:rsidR="5E2C96B4">
          <w:rPr>
            <w:rFonts w:ascii="Times New Roman" w:hAnsi="Times New Roman" w:eastAsia="Hiragino Sans W3"/>
            <w:i w:val="1"/>
            <w:iCs w:val="1"/>
            <w:lang w:val="it-IT"/>
            <w:rPrChange w:author="Ludovico Di Federico" w:date="2019-01-17T11:03:32.8406755" w:id="531622751">
              <w:rPr/>
            </w:rPrChange>
          </w:rPr>
          <w:t xml:space="preserve">Sensori</w:t>
        </w:r>
      </w:ins>
      <w:ins w:author="Ludovico Di Federico" w:date="2019-01-17T10:45:28.3712834" w:id="980548235">
        <w:r w:rsidRPr="76602435" w:rsidR="672281E7">
          <w:rPr>
            <w:rFonts w:ascii="Times New Roman" w:hAnsi="Times New Roman" w:eastAsia="Hiragino Sans W3"/>
            <w:i w:val="1"/>
            <w:iCs w:val="1"/>
            <w:lang w:val="it-IT"/>
            <w:rPrChange w:author="Ludovico Di Federico" w:date="2019-01-17T11:03:32.8406755" w:id="1363952524">
              <w:rPr/>
            </w:rPrChange>
          </w:rPr>
          <w:t xml:space="preserve">Controller</w:t>
        </w:r>
        <w:r w:rsidRPr="76602435" w:rsidR="672281E7">
          <w:rPr>
            <w:rFonts w:ascii="Times New Roman" w:hAnsi="Times New Roman" w:eastAsia="Hiragino Sans W3"/>
            <w:i w:val="1"/>
            <w:iCs w:val="1"/>
            <w:lang w:val="it-IT"/>
            <w:rPrChange w:author="Ludovico Di Federico" w:date="2019-01-17T11:03:32.8406755" w:id="37665578">
              <w:rPr/>
            </w:rPrChange>
          </w:rPr>
          <w:t xml:space="preserve">.java </w:t>
        </w:r>
        <w:r w:rsidRPr="672281E7" w:rsidR="672281E7">
          <w:rPr>
            <w:rFonts w:ascii="Times New Roman" w:hAnsi="Times New Roman" w:eastAsia="Hiragino Sans W3"/>
            <w:lang w:val="it-IT"/>
            <w:rPrChange w:author="Ludovico Di Federico" w:date="2019-01-17T10:45:28.3712834" w:id="254375962">
              <w:rPr/>
            </w:rPrChange>
          </w:rPr>
          <w:t>nel package</w:t>
        </w:r>
        <w:r w:rsidRPr="76602435" w:rsidR="672281E7">
          <w:rPr>
            <w:rFonts w:ascii="Times New Roman" w:hAnsi="Times New Roman" w:eastAsia="Hiragino Sans W3"/>
            <w:i w:val="1"/>
            <w:iCs w:val="1"/>
            <w:lang w:val="it-IT"/>
            <w:rPrChange w:author="Ludovico Di Federico" w:date="2019-01-17T11:03:32.8406755" w:id="1648126675">
              <w:rPr/>
            </w:rPrChange>
          </w:rPr>
          <w:t xml:space="preserve"> Controller</w:t>
        </w:r>
        <w:r w:rsidRPr="672281E7" w:rsidR="672281E7">
          <w:rPr>
            <w:rFonts w:ascii="Times New Roman" w:hAnsi="Times New Roman" w:eastAsia="Hiragino Sans W3"/>
            <w:lang w:val="it-IT"/>
            <w:rPrChange w:author="Ludovico Di Federico" w:date="2019-01-17T10:45:28.3712834" w:id="84899899">
              <w:rPr/>
            </w:rPrChange>
          </w:rPr>
          <w:t xml:space="preserve"> che permette di interfacciare le chiamate dei metodi effettuate dalla </w:t>
        </w:r>
      </w:ins>
      <w:ins w:author="Ludovico Di Federico" w:date="2019-01-17T10:45:28.3712834" w:id="1665263979">
        <w:r w:rsidRPr="672281E7" w:rsidR="672281E7">
          <w:rPr>
            <w:rFonts w:ascii="Times New Roman" w:hAnsi="Times New Roman" w:eastAsia="Hiragino Sans W3"/>
            <w:lang w:val="it-IT"/>
            <w:rPrChange w:author="Ludovico Di Federico" w:date="2019-01-17T10:45:28.3712834" w:id="1293431308">
              <w:rPr/>
            </w:rPrChange>
          </w:rPr>
          <w:t>View</w:t>
        </w:r>
      </w:ins>
      <w:ins w:author="Ludovico Di Federico" w:date="2019-01-17T10:45:28.3712834" w:id="947183421">
        <w:r w:rsidRPr="672281E7" w:rsidR="672281E7">
          <w:rPr>
            <w:rFonts w:ascii="Times New Roman" w:hAnsi="Times New Roman" w:eastAsia="Hiragino Sans W3"/>
            <w:lang w:val="it-IT"/>
            <w:rPrChange w:author="Ludovico Di Federico" w:date="2019-01-17T10:45:28.3712834" w:id="1511191533">
              <w:rPr/>
            </w:rPrChange>
          </w:rPr>
          <w:t xml:space="preserve"> mediante, nello specifico, l’utilizzo della chiamata al metodo, che avrà il suo stesso nome, e che sarà presente nel </w:t>
        </w:r>
        <w:r w:rsidRPr="76602435" w:rsidR="672281E7">
          <w:rPr>
            <w:rFonts w:ascii="Times New Roman" w:hAnsi="Times New Roman" w:eastAsia="Hiragino Sans W3"/>
            <w:i w:val="1"/>
            <w:iCs w:val="1"/>
            <w:lang w:val="it-IT"/>
            <w:rPrChange w:author="Ludovico Di Federico" w:date="2019-01-17T11:03:32.8406755" w:id="994304067">
              <w:rPr/>
            </w:rPrChange>
          </w:rPr>
          <w:t>Model.Components</w:t>
        </w:r>
        <w:r w:rsidRPr="76602435" w:rsidR="672281E7">
          <w:rPr>
            <w:rFonts w:ascii="Times New Roman" w:hAnsi="Times New Roman" w:eastAsia="Hiragino Sans W3"/>
            <w:i w:val="1"/>
            <w:iCs w:val="1"/>
            <w:lang w:val="it-IT"/>
            <w:rPrChange w:author="Ludovico Di Federico" w:date="2019-01-17T11:03:32.8406755" w:id="709985169">
              <w:rPr/>
            </w:rPrChange>
          </w:rPr>
          <w:t>;</w:t>
        </w:r>
      </w:ins>
      <w:del w:author="Ludovico Di Federico" w:date="2019-01-17T10:45:28.3712834" w:id="1615295611">
        <w:r w:rsidRPr="00634BB8" w:rsidDel="672281E7">
          <w:rPr>
            <w:rFonts w:ascii="Times New Roman" w:hAnsi="Times New Roman"/>
            <w:lang w:val="it-IT"/>
            <w:rPrChange w:author="Lorenzo Salvi" w:date="2019-01-07T14:27:00Z" w:id="1239">
              <w:rPr>
                <w:rFonts w:ascii="Times New Roman" w:hAnsi="Times New Roman"/>
              </w:rPr>
            </w:rPrChange>
          </w:rPr>
          <w:delText>E’</w:delText>
        </w:r>
        <w:r w:rsidRPr="00634BB8" w:rsidDel="672281E7">
          <w:rPr>
            <w:rFonts w:ascii="Times New Roman" w:hAnsi="Times New Roman"/>
            <w:lang w:val="it-IT"/>
            <w:rPrChange w:author="Lorenzo Salvi" w:date="2019-01-07T14:27:00Z" w:id="1240">
              <w:rPr>
                <w:rFonts w:ascii="Times New Roman" w:hAnsi="Times New Roman"/>
              </w:rPr>
            </w:rPrChange>
          </w:rPr>
          <w:delText xml:space="preserve"> una classe presente nel file </w:delText>
        </w:r>
        <w:r w:rsidRPr="6991577E" w:rsidDel="672281E7">
          <w:rPr>
            <w:rFonts w:ascii="Times New Roman" w:hAnsi="Times New Roman"/>
            <w:i w:val="1"/>
            <w:iCs w:val="1"/>
            <w:lang w:val="it-IT"/>
            <w:rPrChange w:author="Ludovico Di Federico" w:date="2019-01-17T10:38:00.9263991" w:id="1241">
              <w:rPr>
                <w:rFonts w:ascii="Times New Roman" w:hAnsi="Times New Roman"/>
                <w:i/>
                <w:iCs/>
              </w:rPr>
            </w:rPrChange>
          </w:rPr>
          <w:delText>GestoreSensoreController.java</w:delText>
        </w:r>
        <w:r w:rsidRPr="00634BB8" w:rsidDel="672281E7">
          <w:rPr>
            <w:rFonts w:ascii="Times New Roman" w:hAnsi="Times New Roman"/>
            <w:lang w:val="it-IT"/>
            <w:rPrChange w:author="Lorenzo Salvi" w:date="2019-01-07T14:27:00Z" w:id="1242">
              <w:rPr>
                <w:rFonts w:ascii="Times New Roman" w:hAnsi="Times New Roman"/>
              </w:rPr>
            </w:rPrChange>
          </w:rPr>
          <w:delText xml:space="preserve"> nel package</w:delText>
        </w:r>
        <w:r w:rsidRPr="6991577E" w:rsidDel="672281E7">
          <w:rPr>
            <w:rFonts w:ascii="Times New Roman" w:hAnsi="Times New Roman"/>
            <w:i w:val="1"/>
            <w:iCs w:val="1"/>
            <w:lang w:val="it-IT"/>
            <w:rPrChange w:author="Ludovico Di Federico" w:date="2019-01-17T10:38:00.9263991" w:id="1243">
              <w:rPr>
                <w:rFonts w:ascii="Times New Roman" w:hAnsi="Times New Roman"/>
                <w:i/>
                <w:iCs/>
              </w:rPr>
            </w:rPrChange>
          </w:rPr>
          <w:delText xml:space="preserve"> Controller</w:delText>
        </w:r>
        <w:r w:rsidRPr="00634BB8" w:rsidDel="672281E7">
          <w:rPr>
            <w:rFonts w:ascii="Times New Roman" w:hAnsi="Times New Roman"/>
            <w:lang w:val="it-IT"/>
            <w:rPrChange w:author="Lorenzo Salvi" w:date="2019-01-07T14:27:00Z" w:id="1244">
              <w:rPr>
                <w:rFonts w:ascii="Times New Roman" w:hAnsi="Times New Roman"/>
              </w:rPr>
            </w:rPrChange>
          </w:rPr>
          <w:delText xml:space="preserve"> che permette di modificare i dati presenti nel </w:delText>
        </w:r>
        <w:r w:rsidRPr="6991577E" w:rsidDel="672281E7">
          <w:rPr>
            <w:rFonts w:ascii="Times New Roman" w:hAnsi="Times New Roman"/>
            <w:i w:val="1"/>
            <w:iCs w:val="1"/>
            <w:lang w:val="it-IT"/>
            <w:rPrChange w:author="Ludovico Di Federico" w:date="2019-01-17T10:38:00.9263991" w:id="1245">
              <w:rPr>
                <w:rFonts w:ascii="Times New Roman" w:hAnsi="Times New Roman"/>
                <w:i/>
                <w:iCs/>
              </w:rPr>
            </w:rPrChange>
          </w:rPr>
          <w:delText>Model</w:delText>
        </w:r>
        <w:r w:rsidRPr="00634BB8" w:rsidDel="672281E7">
          <w:rPr>
            <w:rFonts w:ascii="Times New Roman" w:hAnsi="Times New Roman"/>
            <w:lang w:val="it-IT"/>
            <w:rPrChange w:author="Lorenzo Salvi" w:date="2019-01-07T14:27:00Z" w:id="1246">
              <w:rPr>
                <w:rFonts w:ascii="Times New Roman" w:hAnsi="Times New Roman"/>
              </w:rPr>
            </w:rPrChange>
          </w:rPr>
          <w:delText xml:space="preserve"> nello specifico in segnale, sensore e ticket;</w:delText>
        </w:r>
      </w:del>
    </w:p>
    <w:p w:rsidR="672281E7" w:rsidP="5E2C96B4" w:rsidRDefault="672281E7" w14:paraId="3F142D90" w14:textId="57575000">
      <w:pPr>
        <w:pStyle w:val="Paragrafoelenco"/>
        <w:numPr>
          <w:ilvl w:val="0"/>
          <w:numId w:val="14"/>
        </w:numPr>
        <w:spacing w:after="0" w:line="240" w:lineRule="auto"/>
        <w:rPr>
          <w:sz w:val="22"/>
          <w:szCs w:val="22"/>
          <w:lang w:val="it-IT"/>
          <w:rPrChange w:author="Ludovico Di Federico" w:date="2019-01-17T10:46:28.4505254" w:id="313907799">
            <w:rPr/>
          </w:rPrChange>
        </w:rPr>
        <w:pPrChange w:author="Ludovico Di Federico" w:date="2019-01-17T10:46:28.4505254" w:id="918636363">
          <w:pPr/>
        </w:pPrChange>
      </w:pPr>
    </w:p>
    <w:p xmlns:wp14="http://schemas.microsoft.com/office/word/2010/wordml" w:rsidRPr="00634BB8" w:rsidR="00D54DDA" w:rsidRDefault="00D54DDA" w14:paraId="3AA528FE" wp14:textId="77777777">
      <w:pPr>
        <w:pStyle w:val="Paragrafoelenco"/>
        <w:numPr>
          <w:ilvl w:val="0"/>
          <w:numId w:val="14"/>
        </w:numPr>
        <w:spacing w:after="0" w:line="240" w:lineRule="auto"/>
        <w:rPr>
          <w:b w:val="1"/>
          <w:bCs w:val="1"/>
          <w:lang w:val="it-IT"/>
          <w:rPrChange w:author="Lorenzo Salvi" w:date="2019-01-07T14:27:00Z" w:id="1247">
            <w:rPr>
              <w:b/>
              <w:bCs/>
            </w:rPr>
          </w:rPrChange>
        </w:rPr>
        <w:pPrChange w:author="tony" w:date="2019-01-07T11:28:00Z" w:id="1248">
          <w:pPr>
            <w:pStyle w:val="Paragrafoelenco"/>
            <w:numPr>
              <w:numId w:val="33"/>
            </w:numPr>
            <w:tabs>
              <w:tab w:val="num" w:pos="360"/>
              <w:tab w:val="num" w:pos="720"/>
            </w:tabs>
            <w:spacing w:after="0" w:line="240" w:lineRule="auto"/>
            <w:ind w:hanging="720"/>
          </w:pPr>
        </w:pPrChange>
      </w:pPr>
      <w:r w:rsidRPr="00634BB8">
        <w:rPr>
          <w:rFonts w:ascii="Times New Roman" w:hAnsi="Times New Roman"/>
          <w:b w:val="1"/>
          <w:bCs w:val="1"/>
          <w:lang w:val="it-IT"/>
          <w:rPrChange w:author="Lorenzo Salvi" w:date="2019-01-07T14:27:00Z" w:id="1249">
            <w:rPr>
              <w:rFonts w:ascii="Times New Roman" w:hAnsi="Times New Roman"/>
              <w:b/>
              <w:bCs/>
            </w:rPr>
          </w:rPrChange>
        </w:rPr>
        <w:t xml:space="preserve">LOGINCONTROLLER: </w:t>
      </w:r>
      <w:r w:rsidRPr="00634BB8">
        <w:rPr>
          <w:rFonts w:ascii="Times New Roman" w:hAnsi="Times New Roman"/>
          <w:lang w:val="it-IT"/>
          <w:rPrChange w:author="Lorenzo Salvi" w:date="2019-01-07T14:27:00Z" w:id="1250">
            <w:rPr>
              <w:rFonts w:ascii="Times New Roman" w:hAnsi="Times New Roman"/>
            </w:rPr>
          </w:rPrChange>
        </w:rPr>
        <w:t>E’</w:t>
      </w:r>
      <w:r w:rsidRPr="00634BB8">
        <w:rPr>
          <w:rFonts w:ascii="Times New Roman" w:hAnsi="Times New Roman"/>
          <w:lang w:val="it-IT"/>
          <w:rPrChange w:author="Lorenzo Salvi" w:date="2019-01-07T14:27:00Z" w:id="1251">
            <w:rPr>
              <w:rFonts w:ascii="Times New Roman" w:hAnsi="Times New Roman"/>
            </w:rPr>
          </w:rPrChange>
        </w:rPr>
        <w:t xml:space="preserve"> una classe presente nel file </w:t>
      </w:r>
      <w:r w:rsidRPr="76602435">
        <w:rPr>
          <w:rFonts w:ascii="Times New Roman" w:hAnsi="Times New Roman"/>
          <w:i w:val="1"/>
          <w:iCs w:val="1"/>
          <w:lang w:val="it-IT"/>
          <w:rPrChange w:author="Ludovico Di Federico" w:date="2019-01-17T11:03:32.8406755" w:id="1252">
            <w:rPr>
              <w:rFonts w:ascii="Times New Roman" w:hAnsi="Times New Roman"/>
              <w:i/>
              <w:iCs/>
            </w:rPr>
          </w:rPrChange>
        </w:rPr>
        <w:t>LoginController.java</w:t>
      </w:r>
      <w:r w:rsidRPr="00634BB8">
        <w:rPr>
          <w:rFonts w:ascii="Times New Roman" w:hAnsi="Times New Roman"/>
          <w:lang w:val="it-IT"/>
          <w:rPrChange w:author="Lorenzo Salvi" w:date="2019-01-07T14:27:00Z" w:id="1253">
            <w:rPr>
              <w:rFonts w:ascii="Times New Roman" w:hAnsi="Times New Roman"/>
            </w:rPr>
          </w:rPrChange>
        </w:rPr>
        <w:t xml:space="preserve"> nel package </w:t>
      </w:r>
      <w:r w:rsidRPr="76602435">
        <w:rPr>
          <w:rFonts w:ascii="Times New Roman" w:hAnsi="Times New Roman"/>
          <w:i w:val="1"/>
          <w:iCs w:val="1"/>
          <w:lang w:val="it-IT"/>
          <w:rPrChange w:author="Ludovico Di Federico" w:date="2019-01-17T11:03:32.8406755" w:id="1254">
            <w:rPr>
              <w:rFonts w:ascii="Times New Roman" w:hAnsi="Times New Roman"/>
              <w:i/>
              <w:iCs/>
            </w:rPr>
          </w:rPrChange>
        </w:rPr>
        <w:t>Controller</w:t>
      </w:r>
      <w:r w:rsidRPr="00634BB8">
        <w:rPr>
          <w:rFonts w:ascii="Times New Roman" w:hAnsi="Times New Roman"/>
          <w:lang w:val="it-IT"/>
          <w:rPrChange w:author="Lorenzo Salvi" w:date="2019-01-07T14:27:00Z" w:id="1255">
            <w:rPr>
              <w:rFonts w:ascii="Times New Roman" w:hAnsi="Times New Roman"/>
            </w:rPr>
          </w:rPrChange>
        </w:rPr>
        <w:t xml:space="preserve"> che permette di leggere i dati passati dalla login nel</w:t>
      </w:r>
      <w:r w:rsidRPr="76602435">
        <w:rPr>
          <w:rFonts w:ascii="Times New Roman" w:hAnsi="Times New Roman"/>
          <w:i w:val="1"/>
          <w:iCs w:val="1"/>
          <w:lang w:val="it-IT"/>
          <w:rPrChange w:author="Ludovico Di Federico" w:date="2019-01-17T11:03:32.8406755" w:id="1256">
            <w:rPr>
              <w:rFonts w:ascii="Times New Roman" w:hAnsi="Times New Roman"/>
              <w:i/>
              <w:iCs/>
            </w:rPr>
          </w:rPrChange>
        </w:rPr>
        <w:t xml:space="preserve"> Model </w:t>
      </w:r>
      <w:r w:rsidRPr="00634BB8">
        <w:rPr>
          <w:rFonts w:ascii="Times New Roman" w:hAnsi="Times New Roman"/>
          <w:lang w:val="it-IT"/>
          <w:rPrChange w:author="Lorenzo Salvi" w:date="2019-01-07T14:27:00Z" w:id="1257">
            <w:rPr>
              <w:rFonts w:ascii="Times New Roman" w:hAnsi="Times New Roman"/>
            </w:rPr>
          </w:rPrChange>
        </w:rPr>
        <w:t>e restituire una stringa contenente</w:t>
      </w:r>
      <w:r w:rsidRPr="76602435">
        <w:rPr>
          <w:rFonts w:ascii="Times New Roman" w:hAnsi="Times New Roman"/>
          <w:i w:val="1"/>
          <w:iCs w:val="1"/>
          <w:lang w:val="it-IT"/>
          <w:rPrChange w:author="Ludovico Di Federico" w:date="2019-01-17T11:03:32.8406755" w:id="1258">
            <w:rPr>
              <w:rFonts w:ascii="Times New Roman" w:hAnsi="Times New Roman"/>
              <w:i/>
              <w:iCs/>
            </w:rPr>
          </w:rPrChange>
        </w:rPr>
        <w:t xml:space="preserve"> l’username e password</w:t>
      </w:r>
      <w:r w:rsidRPr="00634BB8">
        <w:rPr>
          <w:rFonts w:ascii="Times New Roman" w:hAnsi="Times New Roman"/>
          <w:lang w:val="it-IT"/>
          <w:rPrChange w:author="Lorenzo Salvi" w:date="2019-01-07T14:27:00Z" w:id="1259">
            <w:rPr>
              <w:rFonts w:ascii="Times New Roman" w:hAnsi="Times New Roman"/>
            </w:rPr>
          </w:rPrChange>
        </w:rPr>
        <w:t xml:space="preserve"> dell’utente che accede.</w:t>
      </w:r>
    </w:p>
    <w:p xmlns:wp14="http://schemas.microsoft.com/office/word/2010/wordml" w:rsidRPr="00634BB8" w:rsidR="00D54DDA" w:rsidP="494745F0" w:rsidRDefault="00D54DDA" w14:paraId="1DE32CB6" wp14:textId="69734A2A">
      <w:pPr>
        <w:pStyle w:val="Paragrafoelenco"/>
        <w:widowControl w:val="0"/>
        <w:numPr>
          <w:ilvl w:val="0"/>
          <w:numId w:val="14"/>
        </w:numPr>
        <w:autoSpaceDE w:val="0"/>
        <w:autoSpaceDN w:val="0"/>
        <w:adjustRightInd w:val="0"/>
        <w:spacing w:after="0" w:line="240" w:lineRule="auto"/>
        <w:rPr>
          <w:lang w:val="it-IT"/>
          <w:rPrChange w:author="Ludovico Di Federico" w:date="2019-01-17T10:49:28.6348556" w:id="1964928251">
            <w:rPr/>
          </w:rPrChange>
        </w:rPr>
        <w:pPrChange w:author="Ludovico Di Federico" w:date="2019-01-17T10:49:28.6348556" w:id="1261">
          <w:pPr>
            <w:pStyle w:val="Paragrafoelenco"/>
            <w:widowControl w:val="0"/>
            <w:numPr>
              <w:numId w:val="33"/>
            </w:numPr>
            <w:tabs>
              <w:tab w:val="num" w:pos="360"/>
              <w:tab w:val="num" w:pos="720"/>
            </w:tabs>
            <w:autoSpaceDE w:val="0"/>
            <w:autoSpaceDN w:val="0"/>
            <w:adjustRightInd w:val="0"/>
            <w:spacing w:after="0" w:line="240" w:lineRule="auto"/>
            <w:ind w:hanging="720"/>
          </w:pPr>
        </w:pPrChange>
      </w:pPr>
      <w:r w:rsidRPr="00634BB8">
        <w:rPr>
          <w:rFonts w:ascii="Times New Roman" w:hAnsi="Times New Roman"/>
          <w:b w:val="1"/>
          <w:bCs w:val="1"/>
          <w:lang w:val="it-IT"/>
          <w:rPrChange w:author="Lorenzo Salvi" w:date="2019-01-07T14:25:00Z" w:id="1262">
            <w:rPr>
              <w:rFonts w:ascii="Times New Roman" w:hAnsi="Times New Roman"/>
              <w:b/>
              <w:bCs/>
            </w:rPr>
          </w:rPrChange>
        </w:rPr>
        <w:t>GESTOREDATI</w:t>
      </w:r>
      <w:r w:rsidRPr="00634BB8">
        <w:rPr>
          <w:rFonts w:ascii="Times New Roman" w:hAnsi="Times New Roman"/>
          <w:lang w:val="it-IT"/>
          <w:rPrChange w:author="Lorenzo Salvi" w:date="2019-01-07T14:25:00Z" w:id="1263">
            <w:rPr>
              <w:rFonts w:ascii="Times New Roman" w:hAnsi="Times New Roman"/>
            </w:rPr>
          </w:rPrChange>
        </w:rPr>
        <w:t xml:space="preserve">: </w:t>
      </w:r>
      <w:r w:rsidRPr="00634BB8">
        <w:rPr>
          <w:rFonts w:ascii="Times New Roman" w:hAnsi="Times New Roman" w:eastAsia="Hiragino Sans W3"/>
          <w:lang w:val="it-IT"/>
          <w:rPrChange w:author="Lorenzo Salvi" w:date="2019-01-07T14:25:00Z" w:id="1264">
            <w:rPr>
              <w:rFonts w:ascii="Times New Roman" w:hAnsi="Times New Roman" w:eastAsia="Hiragino Sans W3"/>
            </w:rPr>
          </w:rPrChange>
        </w:rPr>
        <w:t>E’</w:t>
      </w:r>
      <w:r w:rsidRPr="00634BB8">
        <w:rPr>
          <w:rFonts w:ascii="Times New Roman" w:hAnsi="Times New Roman" w:eastAsia="Hiragino Sans W3"/>
          <w:lang w:val="it-IT"/>
          <w:rPrChange w:author="Lorenzo Salvi" w:date="2019-01-07T14:25:00Z" w:id="1265">
            <w:rPr>
              <w:rFonts w:ascii="Times New Roman" w:hAnsi="Times New Roman" w:eastAsia="Hiragino Sans W3"/>
            </w:rPr>
          </w:rPrChange>
        </w:rPr>
        <w:t xml:space="preserve"> una classe che implementa la classe </w:t>
      </w:r>
      <w:r w:rsidRPr="76602435">
        <w:rPr>
          <w:rFonts w:ascii="Times New Roman" w:hAnsi="Times New Roman" w:eastAsia="Hiragino Sans W3"/>
          <w:i w:val="1"/>
          <w:iCs w:val="1"/>
          <w:lang w:val="it-IT"/>
          <w:rPrChange w:author="Ludovico Di Federico" w:date="2019-01-17T11:03:32.8406755" w:id="1265096040">
            <w:rPr>
              <w:rFonts w:ascii="Times New Roman" w:hAnsi="Times New Roman" w:eastAsia="Hiragino Sans W3"/>
              <w:i/>
              <w:iCs/>
            </w:rPr>
          </w:rPrChange>
        </w:rPr>
        <w:t xml:space="preserve">GestoreDatiInterface</w:t>
      </w:r>
      <w:r w:rsidRPr="76602435">
        <w:rPr>
          <w:rFonts w:ascii="Times New Roman" w:hAnsi="Times New Roman" w:eastAsia="Hiragino Sans W3"/>
          <w:i w:val="1"/>
          <w:iCs w:val="1"/>
          <w:lang w:val="it-IT"/>
          <w:rPrChange w:author="Ludovico Di Federico" w:date="2019-01-17T11:03:32.8406755" w:id="1266">
            <w:rPr>
              <w:rFonts w:ascii="Times New Roman" w:hAnsi="Times New Roman" w:eastAsia="Hiragino Sans W3"/>
              <w:i/>
              <w:iCs/>
            </w:rPr>
          </w:rPrChange>
        </w:rPr>
        <w:t xml:space="preserve"> </w:t>
      </w:r>
      <w:r w:rsidRPr="00634BB8">
        <w:rPr>
          <w:rFonts w:ascii="Times New Roman" w:hAnsi="Times New Roman" w:eastAsia="Hiragino Sans W3"/>
          <w:lang w:val="it-IT"/>
          <w:rPrChange w:author="Lorenzo Salvi" w:date="2019-01-07T14:25:00Z" w:id="1267">
            <w:rPr>
              <w:rFonts w:ascii="Times New Roman" w:hAnsi="Times New Roman" w:eastAsia="Hiragino Sans W3"/>
            </w:rPr>
          </w:rPrChange>
        </w:rPr>
        <w:t xml:space="preserve">dove sono presenti le definizioni dei metodi riepilogati nel </w:t>
      </w:r>
      <w:r w:rsidRPr="76602435">
        <w:rPr>
          <w:rFonts w:ascii="Times New Roman" w:hAnsi="Times New Roman" w:eastAsia="Hiragino Sans W3"/>
          <w:i w:val="1"/>
          <w:iCs w:val="1"/>
          <w:lang w:val="it-IT"/>
          <w:rPrChange w:author="Ludovico Di Federico" w:date="2019-01-17T11:03:32.8406755" w:id="1268">
            <w:rPr>
              <w:rFonts w:ascii="Times New Roman" w:hAnsi="Times New Roman" w:eastAsia="Hiragino Sans W3"/>
              <w:i/>
              <w:iCs/>
            </w:rPr>
          </w:rPrChange>
        </w:rPr>
        <w:t>punto 12)</w:t>
      </w:r>
      <w:r w:rsidRPr="00634BB8">
        <w:rPr>
          <w:rFonts w:ascii="Times New Roman" w:hAnsi="Times New Roman" w:eastAsia="Hiragino Sans W3"/>
          <w:lang w:val="it-IT"/>
          <w:rPrChange w:author="Lorenzo Salvi" w:date="2019-01-07T14:25:00Z" w:id="829219912">
            <w:rPr>
              <w:rFonts w:ascii="Times New Roman" w:hAnsi="Times New Roman" w:eastAsia="Hiragino Sans W3"/>
            </w:rPr>
          </w:rPrChange>
        </w:rPr>
        <w:t xml:space="preserve">. </w:t>
      </w:r>
      <w:ins w:author="Ludovico Di Federico" w:date="2019-01-17T10:47:28.0752228" w:id="606615241">
        <w:r w:rsidRPr="00634BB8" w:rsidR="0E7A15E5">
          <w:rPr>
            <w:rFonts w:ascii="Times New Roman" w:hAnsi="Times New Roman" w:eastAsia="Hiragino Sans W3"/>
            <w:lang w:val="it-IT"/>
            <w:rPrChange w:author="Lorenzo Salvi" w:date="2019-01-07T14:25:00Z" w:id="1276586435">
              <w:rPr>
                <w:rFonts w:ascii="Times New Roman" w:hAnsi="Times New Roman" w:eastAsia="Hiragino Sans W3"/>
              </w:rPr>
            </w:rPrChange>
          </w:rPr>
          <w:t xml:space="preserve">E’</w:t>
        </w:r>
        <w:r w:rsidRPr="00634BB8" w:rsidR="0E7A15E5">
          <w:rPr>
            <w:rFonts w:ascii="Times New Roman" w:hAnsi="Times New Roman" w:eastAsia="Hiragino Sans W3"/>
            <w:lang w:val="it-IT"/>
            <w:rPrChange w:author="Lorenzo Salvi" w:date="2019-01-07T14:25:00Z" w:id="628761182">
              <w:rPr>
                <w:rFonts w:ascii="Times New Roman" w:hAnsi="Times New Roman" w:eastAsia="Hiragino Sans W3"/>
              </w:rPr>
            </w:rPrChange>
          </w:rPr>
          <w:t xml:space="preserve"> una classe molto importante dove è presente la logica </w:t>
        </w:r>
      </w:ins>
      <w:ins w:author="Ludovico Di Federico" w:date="2019-01-17T10:48:28.3092173" w:id="1834361193">
        <w:r w:rsidRPr="00634BB8" w:rsidR="6C885A6C">
          <w:rPr>
            <w:rFonts w:ascii="Times New Roman" w:hAnsi="Times New Roman" w:eastAsia="Hiragino Sans W3"/>
            <w:lang w:val="it-IT"/>
            <w:rPrChange w:author="Lorenzo Salvi" w:date="2019-01-07T14:25:00Z" w:id="389622959">
              <w:rPr>
                <w:rFonts w:ascii="Times New Roman" w:hAnsi="Times New Roman" w:eastAsia="Hiragino Sans W3"/>
              </w:rPr>
            </w:rPrChange>
          </w:rPr>
          <w:t xml:space="preserve">della modifica, restituzione ed aggiunta dei Sensori e dei Segnali</w:t>
        </w:r>
      </w:ins>
      <w:ins w:author="Ludovico Di Federico" w:date="2019-01-17T10:49:28.6348556" w:id="1536998776">
        <w:r w:rsidRPr="00634BB8" w:rsidR="494745F0">
          <w:rPr>
            <w:rFonts w:ascii="Times New Roman" w:hAnsi="Times New Roman" w:eastAsia="Hiragino Sans W3"/>
            <w:lang w:val="it-IT"/>
            <w:rPrChange w:author="Lorenzo Salvi" w:date="2019-01-07T14:25:00Z" w:id="538433310">
              <w:rPr>
                <w:rFonts w:ascii="Times New Roman" w:hAnsi="Times New Roman" w:eastAsia="Hiragino Sans W3"/>
              </w:rPr>
            </w:rPrChange>
          </w:rPr>
          <w:t xml:space="preserve"> ed infine, è presente la logica per il ripristino di un Sensore mediante il metodo </w:t>
        </w:r>
        <w:r w:rsidRPr="76602435" w:rsidR="494745F0">
          <w:rPr>
            <w:rFonts w:ascii="Times New Roman" w:hAnsi="Times New Roman" w:eastAsia="Hiragino Sans W3"/>
            <w:i w:val="1"/>
            <w:iCs w:val="1"/>
            <w:lang w:val="it-IT"/>
            <w:rPrChange w:author="Ludovico Di Federico" w:date="2019-01-17T11:03:32.8406755" w:id="803281621">
              <w:rPr>
                <w:rFonts w:ascii="Times New Roman" w:hAnsi="Times New Roman" w:eastAsia="Hiragino Sans W3"/>
              </w:rPr>
            </w:rPrChange>
          </w:rPr>
          <w:t xml:space="preserve">ripristino(</w:t>
        </w:r>
        <w:r w:rsidRPr="76602435" w:rsidR="494745F0">
          <w:rPr>
            <w:rFonts w:ascii="Times New Roman" w:hAnsi="Times New Roman" w:eastAsia="Hiragino Sans W3"/>
            <w:i w:val="1"/>
            <w:iCs w:val="1"/>
            <w:lang w:val="it-IT"/>
            <w:rPrChange w:author="Ludovico Di Federico" w:date="2019-01-17T11:03:32.8406755" w:id="662737121">
              <w:rPr>
                <w:rFonts w:ascii="Times New Roman" w:hAnsi="Times New Roman" w:eastAsia="Hiragino Sans W3"/>
              </w:rPr>
            </w:rPrChange>
          </w:rPr>
          <w:t xml:space="preserve">String</w:t>
        </w:r>
        <w:r w:rsidRPr="76602435" w:rsidR="494745F0">
          <w:rPr>
            <w:rFonts w:ascii="Times New Roman" w:hAnsi="Times New Roman" w:eastAsia="Hiragino Sans W3"/>
            <w:i w:val="1"/>
            <w:iCs w:val="1"/>
            <w:lang w:val="it-IT"/>
            <w:rPrChange w:author="Ludovico Di Federico" w:date="2019-01-17T11:03:32.8406755" w:id="548502250">
              <w:rPr>
                <w:rFonts w:ascii="Times New Roman" w:hAnsi="Times New Roman" w:eastAsia="Hiragino Sans W3"/>
              </w:rPr>
            </w:rPrChange>
          </w:rPr>
          <w:t xml:space="preserve">)</w:t>
        </w:r>
        <w:r w:rsidRPr="00634BB8" w:rsidR="494745F0">
          <w:rPr>
            <w:rFonts w:ascii="Times New Roman" w:hAnsi="Times New Roman" w:eastAsia="Hiragino Sans W3"/>
            <w:lang w:val="it-IT"/>
            <w:rPrChange w:author="Lorenzo Salvi" w:date="2019-01-07T14:25:00Z" w:id="1868086106">
              <w:rPr>
                <w:rFonts w:ascii="Times New Roman" w:hAnsi="Times New Roman" w:eastAsia="Hiragino Sans W3"/>
              </w:rPr>
            </w:rPrChange>
          </w:rPr>
          <w:t xml:space="preserve"> dove verrà passato come parametro l’Id del Sensore da ripristinare. </w:t>
        </w:r>
      </w:ins>
      <w:del w:author="Ludovico Di Federico" w:date="2019-01-17T10:47:28.0752228" w:id="1665481370">
        <w:r w:rsidRPr="00634BB8" w:rsidDel="0E7A15E5">
          <w:rPr>
            <w:rFonts w:ascii="Times New Roman" w:hAnsi="Times New Roman" w:eastAsia="Hiragino Sans W3"/>
            <w:lang w:val="it-IT"/>
            <w:rPrChange w:author="Lorenzo Salvi" w:date="2019-01-07T14:25:00Z" w:id="830780903">
              <w:rPr>
                <w:rFonts w:ascii="Times New Roman" w:hAnsi="Times New Roman" w:eastAsia="Hiragino Sans W3"/>
              </w:rPr>
            </w:rPrChange>
          </w:rPr>
          <w:delText>Sesnore</w:delText>
        </w:r>
        <w:r w:rsidRPr="00634BB8" w:rsidDel="0E7A15E5">
          <w:rPr>
            <w:rFonts w:ascii="Times New Roman" w:hAnsi="Times New Roman" w:eastAsia="Hiragino Sans W3"/>
            <w:lang w:val="it-IT"/>
            <w:rPrChange w:author="Lorenzo Salvi" w:date="2019-01-07T14:25:00Z" w:id="1269">
              <w:rPr>
                <w:rFonts w:ascii="Times New Roman" w:hAnsi="Times New Roman" w:eastAsia="Hiragino Sans W3"/>
              </w:rPr>
            </w:rPrChange>
          </w:rPr>
          <w:delText xml:space="preserve"> nel Database.</w:delText>
        </w:r>
      </w:del>
    </w:p>
    <w:p w:rsidR="4026F002" w:rsidP="68EDA02E" w:rsidRDefault="4026F002" w14:paraId="5847FAC8" w14:textId="768DED83">
      <w:pPr>
        <w:pStyle w:val="Paragrafoelenco"/>
        <w:numPr>
          <w:ilvl w:val="0"/>
          <w:numId w:val="14"/>
        </w:numPr>
        <w:spacing w:after="0" w:line="240" w:lineRule="auto"/>
        <w:rPr>
          <w:b w:val="1"/>
          <w:bCs w:val="1"/>
          <w:lang w:val="it-IT"/>
          <w:rPrChange w:author="Ludovico Di Federico" w:date="2019-01-17T10:52:28.966686" w:id="432384663">
            <w:rPr/>
          </w:rPrChange>
        </w:rPr>
        <w:pPrChange w:author="Ludovico Di Federico" w:date="2019-01-17T10:52:28.966686" w:id="1967056885">
          <w:pPr/>
        </w:pPrChange>
      </w:pPr>
      <w:ins w:author="Salvatore Salernitano" w:date="2019-01-16T15:36:41.1048804" w:id="2015065501">
        <w:r w:rsidRPr="777EBAED" w:rsidR="1D29F977">
          <w:rPr>
            <w:rFonts w:ascii="Times New Roman" w:hAnsi="Times New Roman" w:eastAsia="Times New Roman" w:cs="Times New Roman"/>
            <w:b w:val="1"/>
            <w:bCs w:val="1"/>
            <w:lang w:val="it-IT"/>
            <w:rPrChange w:author="Salvatore Salernitano" w:date="2019-01-16T15:38:42.0917211" w:id="732695462">
              <w:rPr/>
            </w:rPrChange>
          </w:rPr>
          <w:t>CREAZIONESENSOREBACKUP</w:t>
        </w:r>
      </w:ins>
      <w:ins w:author="Salvatore Salernitano" w:date="2019-01-16T15:38:42.0917211" w:id="1743078477">
        <w:r w:rsidRPr="777EBAED" w:rsidR="777EBAED">
          <w:rPr>
            <w:rFonts w:ascii="Times New Roman" w:hAnsi="Times New Roman" w:eastAsia="Times New Roman" w:cs="Times New Roman"/>
            <w:b w:val="1"/>
            <w:bCs w:val="1"/>
            <w:lang w:val="it-IT"/>
            <w:rPrChange w:author="Salvatore Salernitano" w:date="2019-01-16T15:38:42.0917211" w:id="1968733667">
              <w:rPr/>
            </w:rPrChange>
          </w:rPr>
          <w:t xml:space="preserve">: </w:t>
        </w:r>
      </w:ins>
      <w:ins w:author="Ludovico Di Federico" w:date="2019-01-17T10:50:28.1342308" w:id="878271911">
        <w:r w:rsidRPr="68EDA02E" w:rsidR="3B414ED1">
          <w:rPr>
            <w:rFonts w:ascii="Times New Roman" w:hAnsi="Times New Roman" w:eastAsia="Times New Roman" w:cs="Times New Roman"/>
            <w:b w:val="0"/>
            <w:bCs w:val="0"/>
            <w:lang w:val="it-IT"/>
            <w:rPrChange w:author="Ludovico Di Federico" w:date="2019-01-17T10:52:28.966686" w:id="1875275664">
              <w:rPr/>
            </w:rPrChange>
          </w:rPr>
          <w:t xml:space="preserve">E’</w:t>
        </w:r>
        <w:r w:rsidRPr="68EDA02E" w:rsidR="3B414ED1">
          <w:rPr>
            <w:rFonts w:ascii="Times New Roman" w:hAnsi="Times New Roman" w:eastAsia="Times New Roman" w:cs="Times New Roman"/>
            <w:b w:val="0"/>
            <w:bCs w:val="0"/>
            <w:lang w:val="it-IT"/>
            <w:rPrChange w:author="Ludovico Di Federico" w:date="2019-01-17T10:52:28.966686" w:id="1358026580">
              <w:rPr/>
            </w:rPrChange>
          </w:rPr>
          <w:t xml:space="preserve"> una classe che implementa la classe </w:t>
        </w:r>
        <w:r w:rsidRPr="68EDA02E" w:rsidR="3B414ED1">
          <w:rPr>
            <w:rFonts w:ascii="Times New Roman" w:hAnsi="Times New Roman" w:eastAsia="Times New Roman" w:cs="Times New Roman"/>
            <w:b w:val="0"/>
            <w:bCs w:val="0"/>
            <w:lang w:val="it-IT"/>
            <w:rPrChange w:author="Ludovico Di Federico" w:date="2019-01-17T10:52:28.966686" w:id="549352541">
              <w:rPr/>
            </w:rPrChange>
          </w:rPr>
          <w:t xml:space="preserve">JFrame</w:t>
        </w:r>
        <w:r w:rsidRPr="68EDA02E" w:rsidR="3B414ED1">
          <w:rPr>
            <w:rFonts w:ascii="Times New Roman" w:hAnsi="Times New Roman" w:eastAsia="Times New Roman" w:cs="Times New Roman"/>
            <w:b w:val="0"/>
            <w:bCs w:val="0"/>
            <w:lang w:val="it-IT"/>
            <w:rPrChange w:author="Ludovico Di Federico" w:date="2019-01-17T10:52:28.966686" w:id="1477055002">
              <w:rPr/>
            </w:rPrChange>
          </w:rPr>
          <w:t xml:space="preserve">.</w:t>
        </w:r>
        <w:r w:rsidRPr="777EBAED" w:rsidR="3B414ED1">
          <w:rPr>
            <w:rFonts w:ascii="Times New Roman" w:hAnsi="Times New Roman" w:eastAsia="Times New Roman" w:cs="Times New Roman"/>
            <w:b w:val="1"/>
            <w:bCs w:val="1"/>
            <w:lang w:val="it-IT"/>
            <w:rPrChange w:author="Salvatore Salernitano" w:date="2019-01-16T15:38:42.0917211" w:id="666974386">
              <w:rPr/>
            </w:rPrChange>
          </w:rPr>
          <w:t xml:space="preserve"> </w:t>
        </w:r>
        <w:r w:rsidRPr="68EDA02E" w:rsidR="3B414ED1">
          <w:rPr>
            <w:rFonts w:ascii="Times New Roman" w:hAnsi="Times New Roman" w:eastAsia="Times New Roman" w:cs="Times New Roman"/>
            <w:b w:val="0"/>
            <w:bCs w:val="0"/>
            <w:lang w:val="it-IT"/>
            <w:rPrChange w:author="Ludovico Di Federico" w:date="2019-01-17T10:52:28.966686" w:id="1207568032">
              <w:rPr/>
            </w:rPrChange>
          </w:rPr>
          <w:t xml:space="preserve">E’</w:t>
        </w:r>
        <w:r w:rsidRPr="68EDA02E" w:rsidR="3B414ED1">
          <w:rPr>
            <w:rFonts w:ascii="Times New Roman" w:hAnsi="Times New Roman" w:eastAsia="Times New Roman" w:cs="Times New Roman"/>
            <w:b w:val="0"/>
            <w:bCs w:val="0"/>
            <w:lang w:val="it-IT"/>
            <w:rPrChange w:author="Ludovico Di Federico" w:date="2019-01-17T10:52:28.966686" w:id="933847553">
              <w:rPr/>
            </w:rPrChange>
          </w:rPr>
          <w:t xml:space="preserve"> una classe presente nel file </w:t>
        </w:r>
      </w:ins>
      <w:ins w:author="Ludovico Di Federico" w:date="2019-01-17T10:51:28.7088125" w:id="1738013515">
        <w:r w:rsidRPr="76602435" w:rsidR="79954B53">
          <w:rPr>
            <w:rFonts w:ascii="Times New Roman" w:hAnsi="Times New Roman" w:eastAsia="Times New Roman" w:cs="Times New Roman"/>
            <w:b w:val="0"/>
            <w:bCs w:val="0"/>
            <w:i w:val="1"/>
            <w:iCs w:val="1"/>
            <w:lang w:val="it-IT"/>
            <w:rPrChange w:author="Ludovico Di Federico" w:date="2019-01-17T11:03:32.8406755" w:id="941434509">
              <w:rPr/>
            </w:rPrChange>
          </w:rPr>
          <w:t xml:space="preserve">CreazioneSensoreBackup</w:t>
        </w:r>
        <w:r w:rsidRPr="76602435" w:rsidR="79954B53">
          <w:rPr>
            <w:rFonts w:ascii="Times New Roman" w:hAnsi="Times New Roman" w:eastAsia="Times New Roman" w:cs="Times New Roman"/>
            <w:b w:val="0"/>
            <w:bCs w:val="0"/>
            <w:i w:val="1"/>
            <w:iCs w:val="1"/>
            <w:lang w:val="it-IT"/>
            <w:rPrChange w:author="Ludovico Di Federico" w:date="2019-01-17T11:03:32.8406755" w:id="1882683642">
              <w:rPr/>
            </w:rPrChange>
          </w:rPr>
          <w:t xml:space="preserve">.java</w:t>
        </w:r>
        <w:r w:rsidRPr="68EDA02E" w:rsidR="79954B53">
          <w:rPr>
            <w:rFonts w:ascii="Times New Roman" w:hAnsi="Times New Roman" w:eastAsia="Times New Roman" w:cs="Times New Roman"/>
            <w:b w:val="0"/>
            <w:bCs w:val="0"/>
            <w:lang w:val="it-IT"/>
            <w:rPrChange w:author="Ludovico Di Federico" w:date="2019-01-17T10:52:28.966686" w:id="588497507">
              <w:rPr/>
            </w:rPrChange>
          </w:rPr>
          <w:t xml:space="preserve"> del package </w:t>
        </w:r>
        <w:r w:rsidRPr="76602435" w:rsidR="79954B53">
          <w:rPr>
            <w:rFonts w:ascii="Times New Roman" w:hAnsi="Times New Roman" w:eastAsia="Times New Roman" w:cs="Times New Roman"/>
            <w:b w:val="0"/>
            <w:bCs w:val="0"/>
            <w:i w:val="1"/>
            <w:iCs w:val="1"/>
            <w:lang w:val="it-IT"/>
            <w:rPrChange w:author="Ludovico Di Federico" w:date="2019-01-17T11:03:32.8406755" w:id="1673223448">
              <w:rPr/>
            </w:rPrChange>
          </w:rPr>
          <w:t xml:space="preserve">View.DashboardGestore</w:t>
        </w:r>
        <w:r w:rsidRPr="68EDA02E" w:rsidR="79954B53">
          <w:rPr>
            <w:rFonts w:ascii="Times New Roman" w:hAnsi="Times New Roman" w:eastAsia="Times New Roman" w:cs="Times New Roman"/>
            <w:b w:val="0"/>
            <w:bCs w:val="0"/>
            <w:lang w:val="it-IT"/>
            <w:rPrChange w:author="Ludovico Di Federico" w:date="2019-01-17T10:52:28.966686" w:id="100548958">
              <w:rPr/>
            </w:rPrChange>
          </w:rPr>
          <w:t xml:space="preserve"> che permette al Gestore dei Sensori di creare un nuovo senso</w:t>
        </w:r>
      </w:ins>
      <w:ins w:author="Ludovico Di Federico" w:date="2019-01-17T10:52:28.966686" w:id="1383557175">
        <w:r w:rsidRPr="68EDA02E" w:rsidR="68EDA02E">
          <w:rPr>
            <w:rFonts w:ascii="Times New Roman" w:hAnsi="Times New Roman" w:eastAsia="Times New Roman" w:cs="Times New Roman"/>
            <w:b w:val="0"/>
            <w:bCs w:val="0"/>
            <w:lang w:val="it-IT"/>
            <w:rPrChange w:author="Ludovico Di Federico" w:date="2019-01-17T10:52:28.966686" w:id="1603617413">
              <w:rPr/>
            </w:rPrChange>
          </w:rPr>
          <w:t xml:space="preserve">re con il rispettivo Backup. </w:t>
        </w:r>
        <w:r w:rsidRPr="68EDA02E" w:rsidR="68EDA02E">
          <w:rPr>
            <w:rFonts w:ascii="Times New Roman" w:hAnsi="Times New Roman" w:eastAsia="Times New Roman" w:cs="Times New Roman"/>
            <w:b w:val="0"/>
            <w:bCs w:val="0"/>
            <w:lang w:val="it-IT"/>
            <w:rPrChange w:author="Ludovico Di Federico" w:date="2019-01-17T10:52:28.966686" w:id="1462578721">
              <w:rPr/>
            </w:rPrChange>
          </w:rPr>
          <w:t xml:space="preserve">E’</w:t>
        </w:r>
        <w:r w:rsidRPr="68EDA02E" w:rsidR="68EDA02E">
          <w:rPr>
            <w:rFonts w:ascii="Times New Roman" w:hAnsi="Times New Roman" w:eastAsia="Times New Roman" w:cs="Times New Roman"/>
            <w:b w:val="0"/>
            <w:bCs w:val="0"/>
            <w:lang w:val="it-IT"/>
            <w:rPrChange w:author="Ludovico Di Federico" w:date="2019-01-17T10:52:28.966686" w:id="1909608086">
              <w:rPr/>
            </w:rPrChange>
          </w:rPr>
          <w:t xml:space="preserve"> una classe importante perché permette di </w:t>
        </w:r>
        <w:r w:rsidRPr="68EDA02E" w:rsidR="68EDA02E">
          <w:rPr>
            <w:rFonts w:ascii="Times New Roman" w:hAnsi="Times New Roman" w:eastAsia="Times New Roman" w:cs="Times New Roman"/>
            <w:b w:val="0"/>
            <w:bCs w:val="0"/>
            <w:lang w:val="it-IT"/>
            <w:rPrChange w:author="Ludovico Di Federico" w:date="2019-01-17T10:52:28.966686" w:id="627996722">
              <w:rPr/>
            </w:rPrChange>
          </w:rPr>
          <w:t xml:space="preserve">instanziare</w:t>
        </w:r>
        <w:r w:rsidRPr="68EDA02E" w:rsidR="68EDA02E">
          <w:rPr>
            <w:rFonts w:ascii="Times New Roman" w:hAnsi="Times New Roman" w:eastAsia="Times New Roman" w:cs="Times New Roman"/>
            <w:b w:val="0"/>
            <w:bCs w:val="0"/>
            <w:lang w:val="it-IT"/>
            <w:rPrChange w:author="Ludovico Di Federico" w:date="2019-01-17T10:52:28.966686" w:id="1377838820">
              <w:rPr/>
            </w:rPrChange>
          </w:rPr>
          <w:t xml:space="preserve"> un oggetto di tipo Sensore e successivamente un oggetto di tipo </w:t>
        </w:r>
        <w:r w:rsidRPr="68EDA02E" w:rsidR="68EDA02E">
          <w:rPr>
            <w:rFonts w:ascii="Times New Roman" w:hAnsi="Times New Roman" w:eastAsia="Times New Roman" w:cs="Times New Roman"/>
            <w:b w:val="0"/>
            <w:bCs w:val="0"/>
            <w:lang w:val="it-IT"/>
            <w:rPrChange w:author="Ludovico Di Federico" w:date="2019-01-17T10:52:28.966686" w:id="302067398">
              <w:rPr/>
            </w:rPrChange>
          </w:rPr>
          <w:t xml:space="preserve">BackupValori</w:t>
        </w:r>
        <w:r w:rsidRPr="68EDA02E" w:rsidR="68EDA02E">
          <w:rPr>
            <w:rFonts w:ascii="Times New Roman" w:hAnsi="Times New Roman" w:eastAsia="Times New Roman" w:cs="Times New Roman"/>
            <w:b w:val="0"/>
            <w:bCs w:val="0"/>
            <w:lang w:val="it-IT"/>
            <w:rPrChange w:author="Ludovico Di Federico" w:date="2019-01-17T10:52:28.966686" w:id="1026737795">
              <w:rPr/>
            </w:rPrChange>
          </w:rPr>
          <w:t xml:space="preserve">.</w:t>
        </w:r>
      </w:ins>
      <w:ins w:author="Lorenzo Salvi" w:date="2019-01-16T15:43:43.6357082" w:id="749496369">
        <w:del w:author="Ludovico Di Federico" w:date="2019-01-17T10:50:28.1342308" w:id="294862031">
          <w:r w:rsidRPr="721FB0C7" w:rsidDel="3B414ED1" w:rsidR="0151749F">
            <w:rPr>
              <w:rFonts w:ascii="Times New Roman" w:hAnsi="Times New Roman" w:eastAsia="Times New Roman" w:cs="Times New Roman"/>
              <w:b w:val="0"/>
              <w:bCs w:val="0"/>
              <w:lang w:val="it-IT"/>
              <w:rPrChange w:author="Lorenzo Salvi" w:date="2019-01-16T15:44:43.7137822" w:id="1879804622">
                <w:rPr/>
              </w:rPrChange>
            </w:rPr>
            <w:delText xml:space="preserve">e’</w:delText>
          </w:r>
          <w:r w:rsidRPr="721FB0C7" w:rsidDel="3B414ED1" w:rsidR="0151749F">
            <w:rPr>
              <w:rFonts w:ascii="Times New Roman" w:hAnsi="Times New Roman" w:eastAsia="Times New Roman" w:cs="Times New Roman"/>
              <w:b w:val="0"/>
              <w:bCs w:val="0"/>
              <w:lang w:val="it-IT"/>
              <w:rPrChange w:author="Lorenzo Salvi" w:date="2019-01-16T15:44:43.7137822" w:id="340955827">
                <w:rPr/>
              </w:rPrChange>
            </w:rPr>
            <w:delText xml:space="preserve">una</w:delText>
          </w:r>
          <w:r w:rsidRPr="721FB0C7" w:rsidDel="3B414ED1" w:rsidR="0151749F">
            <w:rPr>
              <w:rFonts w:ascii="Times New Roman" w:hAnsi="Times New Roman" w:eastAsia="Times New Roman" w:cs="Times New Roman"/>
              <w:b w:val="0"/>
              <w:bCs w:val="0"/>
              <w:lang w:val="it-IT"/>
              <w:rPrChange w:author="Lorenzo Salvi" w:date="2019-01-16T15:44:43.7137822" w:id="765532480">
                <w:rPr/>
              </w:rPrChange>
            </w:rPr>
            <w:delText xml:space="preserve"> classe implementata </w:delText>
          </w:r>
          <w:r w:rsidRPr="721FB0C7" w:rsidDel="3B414ED1" w:rsidR="0151749F">
            <w:rPr>
              <w:rFonts w:ascii="Times New Roman" w:hAnsi="Times New Roman" w:eastAsia="Times New Roman" w:cs="Times New Roman"/>
              <w:b w:val="0"/>
              <w:bCs w:val="0"/>
              <w:lang w:val="it-IT"/>
              <w:rPrChange w:author="Lorenzo Salvi" w:date="2019-01-16T15:44:43.7137822" w:id="1674598869">
                <w:rPr/>
              </w:rPrChange>
            </w:rPr>
            <w:delText xml:space="preserve">dalla classe </w:delText>
          </w:r>
          <w:r w:rsidRPr="721FB0C7" w:rsidDel="3B414ED1" w:rsidR="0151749F">
            <w:rPr>
              <w:rFonts w:ascii="Times New Roman" w:hAnsi="Times New Roman" w:eastAsia="Times New Roman" w:cs="Times New Roman"/>
              <w:b w:val="0"/>
              <w:bCs w:val="0"/>
              <w:lang w:val="it-IT"/>
              <w:rPrChange w:author="Lorenzo Salvi" w:date="2019-01-16T15:44:43.7137822" w:id="31834349">
                <w:rPr/>
              </w:rPrChange>
            </w:rPr>
            <w:delText xml:space="preserve">Dashboard</w:delText>
          </w:r>
        </w:del>
      </w:ins>
      <w:ins w:author="Lorenzo Salvi" w:date="2019-01-16T15:44:43.7137822" w:id="1272296873">
        <w:del w:author="Ludovico Di Federico" w:date="2019-01-17T10:50:28.1342308" w:id="286794914">
          <w:r w:rsidRPr="721FB0C7" w:rsidDel="3B414ED1" w:rsidR="721FB0C7">
            <w:rPr>
              <w:rFonts w:ascii="Times New Roman" w:hAnsi="Times New Roman" w:eastAsia="Times New Roman" w:cs="Times New Roman"/>
              <w:b w:val="0"/>
              <w:bCs w:val="0"/>
              <w:lang w:val="it-IT"/>
              <w:rPrChange w:author="Lorenzo Salvi" w:date="2019-01-16T15:44:43.7137822" w:id="2040075134">
                <w:rPr/>
              </w:rPrChange>
            </w:rPr>
            <w:delText xml:space="preserve">Gestore</w:delText>
          </w:r>
          <w:r w:rsidRPr="721FB0C7" w:rsidDel="3B414ED1" w:rsidR="721FB0C7">
            <w:rPr>
              <w:rFonts w:ascii="Times New Roman" w:hAnsi="Times New Roman" w:eastAsia="Times New Roman" w:cs="Times New Roman"/>
              <w:b w:val="0"/>
              <w:bCs w:val="0"/>
              <w:lang w:val="it-IT"/>
              <w:rPrChange w:author="Lorenzo Salvi" w:date="2019-01-16T15:44:43.7137822" w:id="2093485336">
                <w:rPr/>
              </w:rPrChange>
            </w:rPr>
            <w:delText xml:space="preserve">.java</w:delText>
          </w:r>
        </w:del>
      </w:ins>
      <w:ins w:author="Lorenzo Salvi" w:date="2019-01-16T15:46:05.8624159" w:id="526852578">
        <w:del w:author="Ludovico Di Federico" w:date="2019-01-17T10:50:28.1342308" w:id="791233162">
          <w:r w:rsidRPr="721FB0C7" w:rsidDel="3B414ED1" w:rsidR="44B0910C">
            <w:rPr>
              <w:rFonts w:ascii="Times New Roman" w:hAnsi="Times New Roman" w:eastAsia="Times New Roman" w:cs="Times New Roman"/>
              <w:b w:val="0"/>
              <w:bCs w:val="0"/>
              <w:lang w:val="it-IT"/>
              <w:rPrChange w:author="Lorenzo Salvi" w:date="2019-01-16T15:44:43.7137822" w:id="415898338">
                <w:rPr/>
              </w:rPrChange>
            </w:rPr>
            <w:delText xml:space="preserve">, </w:delText>
          </w:r>
        </w:del>
      </w:ins>
      <w:ins w:author="Lorenzo Salvi" w:date="2019-01-16T15:47:06.3295228" w:id="131986735">
        <w:del w:author="Ludovico Di Federico" w:date="2019-01-17T10:50:28.1342308" w:id="2106112881">
          <w:r w:rsidRPr="721FB0C7" w:rsidDel="3B414ED1" w:rsidR="6D99B57E">
            <w:rPr>
              <w:rFonts w:ascii="Times New Roman" w:hAnsi="Times New Roman" w:eastAsia="Times New Roman" w:cs="Times New Roman"/>
              <w:b w:val="0"/>
              <w:bCs w:val="0"/>
              <w:lang w:val="it-IT"/>
              <w:rPrChange w:author="Lorenzo Salvi" w:date="2019-01-16T15:44:43.7137822" w:id="1499444548">
                <w:rPr/>
              </w:rPrChange>
            </w:rPr>
            <w:delText xml:space="preserve">presente nella cartella </w:delText>
          </w:r>
          <w:r w:rsidRPr="721FB0C7" w:rsidDel="3B414ED1" w:rsidR="6D99B57E">
            <w:rPr>
              <w:rFonts w:ascii="Times New Roman" w:hAnsi="Times New Roman" w:eastAsia="Times New Roman" w:cs="Times New Roman"/>
              <w:b w:val="0"/>
              <w:bCs w:val="0"/>
              <w:lang w:val="it-IT"/>
              <w:rPrChange w:author="Lorenzo Salvi" w:date="2019-01-16T15:44:43.7137822" w:id="1634543053">
                <w:rPr/>
              </w:rPrChange>
            </w:rPr>
            <w:delText xml:space="preserve">V</w:delText>
          </w:r>
          <w:r w:rsidRPr="6D99B57E" w:rsidDel="3B414ED1" w:rsidR="6D99B57E">
            <w:rPr>
              <w:rFonts w:ascii="Times New Roman" w:hAnsi="Times New Roman" w:eastAsia="Times New Roman" w:cs="Times New Roman"/>
              <w:b w:val="0"/>
              <w:bCs w:val="0"/>
              <w:lang w:val="it-IT"/>
              <w:rPrChange w:author="Lorenzo Salvi" w:date="2019-01-16T15:47:06.3295228" w:id="1290116203">
                <w:rPr/>
              </w:rPrChange>
            </w:rPr>
            <w:delText>iew</w:delText>
          </w:r>
        </w:del>
      </w:ins>
      <w:ins w:author="Lorenzo Salvi" w:date="2019-01-16T15:44:43.7137822" w:id="540135974"/>
      <w:ins w:author="Lorenzo Salvi" w:date="2019-01-16T15:47:06.3295228" w:id="125223213">
        <w:del w:author="Ludovico Di Federico" w:date="2019-01-17T10:50:28.1342308" w:id="1480202789">
          <w:r w:rsidRPr="6D99B57E" w:rsidDel="3B414ED1" w:rsidR="6D99B57E">
            <w:rPr>
              <w:rFonts w:ascii="Times New Roman" w:hAnsi="Times New Roman" w:eastAsia="Times New Roman" w:cs="Times New Roman"/>
              <w:b w:val="0"/>
              <w:bCs w:val="0"/>
              <w:lang w:val="it-IT"/>
              <w:rPrChange w:author="Lorenzo Salvi" w:date="2019-01-16T15:47:06.3295228" w:id="1454959194">
                <w:rPr/>
              </w:rPrChange>
            </w:rPr>
            <w:delText xml:space="preserve">. Presenta </w:delText>
          </w:r>
        </w:del>
      </w:ins>
      <w:ins w:author="Lorenzo Salvi" w:date="2019-01-16T15:44:43.7137822" w:id="1981849180">
        <w:del w:author="Ludovico Di Federico" w:date="2019-01-17T10:50:28.1342308" w:id="1272490921">
          <w:r w:rsidRPr="721FB0C7" w:rsidDel="3B414ED1" w:rsidR="721FB0C7">
            <w:rPr>
              <w:rFonts w:ascii="Times New Roman" w:hAnsi="Times New Roman" w:eastAsia="Times New Roman" w:cs="Times New Roman"/>
              <w:b w:val="0"/>
              <w:bCs w:val="0"/>
              <w:lang w:val="it-IT"/>
              <w:rPrChange w:author="Lorenzo Salvi" w:date="2019-01-16T15:44:43.7137822" w:id="212530712">
                <w:rPr/>
              </w:rPrChange>
            </w:rPr>
            <w:delText xml:space="preserve"> </w:delText>
          </w:r>
        </w:del>
      </w:ins>
    </w:p>
    <w:p w:rsidR="78816F43" w:rsidDel="19DCB9FE" w:rsidP="05292168" w:rsidRDefault="78816F43" w14:paraId="7B2EEB86" w14:textId="0281CBB4" w14:noSpellErr="1">
      <w:pPr>
        <w:pStyle w:val="Paragrafoelenco"/>
        <w:numPr>
          <w:ilvl w:val="0"/>
          <w:numId w:val="14"/>
        </w:numPr>
        <w:spacing w:after="0" w:line="240" w:lineRule="auto"/>
        <w:rPr>
          <w:del w:author="Ludovico Di Federico" w:date="2019-01-17T10:53:29.5404144" w:id="1872858246"/>
          <w:b w:val="1"/>
          <w:bCs w:val="1"/>
          <w:lang w:val="it-IT"/>
          <w:rPrChange w:author="Salvatore Salernitano" w:date="2019-01-17T09:27:59.0486726" w:id="1181538728">
            <w:rPr/>
          </w:rPrChange>
        </w:rPr>
        <w:pPrChange w:author="Salvatore Salernitano" w:date="2019-01-17T09:27:59.0486726" w:id="748511494">
          <w:pPr/>
        </w:pPrChange>
      </w:pPr>
      <w:ins w:author="Salvatore Salernitano" w:date="2019-01-16T15:38:42.0917211" w:id="1100927250">
        <w:r w:rsidRPr="777EBAED" w:rsidR="777EBAED">
          <w:rPr>
            <w:rFonts w:ascii="Times New Roman" w:hAnsi="Times New Roman" w:eastAsia="Times New Roman" w:cs="Times New Roman"/>
            <w:b w:val="1"/>
            <w:bCs w:val="1"/>
            <w:lang w:val="it-IT"/>
            <w:rPrChange w:author="Salvatore Salernitano" w:date="2019-01-16T15:38:42.0917211" w:id="2023399493">
              <w:rPr/>
            </w:rPrChange>
          </w:rPr>
          <w:t>MYSENSORI</w:t>
        </w:r>
      </w:ins>
      <w:ins w:author="Ludovico Di Federico" w:date="2019-01-17T09:25:57.9689123" w:id="219187560">
        <w:r w:rsidRPr="777EBAED" w:rsidR="6B66BE82">
          <w:rPr>
            <w:rFonts w:ascii="Times New Roman" w:hAnsi="Times New Roman" w:eastAsia="Times New Roman" w:cs="Times New Roman"/>
            <w:b w:val="1"/>
            <w:bCs w:val="1"/>
            <w:lang w:val="it-IT"/>
            <w:rPrChange w:author="Salvatore Salernitano" w:date="2019-01-16T15:38:42.0917211" w:id="183111286">
              <w:rPr/>
            </w:rPrChange>
          </w:rPr>
          <w:t>:</w:t>
        </w:r>
      </w:ins>
      <w:ins w:author="Ludovico Di Federico" w:date="2019-01-17T10:53:29.5404144" w:id="1424895970">
        <w:r w:rsidRPr="777EBAED" w:rsidR="19DCB9FE">
          <w:rPr>
            <w:rFonts w:ascii="Times New Roman" w:hAnsi="Times New Roman" w:eastAsia="Times New Roman" w:cs="Times New Roman"/>
            <w:b w:val="1"/>
            <w:bCs w:val="1"/>
            <w:lang w:val="it-IT"/>
            <w:rPrChange w:author="Salvatore Salernitano" w:date="2019-01-16T15:38:42.0917211" w:id="1567041492">
              <w:rPr/>
            </w:rPrChange>
          </w:rPr>
          <w:t xml:space="preserve"> </w:t>
        </w:r>
      </w:ins>
      <w:ins w:author="Ludovico Di Federico" w:date="2019-01-17T10:53:29.5404144" w:id="782445493">
        <w:r w:rsidRPr="19DCB9FE" w:rsidR="19DCB9FE">
          <w:rPr>
            <w:rFonts w:ascii="Times New Roman" w:hAnsi="Times New Roman" w:eastAsia="Times New Roman" w:cs="Times New Roman"/>
            <w:b w:val="0"/>
            <w:bCs w:val="0"/>
            <w:lang w:val="it-IT"/>
            <w:rPrChange w:author="Ludovico Di Federico" w:date="2019-01-17T10:53:29.5404144" w:id="1467214566">
              <w:rPr/>
            </w:rPrChange>
          </w:rPr>
          <w:t>E’</w:t>
        </w:r>
      </w:ins>
      <w:ins w:author="Ludovico Di Federico" w:date="2019-01-17T10:53:29.5404144" w:id="1245921063">
        <w:r w:rsidRPr="19DCB9FE" w:rsidR="19DCB9FE">
          <w:rPr>
            <w:rFonts w:ascii="Times New Roman" w:hAnsi="Times New Roman" w:eastAsia="Times New Roman" w:cs="Times New Roman"/>
            <w:b w:val="0"/>
            <w:bCs w:val="0"/>
            <w:lang w:val="it-IT"/>
            <w:rPrChange w:author="Ludovico Di Federico" w:date="2019-01-17T10:53:29.5404144" w:id="1477981993">
              <w:rPr/>
            </w:rPrChange>
          </w:rPr>
          <w:t xml:space="preserve"> una classe che implementa la classe </w:t>
        </w:r>
      </w:ins>
      <w:ins w:author="Ludovico Di Federico" w:date="2019-01-17T10:53:29.5404144" w:id="384470354">
        <w:r w:rsidRPr="19DCB9FE" w:rsidR="19DCB9FE">
          <w:rPr>
            <w:rFonts w:ascii="Times New Roman" w:hAnsi="Times New Roman" w:eastAsia="Times New Roman" w:cs="Times New Roman"/>
            <w:b w:val="0"/>
            <w:bCs w:val="0"/>
            <w:lang w:val="it-IT"/>
            <w:rPrChange w:author="Ludovico Di Federico" w:date="2019-01-17T10:53:29.5404144" w:id="1325193650">
              <w:rPr/>
            </w:rPrChange>
          </w:rPr>
          <w:t>JFrame</w:t>
        </w:r>
      </w:ins>
      <w:ins w:author="Ludovico Di Federico" w:date="2019-01-17T10:53:29.5404144" w:id="136918334">
        <w:r w:rsidRPr="19DCB9FE" w:rsidR="19DCB9FE">
          <w:rPr>
            <w:rFonts w:ascii="Times New Roman" w:hAnsi="Times New Roman" w:eastAsia="Times New Roman" w:cs="Times New Roman"/>
            <w:b w:val="0"/>
            <w:bCs w:val="0"/>
            <w:lang w:val="it-IT"/>
            <w:rPrChange w:author="Ludovico Di Federico" w:date="2019-01-17T10:53:29.5404144" w:id="1420860469">
              <w:rPr/>
            </w:rPrChange>
          </w:rPr>
          <w:t xml:space="preserve">. </w:t>
        </w:r>
      </w:ins>
      <w:ins w:author="Ludovico Di Federico" w:date="2019-01-17T10:53:29.5404144" w:id="592571683">
        <w:r w:rsidRPr="19DCB9FE" w:rsidR="19DCB9FE">
          <w:rPr>
            <w:rFonts w:ascii="Times New Roman" w:hAnsi="Times New Roman" w:eastAsia="Times New Roman" w:cs="Times New Roman"/>
            <w:b w:val="0"/>
            <w:bCs w:val="0"/>
            <w:lang w:val="it-IT"/>
            <w:rPrChange w:author="Ludovico Di Federico" w:date="2019-01-17T10:53:29.5404144" w:id="1547033212">
              <w:rPr/>
            </w:rPrChange>
          </w:rPr>
          <w:t>E’</w:t>
        </w:r>
      </w:ins>
      <w:ins w:author="Ludovico Di Federico" w:date="2019-01-17T10:53:29.5404144" w:id="869028194">
        <w:r w:rsidRPr="19DCB9FE" w:rsidR="19DCB9FE">
          <w:rPr>
            <w:rFonts w:ascii="Times New Roman" w:hAnsi="Times New Roman" w:eastAsia="Times New Roman" w:cs="Times New Roman"/>
            <w:b w:val="0"/>
            <w:bCs w:val="0"/>
            <w:lang w:val="it-IT"/>
            <w:rPrChange w:author="Ludovico Di Federico" w:date="2019-01-17T10:53:29.5404144" w:id="122055171">
              <w:rPr/>
            </w:rPrChange>
          </w:rPr>
          <w:t xml:space="preserve"> una classe presente nel file</w:t>
        </w:r>
        <w:r w:rsidRPr="76602435" w:rsidR="19DCB9FE">
          <w:rPr>
            <w:rFonts w:ascii="Times New Roman" w:hAnsi="Times New Roman" w:eastAsia="Times New Roman" w:cs="Times New Roman"/>
            <w:b w:val="0"/>
            <w:bCs w:val="0"/>
            <w:i w:val="1"/>
            <w:iCs w:val="1"/>
            <w:lang w:val="it-IT"/>
            <w:rPrChange w:author="Ludovico Di Federico" w:date="2019-01-17T11:03:32.8406755" w:id="1079249801">
              <w:rPr/>
            </w:rPrChange>
          </w:rPr>
          <w:t xml:space="preserve"> MySensori.java</w:t>
        </w:r>
        <w:r w:rsidRPr="19DCB9FE" w:rsidR="19DCB9FE">
          <w:rPr>
            <w:rFonts w:ascii="Times New Roman" w:hAnsi="Times New Roman" w:eastAsia="Times New Roman" w:cs="Times New Roman"/>
            <w:b w:val="0"/>
            <w:bCs w:val="0"/>
            <w:lang w:val="it-IT"/>
            <w:rPrChange w:author="Ludovico Di Federico" w:date="2019-01-17T10:53:29.5404144" w:id="1247068657">
              <w:rPr/>
            </w:rPrChange>
          </w:rPr>
          <w:t xml:space="preserve"> nel package </w:t>
        </w:r>
        <w:r w:rsidRPr="19DCB9FE" w:rsidR="19DCB9FE">
          <w:rPr>
            <w:rFonts w:ascii="Times New Roman" w:hAnsi="Times New Roman" w:eastAsia="Times New Roman" w:cs="Times New Roman"/>
            <w:b w:val="0"/>
            <w:bCs w:val="0"/>
            <w:lang w:val="it-IT"/>
            <w:rPrChange w:author="Ludovico Di Federico" w:date="2019-01-17T10:53:29.5404144" w:id="1734631170">
              <w:rPr/>
            </w:rPrChange>
          </w:rPr>
          <w:t xml:space="preserve">View.DashboardGesto</w:t>
        </w:r>
      </w:ins>
      <w:ins w:author="Ludovico Di Federico" w:date="2019-01-17T10:54:29.424142" w:id="960679759">
        <w:r w:rsidRPr="19DCB9FE" w:rsidR="3D068C66">
          <w:rPr>
            <w:rFonts w:ascii="Times New Roman" w:hAnsi="Times New Roman" w:eastAsia="Times New Roman" w:cs="Times New Roman"/>
            <w:b w:val="0"/>
            <w:bCs w:val="0"/>
            <w:lang w:val="it-IT"/>
            <w:rPrChange w:author="Ludovico Di Federico" w:date="2019-01-17T10:53:29.5404144" w:id="326202542">
              <w:rPr/>
            </w:rPrChange>
          </w:rPr>
          <w:t xml:space="preserve">re</w:t>
        </w:r>
        <w:r w:rsidRPr="19DCB9FE" w:rsidR="3D068C66">
          <w:rPr>
            <w:rFonts w:ascii="Times New Roman" w:hAnsi="Times New Roman" w:eastAsia="Times New Roman" w:cs="Times New Roman"/>
            <w:b w:val="0"/>
            <w:bCs w:val="0"/>
            <w:lang w:val="it-IT"/>
            <w:rPrChange w:author="Ludovico Di Federico" w:date="2019-01-17T10:53:29.5404144" w:id="1205065483">
              <w:rPr/>
            </w:rPrChange>
          </w:rPr>
          <w:t xml:space="preserve"> che permette al Gestore dei Sensori di listare tutti i sensori di sua competenza mediante l’utilizzo di una </w:t>
        </w:r>
        <w:r w:rsidRPr="19DCB9FE" w:rsidR="3D068C66">
          <w:rPr>
            <w:rFonts w:ascii="Times New Roman" w:hAnsi="Times New Roman" w:eastAsia="Times New Roman" w:cs="Times New Roman"/>
            <w:b w:val="0"/>
            <w:bCs w:val="0"/>
            <w:lang w:val="it-IT"/>
            <w:rPrChange w:author="Ludovico Di Federico" w:date="2019-01-17T10:53:29.5404144" w:id="1804992205">
              <w:rPr/>
            </w:rPrChange>
          </w:rPr>
          <w:t xml:space="preserve">JList</w:t>
        </w:r>
        <w:r w:rsidRPr="19DCB9FE" w:rsidR="3D068C66">
          <w:rPr>
            <w:rFonts w:ascii="Times New Roman" w:hAnsi="Times New Roman" w:eastAsia="Times New Roman" w:cs="Times New Roman"/>
            <w:b w:val="0"/>
            <w:bCs w:val="0"/>
            <w:lang w:val="it-IT"/>
            <w:rPrChange w:author="Ludovico Di Federico" w:date="2019-01-17T10:53:29.5404144" w:id="1107909864">
              <w:rPr/>
            </w:rPrChange>
          </w:rPr>
          <w:t xml:space="preserve"> chiamata </w:t>
        </w:r>
      </w:ins>
      <w:ins w:author="Ludovico Di Federico" w:date="2019-01-17T10:55:29.5848382" w:id="1912845194">
        <w:r w:rsidRPr="19DCB9FE" w:rsidR="5D8BFF91">
          <w:rPr>
            <w:rFonts w:ascii="Times New Roman" w:hAnsi="Times New Roman" w:eastAsia="Times New Roman" w:cs="Times New Roman"/>
            <w:b w:val="0"/>
            <w:bCs w:val="0"/>
            <w:lang w:val="it-IT"/>
            <w:rPrChange w:author="Ludovico Di Federico" w:date="2019-01-17T10:53:29.5404144" w:id="1956493382">
              <w:rPr/>
            </w:rPrChange>
          </w:rPr>
          <w:t xml:space="preserve">lista;</w:t>
        </w:r>
      </w:ins>
    </w:p>
    <w:p w:rsidR="19DCB9FE" w:rsidDel="3D068C66" w:rsidP="19DCB9FE" w:rsidRDefault="19DCB9FE" w14:paraId="1ADC105E" w14:textId="428216C7">
      <w:pPr>
        <w:pStyle w:val="Paragrafoelenco"/>
        <w:numPr>
          <w:ilvl w:val="0"/>
          <w:numId w:val="14"/>
        </w:numPr>
        <w:spacing w:after="0" w:line="240" w:lineRule="auto"/>
        <w:rPr>
          <w:del w:author="Ludovico Di Federico" w:date="2019-01-17T10:54:29.424142" w:id="1418108866"/>
          <w:sz w:val="22"/>
          <w:szCs w:val="22"/>
          <w:lang w:val="it-IT"/>
          <w:rPrChange w:author="Ludovico Di Federico" w:date="2019-01-17T10:53:29.5404144" w:id="1087928937">
            <w:rPr/>
          </w:rPrChange>
        </w:rPr>
        <w:pPrChange w:author="Ludovico Di Federico" w:date="2019-01-17T10:53:29.5404144" w:id="725185479">
          <w:pPr/>
        </w:pPrChange>
      </w:pPr>
    </w:p>
    <w:p w:rsidR="78816F43" w:rsidP="5D8BFF91" w:rsidRDefault="78816F43" w14:paraId="0D5EABB5" w14:textId="6737F960">
      <w:pPr>
        <w:pStyle w:val="Paragrafoelenco"/>
        <w:numPr>
          <w:ilvl w:val="0"/>
          <w:numId w:val="14"/>
        </w:numPr>
        <w:spacing w:after="0" w:line="240" w:lineRule="auto"/>
        <w:rPr>
          <w:sz w:val="22"/>
          <w:szCs w:val="22"/>
          <w:lang w:val="it-IT"/>
          <w:rPrChange w:author="Ludovico Di Federico" w:date="2019-01-17T10:55:29.5848382" w:id="388640335">
            <w:rPr/>
          </w:rPrChange>
        </w:rPr>
        <w:pPrChange w:author="Ludovico Di Federico" w:date="2019-01-17T10:55:29.5848382" w:id="980773999">
          <w:pPr/>
        </w:pPrChange>
      </w:pPr>
    </w:p>
    <w:p w:rsidR="78816F43" w:rsidDel="5D8BFF91" w:rsidP="3D068C66" w:rsidRDefault="78816F43" w14:paraId="06C43B66" w14:textId="1A7E218F" w14:noSpellErr="1">
      <w:pPr>
        <w:pStyle w:val="Paragrafoelenco"/>
        <w:numPr>
          <w:ilvl w:val="0"/>
          <w:numId w:val="14"/>
        </w:numPr>
        <w:spacing w:after="0" w:line="240" w:lineRule="auto"/>
        <w:rPr>
          <w:del w:author="Ludovico Di Federico" w:date="2019-01-17T10:55:29.5848382" w:id="639868606"/>
          <w:sz w:val="22"/>
          <w:szCs w:val="22"/>
          <w:lang w:val="it-IT"/>
          <w:rPrChange w:author="Ludovico Di Federico" w:date="2019-01-17T10:54:29.424142" w:id="1842953370">
            <w:rPr/>
          </w:rPrChange>
        </w:rPr>
        <w:pPrChange w:author="Ludovico Di Federico" w:date="2019-01-17T10:54:29.424142" w:id="980773999">
          <w:pPr/>
        </w:pPrChange>
      </w:pPr>
      <w:ins w:author="Salvatore Salernitano" w:date="2019-01-16T15:37:41.5644382" w:id="759323636">
        <w:r w:rsidRPr="777EBAED" w:rsidR="78816F43">
          <w:rPr>
            <w:rFonts w:ascii="Times New Roman" w:hAnsi="Times New Roman" w:eastAsia="Times New Roman" w:cs="Times New Roman"/>
            <w:b w:val="1"/>
            <w:bCs w:val="1"/>
            <w:lang w:val="it-IT"/>
            <w:rPrChange w:author="Salvatore Salernitano" w:date="2019-01-16T15:38:42.0917211" w:id="102491200">
              <w:rPr/>
            </w:rPrChange>
          </w:rPr>
          <w:t>RIPRISTINOSENSORE</w:t>
        </w:r>
      </w:ins>
      <w:ins w:author="Ludovico Di Federico" w:date="2019-01-17T09:26:58.3916717" w:id="845927256">
        <w:r w:rsidRPr="777EBAED" w:rsidR="15AA7C08">
          <w:rPr>
            <w:rFonts w:ascii="Times New Roman" w:hAnsi="Times New Roman" w:eastAsia="Times New Roman" w:cs="Times New Roman"/>
            <w:b w:val="1"/>
            <w:bCs w:val="1"/>
            <w:lang w:val="it-IT"/>
            <w:rPrChange w:author="Salvatore Salernitano" w:date="2019-01-16T15:38:42.0917211" w:id="816399623">
              <w:rPr/>
            </w:rPrChange>
          </w:rPr>
          <w:t>:</w:t>
        </w:r>
      </w:ins>
      <w:ins w:author="Ludovico Di Federico" w:date="2019-01-17T10:55:29.5848382" w:id="915662224">
        <w:r w:rsidRPr="777EBAED" w:rsidR="5D8BFF91">
          <w:rPr>
            <w:rFonts w:ascii="Times New Roman" w:hAnsi="Times New Roman" w:eastAsia="Times New Roman" w:cs="Times New Roman"/>
            <w:b w:val="1"/>
            <w:bCs w:val="1"/>
            <w:lang w:val="it-IT"/>
            <w:rPrChange w:author="Salvatore Salernitano" w:date="2019-01-16T15:38:42.0917211" w:id="868470297">
              <w:rPr/>
            </w:rPrChange>
          </w:rPr>
          <w:t xml:space="preserve"> </w:t>
        </w:r>
      </w:ins>
      <w:ins w:author="Ludovico Di Federico" w:date="2019-01-17T10:55:29.5848382" w:id="1823392465">
        <w:r w:rsidRPr="5D8BFF91" w:rsidR="5D8BFF91">
          <w:rPr>
            <w:rFonts w:ascii="Times New Roman" w:hAnsi="Times New Roman" w:eastAsia="Times New Roman" w:cs="Times New Roman"/>
            <w:b w:val="0"/>
            <w:bCs w:val="0"/>
            <w:lang w:val="it-IT"/>
            <w:rPrChange w:author="Ludovico Di Federico" w:date="2019-01-17T10:55:29.5848382" w:id="701623269">
              <w:rPr/>
            </w:rPrChange>
          </w:rPr>
          <w:t>E</w:t>
        </w:r>
      </w:ins>
      <w:ins w:author="Ludovico Di Federico" w:date="2019-01-17T10:55:29.5848382" w:id="1893424238">
        <w:r w:rsidRPr="5D8BFF91" w:rsidR="5D8BFF91">
          <w:rPr>
            <w:rFonts w:ascii="Times New Roman" w:hAnsi="Times New Roman" w:eastAsia="Times New Roman" w:cs="Times New Roman"/>
            <w:b w:val="0"/>
            <w:bCs w:val="0"/>
            <w:lang w:val="it-IT"/>
            <w:rPrChange w:author="Ludovico Di Federico" w:date="2019-01-17T10:55:29.5848382" w:id="986590188">
              <w:rPr/>
            </w:rPrChange>
          </w:rPr>
          <w:t xml:space="preserve">’</w:t>
        </w:r>
        <w:r w:rsidRPr="5D8BFF91" w:rsidR="5D8BFF91">
          <w:rPr>
            <w:rFonts w:ascii="Times New Roman" w:hAnsi="Times New Roman" w:eastAsia="Times New Roman" w:cs="Times New Roman"/>
            <w:b w:val="0"/>
            <w:bCs w:val="0"/>
            <w:lang w:val="it-IT"/>
            <w:rPrChange w:author="Ludovico Di Federico" w:date="2019-01-17T10:55:29.5848382" w:id="1468620470">
              <w:rPr/>
            </w:rPrChange>
          </w:rPr>
          <w:t xml:space="preserve"> una classe che implementa la classe </w:t>
        </w:r>
      </w:ins>
      <w:ins w:author="Ludovico Di Federico" w:date="2019-01-17T10:55:29.5848382" w:id="1674601388">
        <w:r w:rsidRPr="5D8BFF91" w:rsidR="5D8BFF91">
          <w:rPr>
            <w:rFonts w:ascii="Times New Roman" w:hAnsi="Times New Roman" w:eastAsia="Times New Roman" w:cs="Times New Roman"/>
            <w:b w:val="0"/>
            <w:bCs w:val="0"/>
            <w:lang w:val="it-IT"/>
            <w:rPrChange w:author="Ludovico Di Federico" w:date="2019-01-17T10:55:29.5848382" w:id="1030096604">
              <w:rPr/>
            </w:rPrChange>
          </w:rPr>
          <w:t>JFrame</w:t>
        </w:r>
      </w:ins>
      <w:ins w:author="Ludovico Di Federico" w:date="2019-01-17T10:55:29.5848382" w:id="1785946617">
        <w:r w:rsidRPr="5D8BFF91" w:rsidR="5D8BFF91">
          <w:rPr>
            <w:rFonts w:ascii="Times New Roman" w:hAnsi="Times New Roman" w:eastAsia="Times New Roman" w:cs="Times New Roman"/>
            <w:b w:val="0"/>
            <w:bCs w:val="0"/>
            <w:lang w:val="it-IT"/>
            <w:rPrChange w:author="Ludovico Di Federico" w:date="2019-01-17T10:55:29.5848382" w:id="38174378">
              <w:rPr/>
            </w:rPrChange>
          </w:rPr>
          <w:t xml:space="preserve">. </w:t>
        </w:r>
      </w:ins>
      <w:ins w:author="Ludovico Di Federico" w:date="2019-01-17T10:55:29.5848382" w:id="75772648">
        <w:r w:rsidRPr="5D8BFF91" w:rsidR="5D8BFF91">
          <w:rPr>
            <w:rFonts w:ascii="Times New Roman" w:hAnsi="Times New Roman" w:eastAsia="Times New Roman" w:cs="Times New Roman"/>
            <w:b w:val="0"/>
            <w:bCs w:val="0"/>
            <w:lang w:val="it-IT"/>
            <w:rPrChange w:author="Ludovico Di Federico" w:date="2019-01-17T10:55:29.5848382" w:id="915004566">
              <w:rPr/>
            </w:rPrChange>
          </w:rPr>
          <w:t>E’</w:t>
        </w:r>
      </w:ins>
      <w:ins w:author="Ludovico Di Federico" w:date="2019-01-17T10:55:29.5848382" w:id="468227092">
        <w:r w:rsidRPr="5D8BFF91" w:rsidR="5D8BFF91">
          <w:rPr>
            <w:rFonts w:ascii="Times New Roman" w:hAnsi="Times New Roman" w:eastAsia="Times New Roman" w:cs="Times New Roman"/>
            <w:b w:val="0"/>
            <w:bCs w:val="0"/>
            <w:lang w:val="it-IT"/>
            <w:rPrChange w:author="Ludovico Di Federico" w:date="2019-01-17T10:55:29.5848382" w:id="594752052">
              <w:rPr/>
            </w:rPrChange>
          </w:rPr>
          <w:t xml:space="preserve"> una classe presente nel file </w:t>
        </w:r>
      </w:ins>
      <w:ins w:author="Ludovico Di Federico" w:date="2019-01-17T10:56:29.5312183" w:id="1892006021">
        <w:r w:rsidRPr="76602435" w:rsidR="5C06F9AD">
          <w:rPr>
            <w:rFonts w:ascii="Times New Roman" w:hAnsi="Times New Roman" w:eastAsia="Times New Roman" w:cs="Times New Roman"/>
            <w:b w:val="0"/>
            <w:bCs w:val="0"/>
            <w:i w:val="1"/>
            <w:iCs w:val="1"/>
            <w:lang w:val="it-IT"/>
            <w:rPrChange w:author="Ludovico Di Federico" w:date="2019-01-17T11:03:32.8406755" w:id="1672962627">
              <w:rPr/>
            </w:rPrChange>
          </w:rPr>
          <w:t xml:space="preserve">RipristinoSensore.java </w:t>
        </w:r>
        <w:r w:rsidRPr="76602435" w:rsidR="5C06F9AD">
          <w:rPr>
            <w:rFonts w:ascii="Times New Roman" w:hAnsi="Times New Roman" w:eastAsia="Times New Roman" w:cs="Times New Roman"/>
            <w:b w:val="0"/>
            <w:bCs w:val="0"/>
            <w:i w:val="0"/>
            <w:iCs w:val="0"/>
            <w:lang w:val="it-IT"/>
            <w:rPrChange w:author="Ludovico Di Federico" w:date="2019-01-17T11:03:32.8406755" w:id="476121213">
              <w:rPr/>
            </w:rPrChange>
          </w:rPr>
          <w:t xml:space="preserve">nel package </w:t>
        </w:r>
        <w:r w:rsidRPr="76602435" w:rsidR="5C06F9AD">
          <w:rPr>
            <w:rFonts w:ascii="Times New Roman" w:hAnsi="Times New Roman" w:eastAsia="Times New Roman" w:cs="Times New Roman"/>
            <w:b w:val="0"/>
            <w:bCs w:val="0"/>
            <w:i w:val="0"/>
            <w:iCs w:val="0"/>
            <w:lang w:val="it-IT"/>
            <w:rPrChange w:author="Ludovico Di Federico" w:date="2019-01-17T11:03:32.8406755" w:id="1117959989">
              <w:rPr/>
            </w:rPrChange>
          </w:rPr>
          <w:t xml:space="preserve">View.DashboardGestore</w:t>
        </w:r>
        <w:r w:rsidRPr="76602435" w:rsidR="5C06F9AD">
          <w:rPr>
            <w:rFonts w:ascii="Times New Roman" w:hAnsi="Times New Roman" w:eastAsia="Times New Roman" w:cs="Times New Roman"/>
            <w:b w:val="0"/>
            <w:bCs w:val="0"/>
            <w:i w:val="0"/>
            <w:iCs w:val="0"/>
            <w:lang w:val="it-IT"/>
            <w:rPrChange w:author="Ludovico Di Federico" w:date="2019-01-17T11:03:32.8406755" w:id="334038434">
              <w:rPr/>
            </w:rPrChange>
          </w:rPr>
          <w:t xml:space="preserve"> che permette al Gestore dei Sensori di ripristinare un </w:t>
        </w:r>
        <w:r w:rsidRPr="76602435" w:rsidR="5C06F9AD">
          <w:rPr>
            <w:rFonts w:ascii="Times New Roman" w:hAnsi="Times New Roman" w:eastAsia="Times New Roman" w:cs="Times New Roman"/>
            <w:b w:val="0"/>
            <w:bCs w:val="0"/>
            <w:i w:val="0"/>
            <w:iCs w:val="0"/>
            <w:lang w:val="it-IT"/>
            <w:rPrChange w:author="Ludovico Di Federico" w:date="2019-01-17T11:03:32.8406755" w:id="1098382762">
              <w:rPr/>
            </w:rPrChange>
          </w:rPr>
          <w:t xml:space="preserve">sensore </w:t>
        </w:r>
      </w:ins>
      <w:ins w:author="Ludovico Di Federico" w:date="2019-01-17T10:57:29.6859716" w:id="682410085">
        <w:r w:rsidRPr="76602435" w:rsidR="6BA0ABCA">
          <w:rPr>
            <w:rFonts w:ascii="Times New Roman" w:hAnsi="Times New Roman" w:eastAsia="Times New Roman" w:cs="Times New Roman"/>
            <w:b w:val="0"/>
            <w:bCs w:val="0"/>
            <w:i w:val="0"/>
            <w:iCs w:val="0"/>
            <w:lang w:val="it-IT"/>
            <w:rPrChange w:author="Ludovico Di Federico" w:date="2019-01-17T11:03:32.8406755" w:id="1213413999">
              <w:rPr/>
            </w:rPrChange>
          </w:rPr>
          <w:t xml:space="preserve">passato dalla </w:t>
        </w:r>
        <w:r w:rsidRPr="76602435" w:rsidR="6BA0ABCA">
          <w:rPr>
            <w:rFonts w:ascii="Times New Roman" w:hAnsi="Times New Roman" w:eastAsia="Times New Roman" w:cs="Times New Roman"/>
            <w:b w:val="0"/>
            <w:bCs w:val="0"/>
            <w:i w:val="0"/>
            <w:iCs w:val="0"/>
            <w:lang w:val="it-IT"/>
            <w:rPrChange w:author="Ludovico Di Federico" w:date="2019-01-17T11:03:32.8406755" w:id="265857049">
              <w:rPr/>
            </w:rPrChange>
          </w:rPr>
          <w:t xml:space="preserve">textbox</w:t>
        </w:r>
        <w:r w:rsidRPr="76602435" w:rsidR="6BA0ABCA">
          <w:rPr>
            <w:rFonts w:ascii="Times New Roman" w:hAnsi="Times New Roman" w:eastAsia="Times New Roman" w:cs="Times New Roman"/>
            <w:b w:val="0"/>
            <w:bCs w:val="0"/>
            <w:i w:val="0"/>
            <w:iCs w:val="0"/>
            <w:lang w:val="it-IT"/>
            <w:rPrChange w:author="Ludovico Di Federico" w:date="2019-01-17T11:03:32.8406755" w:id="1593689555">
              <w:rPr/>
            </w:rPrChange>
          </w:rPr>
          <w:t xml:space="preserve"> nominata ID;</w:t>
        </w:r>
      </w:ins>
    </w:p>
    <w:p w:rsidR="5D8BFF91" w:rsidDel="5C06F9AD" w:rsidP="5D8BFF91" w:rsidRDefault="5D8BFF91" w14:paraId="0CDCB8BD" w14:textId="37A4315F">
      <w:pPr>
        <w:pStyle w:val="Paragrafoelenco"/>
        <w:numPr>
          <w:ilvl w:val="0"/>
          <w:numId w:val="14"/>
        </w:numPr>
        <w:spacing w:after="0" w:line="240" w:lineRule="auto"/>
        <w:rPr>
          <w:del w:author="Ludovico Di Federico" w:date="2019-01-17T10:56:29.5312183" w:id="615904462"/>
          <w:sz w:val="22"/>
          <w:szCs w:val="22"/>
          <w:lang w:val="it-IT"/>
          <w:rPrChange w:author="Ludovico Di Federico" w:date="2019-01-17T10:55:29.5848382" w:id="1788721926">
            <w:rPr/>
          </w:rPrChange>
        </w:rPr>
        <w:pPrChange w:author="Ludovico Di Federico" w:date="2019-01-17T10:55:29.5848382" w:id="364869857">
          <w:pPr/>
        </w:pPrChange>
      </w:pPr>
    </w:p>
    <w:p w:rsidR="78816F43" w:rsidDel="6BA0ABCA" w:rsidP="5C06F9AD" w:rsidRDefault="78816F43" w14:paraId="30CB54FD" w14:textId="4D1652EB">
      <w:pPr>
        <w:pStyle w:val="Paragrafoelenco"/>
        <w:numPr>
          <w:ilvl w:val="0"/>
          <w:numId w:val="14"/>
        </w:numPr>
        <w:spacing w:after="0" w:line="240" w:lineRule="auto"/>
        <w:rPr>
          <w:ins w:author="Ludovico Di Federico" w:date="2019-01-17T10:56:29.5312183" w:id="1696543665"/>
          <w:del w:author="Ludovico Di Federico" w:date="2019-01-17T10:57:29.6859716" w:id="915099676"/>
          <w:sz w:val="22"/>
          <w:szCs w:val="22"/>
          <w:lang w:val="it-IT"/>
          <w:rPrChange w:author="Ludovico Di Federico" w:date="2019-01-17T10:56:29.5312183" w:id="1445029459">
            <w:rPr/>
          </w:rPrChange>
        </w:rPr>
        <w:pPrChange w:author="Ludovico Di Federico" w:date="2019-01-17T10:56:29.5312183" w:id="462937995">
          <w:pPr/>
        </w:pPrChange>
      </w:pPr>
    </w:p>
    <w:p w:rsidR="6BA0ABCA" w:rsidP="6BA0ABCA" w:rsidRDefault="6BA0ABCA" w14:paraId="3F55EC3D" w14:textId="0895E905">
      <w:pPr>
        <w:pStyle w:val="Paragrafoelenco"/>
        <w:numPr>
          <w:ilvl w:val="0"/>
          <w:numId w:val="14"/>
        </w:numPr>
        <w:bidi w:val="0"/>
        <w:spacing w:before="0" w:beforeAutospacing="off" w:after="0" w:afterAutospacing="off" w:line="240" w:lineRule="auto"/>
        <w:ind w:left="720" w:right="0" w:hanging="360"/>
        <w:jc w:val="left"/>
        <w:rPr>
          <w:sz w:val="22"/>
          <w:szCs w:val="22"/>
          <w:lang w:val="it-IT"/>
          <w:rPrChange w:author="Ludovico Di Federico" w:date="2019-01-17T10:57:29.6859716" w:id="1498465893">
            <w:rPr/>
          </w:rPrChange>
        </w:rPr>
        <w:pPrChange w:author="Ludovico Di Federico" w:date="2019-01-17T10:57:29.6859716" w:id="1627874286">
          <w:pPr/>
        </w:pPrChange>
      </w:pPr>
    </w:p>
    <w:p w:rsidR="78816F43" w:rsidDel="6BA0ABCA" w:rsidP="5C06F9AD" w:rsidRDefault="78816F43" w14:paraId="4989D632" w14:textId="2A976613" w14:noSpellErr="1">
      <w:pPr>
        <w:pStyle w:val="Paragrafoelenco"/>
        <w:numPr>
          <w:ilvl w:val="0"/>
          <w:numId w:val="14"/>
        </w:numPr>
        <w:spacing w:after="0" w:line="240" w:lineRule="auto"/>
        <w:rPr>
          <w:del w:author="Ludovico Di Federico" w:date="2019-01-17T10:57:29.6859716" w:id="238306398"/>
          <w:sz w:val="22"/>
          <w:szCs w:val="22"/>
          <w:lang w:val="it-IT"/>
          <w:rPrChange w:author="Ludovico Di Federico" w:date="2019-01-17T10:56:29.5312183" w:id="1284196605">
            <w:rPr/>
          </w:rPrChange>
        </w:rPr>
        <w:pPrChange w:author="Ludovico Di Federico" w:date="2019-01-17T10:56:29.5312183" w:id="462937995">
          <w:pPr/>
        </w:pPrChange>
      </w:pPr>
      <w:ins w:author="Salvatore Salernitano" w:date="2019-01-16T15:37:41.5644382" w:id="1432402800">
        <w:r w:rsidRPr="777EBAED" w:rsidR="78816F43">
          <w:rPr>
            <w:rFonts w:ascii="Times New Roman" w:hAnsi="Times New Roman" w:eastAsia="Times New Roman" w:cs="Times New Roman"/>
            <w:b w:val="1"/>
            <w:bCs w:val="1"/>
            <w:lang w:val="it-IT"/>
            <w:rPrChange w:author="Salvatore Salernitano" w:date="2019-01-16T15:38:42.0917211" w:id="240050892">
              <w:rPr/>
            </w:rPrChange>
          </w:rPr>
          <w:t>RECUPERACHIAVE</w:t>
        </w:r>
      </w:ins>
      <w:ins w:author="Ludovico Di Federico" w:date="2019-01-17T09:26:58.3916717" w:id="48569381">
        <w:r w:rsidRPr="777EBAED" w:rsidR="15AA7C08">
          <w:rPr>
            <w:rFonts w:ascii="Times New Roman" w:hAnsi="Times New Roman" w:eastAsia="Times New Roman" w:cs="Times New Roman"/>
            <w:b w:val="1"/>
            <w:bCs w:val="1"/>
            <w:lang w:val="it-IT"/>
            <w:rPrChange w:author="Salvatore Salernitano" w:date="2019-01-16T15:38:42.0917211" w:id="1652565755">
              <w:rPr/>
            </w:rPrChange>
          </w:rPr>
          <w:t>:</w:t>
        </w:r>
      </w:ins>
      <w:ins w:author="Ludovico Di Federico" w:date="2019-01-17T11:00:31.4667553" w:id="919608207">
        <w:r w:rsidRPr="777EBAED" w:rsidR="4C5163AD">
          <w:rPr>
            <w:rFonts w:ascii="Times New Roman" w:hAnsi="Times New Roman" w:eastAsia="Times New Roman" w:cs="Times New Roman"/>
            <w:b w:val="1"/>
            <w:bCs w:val="1"/>
            <w:lang w:val="it-IT"/>
            <w:rPrChange w:author="Salvatore Salernitano" w:date="2019-01-16T15:38:42.0917211" w:id="1808514724">
              <w:rPr/>
            </w:rPrChange>
          </w:rPr>
          <w:t xml:space="preserve"> </w:t>
        </w:r>
      </w:ins>
      <w:ins w:author="Ludovico Di Federico" w:date="2019-01-17T10:57:29.6859716" w:id="455339927">
        <w:r w:rsidRPr="6BA0ABCA" w:rsidR="6BA0ABCA">
          <w:rPr>
            <w:rFonts w:ascii="Times New Roman" w:hAnsi="Times New Roman" w:eastAsia="Times New Roman" w:cs="Times New Roman"/>
            <w:b w:val="0"/>
            <w:bCs w:val="0"/>
            <w:lang w:val="it-IT"/>
            <w:rPrChange w:author="Ludovico Di Federico" w:date="2019-01-17T10:57:29.6859716" w:id="101963328">
              <w:rPr/>
            </w:rPrChange>
          </w:rPr>
          <w:t>E</w:t>
        </w:r>
      </w:ins>
      <w:ins w:author="Ludovico Di Federico" w:date="2019-01-17T10:57:29.6859716" w:id="1732545900">
        <w:r w:rsidRPr="6BA0ABCA" w:rsidR="6BA0ABCA">
          <w:rPr>
            <w:rFonts w:ascii="Times New Roman" w:hAnsi="Times New Roman" w:eastAsia="Times New Roman" w:cs="Times New Roman"/>
            <w:b w:val="0"/>
            <w:bCs w:val="0"/>
            <w:lang w:val="it-IT"/>
            <w:rPrChange w:author="Ludovico Di Federico" w:date="2019-01-17T10:57:29.6859716" w:id="1268464967">
              <w:rPr/>
            </w:rPrChange>
          </w:rPr>
          <w:t xml:space="preserve">’ una classe che implementa la classe </w:t>
        </w:r>
      </w:ins>
      <w:ins w:author="Ludovico Di Federico" w:date="2019-01-17T10:57:29.6859716" w:id="1699709571">
        <w:r w:rsidRPr="6BA0ABCA" w:rsidR="6BA0ABCA">
          <w:rPr>
            <w:rFonts w:ascii="Times New Roman" w:hAnsi="Times New Roman" w:eastAsia="Times New Roman" w:cs="Times New Roman"/>
            <w:b w:val="0"/>
            <w:bCs w:val="0"/>
            <w:lang w:val="it-IT"/>
            <w:rPrChange w:author="Ludovico Di Federico" w:date="2019-01-17T10:57:29.6859716" w:id="1127445811">
              <w:rPr/>
            </w:rPrChange>
          </w:rPr>
          <w:t>JFrame</w:t>
        </w:r>
      </w:ins>
      <w:ins w:author="Ludovico Di Federico" w:date="2019-01-17T10:57:29.6859716" w:id="2098707711">
        <w:r w:rsidRPr="6BA0ABCA" w:rsidR="6BA0ABCA">
          <w:rPr>
            <w:rFonts w:ascii="Times New Roman" w:hAnsi="Times New Roman" w:eastAsia="Times New Roman" w:cs="Times New Roman"/>
            <w:b w:val="0"/>
            <w:bCs w:val="0"/>
            <w:lang w:val="it-IT"/>
            <w:rPrChange w:author="Ludovico Di Federico" w:date="2019-01-17T10:57:29.6859716" w:id="835932928">
              <w:rPr/>
            </w:rPrChange>
          </w:rPr>
          <w:t xml:space="preserve">. </w:t>
        </w:r>
      </w:ins>
      <w:ins w:author="Ludovico Di Federico" w:date="2019-01-17T10:57:29.6859716" w:id="1752779059">
        <w:r w:rsidRPr="6BA0ABCA" w:rsidR="6BA0ABCA">
          <w:rPr>
            <w:rFonts w:ascii="Times New Roman" w:hAnsi="Times New Roman" w:eastAsia="Times New Roman" w:cs="Times New Roman"/>
            <w:b w:val="0"/>
            <w:bCs w:val="0"/>
            <w:lang w:val="it-IT"/>
            <w:rPrChange w:author="Ludovico Di Federico" w:date="2019-01-17T10:57:29.6859716" w:id="2064742312">
              <w:rPr/>
            </w:rPrChange>
          </w:rPr>
          <w:t>E’</w:t>
        </w:r>
      </w:ins>
      <w:ins w:author="Ludovico Di Federico" w:date="2019-01-17T10:57:29.6859716" w:id="381100876">
        <w:r w:rsidRPr="6BA0ABCA" w:rsidR="6BA0ABCA">
          <w:rPr>
            <w:rFonts w:ascii="Times New Roman" w:hAnsi="Times New Roman" w:eastAsia="Times New Roman" w:cs="Times New Roman"/>
            <w:b w:val="0"/>
            <w:bCs w:val="0"/>
            <w:lang w:val="it-IT"/>
            <w:rPrChange w:author="Ludovico Di Federico" w:date="2019-01-17T10:57:29.6859716" w:id="1835321272">
              <w:rPr/>
            </w:rPrChange>
          </w:rPr>
          <w:t xml:space="preserve"> una classe </w:t>
        </w:r>
        <w:r w:rsidRPr="6BA0ABCA" w:rsidR="6BA0ABCA">
          <w:rPr>
            <w:rFonts w:ascii="Times New Roman" w:hAnsi="Times New Roman" w:eastAsia="Times New Roman" w:cs="Times New Roman"/>
            <w:b w:val="0"/>
            <w:bCs w:val="0"/>
            <w:lang w:val="it-IT"/>
            <w:rPrChange w:author="Ludovico Di Federico" w:date="2019-01-17T10:57:29.6859716" w:id="1795565141">
              <w:rPr/>
            </w:rPrChange>
          </w:rPr>
          <w:t xml:space="preserve">pres</w:t>
        </w:r>
      </w:ins>
      <w:ins w:author="Ludovico Di Federico" w:date="2019-01-17T10:58:30.3813412" w:id="46092258">
        <w:r w:rsidRPr="6BA0ABCA" w:rsidR="526C8D38">
          <w:rPr>
            <w:rFonts w:ascii="Times New Roman" w:hAnsi="Times New Roman" w:eastAsia="Times New Roman" w:cs="Times New Roman"/>
            <w:b w:val="0"/>
            <w:bCs w:val="0"/>
            <w:lang w:val="it-IT"/>
            <w:rPrChange w:author="Ludovico Di Federico" w:date="2019-01-17T10:57:29.6859716" w:id="1160030606">
              <w:rPr/>
            </w:rPrChange>
          </w:rPr>
          <w:t xml:space="preserve">ente nel file RecuperaChiave.java nel package </w:t>
        </w:r>
        <w:r w:rsidRPr="6BA0ABCA" w:rsidR="526C8D38">
          <w:rPr>
            <w:rFonts w:ascii="Times New Roman" w:hAnsi="Times New Roman" w:eastAsia="Times New Roman" w:cs="Times New Roman"/>
            <w:b w:val="0"/>
            <w:bCs w:val="0"/>
            <w:lang w:val="it-IT"/>
            <w:rPrChange w:author="Ludovico Di Federico" w:date="2019-01-17T10:57:29.6859716" w:id="1817834294">
              <w:rPr/>
            </w:rPrChange>
          </w:rPr>
          <w:t xml:space="preserve">View.DashboardAdmin</w:t>
        </w:r>
        <w:r w:rsidRPr="6BA0ABCA" w:rsidR="526C8D38">
          <w:rPr>
            <w:rFonts w:ascii="Times New Roman" w:hAnsi="Times New Roman" w:eastAsia="Times New Roman" w:cs="Times New Roman"/>
            <w:b w:val="0"/>
            <w:bCs w:val="0"/>
            <w:lang w:val="it-IT"/>
            <w:rPrChange w:author="Ludovico Di Federico" w:date="2019-01-17T10:57:29.6859716" w:id="131684407">
              <w:rPr/>
            </w:rPrChange>
          </w:rPr>
          <w:t xml:space="preserve"> che permette all’Amministratore di recupera</w:t>
        </w:r>
      </w:ins>
      <w:ins w:author="Ludovico Di Federico" w:date="2019-01-17T10:59:30.4976512" w:id="660546946">
        <w:r w:rsidRPr="6BA0ABCA" w:rsidR="307AD1C0">
          <w:rPr>
            <w:rFonts w:ascii="Times New Roman" w:hAnsi="Times New Roman" w:eastAsia="Times New Roman" w:cs="Times New Roman"/>
            <w:b w:val="0"/>
            <w:bCs w:val="0"/>
            <w:lang w:val="it-IT"/>
            <w:rPrChange w:author="Ludovico Di Federico" w:date="2019-01-17T10:57:29.6859716" w:id="1879714749">
              <w:rPr/>
            </w:rPrChange>
          </w:rPr>
          <w:t xml:space="preserve">re</w:t>
        </w:r>
      </w:ins>
      <w:ins w:author="Ludovico Di Federico" w:date="2019-01-17T10:58:30.3813412" w:id="1485062329">
        <w:r w:rsidRPr="6BA0ABCA" w:rsidR="526C8D38">
          <w:rPr>
            <w:rFonts w:ascii="Times New Roman" w:hAnsi="Times New Roman" w:eastAsia="Times New Roman" w:cs="Times New Roman"/>
            <w:b w:val="0"/>
            <w:bCs w:val="0"/>
            <w:lang w:val="it-IT"/>
            <w:rPrChange w:author="Ludovico Di Federico" w:date="2019-01-17T10:57:29.6859716" w:id="658861939">
              <w:rPr/>
            </w:rPrChange>
          </w:rPr>
          <w:t xml:space="preserve"> le credenziali d’accesso di un altro Admin passando nella </w:t>
        </w:r>
      </w:ins>
      <w:ins w:author="Ludovico Di Federico" w:date="2019-01-17T10:59:30.4976512" w:id="385595644">
        <w:r w:rsidRPr="6BA0ABCA" w:rsidR="307AD1C0">
          <w:rPr>
            <w:rFonts w:ascii="Times New Roman" w:hAnsi="Times New Roman" w:eastAsia="Times New Roman" w:cs="Times New Roman"/>
            <w:b w:val="0"/>
            <w:bCs w:val="0"/>
            <w:lang w:val="it-IT"/>
            <w:rPrChange w:author="Ludovico Di Federico" w:date="2019-01-17T10:57:29.6859716" w:id="1174141570">
              <w:rPr/>
            </w:rPrChange>
          </w:rPr>
          <w:t xml:space="preserve">textbox</w:t>
        </w:r>
        <w:r w:rsidRPr="6BA0ABCA" w:rsidR="307AD1C0">
          <w:rPr>
            <w:rFonts w:ascii="Times New Roman" w:hAnsi="Times New Roman" w:eastAsia="Times New Roman" w:cs="Times New Roman"/>
            <w:b w:val="0"/>
            <w:bCs w:val="0"/>
            <w:lang w:val="it-IT"/>
            <w:rPrChange w:author="Ludovico Di Federico" w:date="2019-01-17T10:57:29.6859716" w:id="1555046938">
              <w:rPr/>
            </w:rPrChange>
          </w:rPr>
          <w:t xml:space="preserve"> denominata </w:t>
        </w:r>
      </w:ins>
      <w:ins w:author="Ludovico Di Federico" w:date="2019-01-17T11:00:31.4667553" w:id="1940265459">
        <w:r w:rsidRPr="6BA0ABCA" w:rsidR="4C5163AD">
          <w:rPr>
            <w:rFonts w:ascii="Times New Roman" w:hAnsi="Times New Roman" w:eastAsia="Times New Roman" w:cs="Times New Roman"/>
            <w:b w:val="0"/>
            <w:bCs w:val="0"/>
            <w:lang w:val="it-IT"/>
            <w:rPrChange w:author="Ludovico Di Federico" w:date="2019-01-17T10:57:29.6859716" w:id="832469399">
              <w:rPr/>
            </w:rPrChange>
          </w:rPr>
          <w:t xml:space="preserve">“c</w:t>
        </w:r>
      </w:ins>
      <w:ins w:author="Ludovico Di Federico" w:date="2019-01-17T10:59:30.4976512" w:id="454659712">
        <w:r w:rsidRPr="6BA0ABCA" w:rsidR="307AD1C0">
          <w:rPr>
            <w:rFonts w:ascii="Times New Roman" w:hAnsi="Times New Roman" w:eastAsia="Times New Roman" w:cs="Times New Roman"/>
            <w:b w:val="0"/>
            <w:bCs w:val="0"/>
            <w:lang w:val="it-IT"/>
            <w:rPrChange w:author="Ludovico Di Federico" w:date="2019-01-17T10:57:29.6859716" w:id="1669240305">
              <w:rPr/>
            </w:rPrChange>
          </w:rPr>
          <w:t xml:space="preserve">hiave</w:t>
        </w:r>
      </w:ins>
      <w:ins w:author="Ludovico Di Federico" w:date="2019-01-17T11:00:31.4667553" w:id="852242579">
        <w:r w:rsidRPr="6BA0ABCA" w:rsidR="4C5163AD">
          <w:rPr>
            <w:rFonts w:ascii="Times New Roman" w:hAnsi="Times New Roman" w:eastAsia="Times New Roman" w:cs="Times New Roman"/>
            <w:b w:val="0"/>
            <w:bCs w:val="0"/>
            <w:lang w:val="it-IT"/>
            <w:rPrChange w:author="Ludovico Di Federico" w:date="2019-01-17T10:57:29.6859716" w:id="46200396">
              <w:rPr/>
            </w:rPrChange>
          </w:rPr>
          <w:t xml:space="preserve">”</w:t>
        </w:r>
      </w:ins>
      <w:ins w:author="Ludovico Di Federico" w:date="2019-01-17T10:59:30.4976512" w:id="802124601">
        <w:r w:rsidRPr="6BA0ABCA" w:rsidR="307AD1C0">
          <w:rPr>
            <w:rFonts w:ascii="Times New Roman" w:hAnsi="Times New Roman" w:eastAsia="Times New Roman" w:cs="Times New Roman"/>
            <w:b w:val="0"/>
            <w:bCs w:val="0"/>
            <w:lang w:val="it-IT"/>
            <w:rPrChange w:author="Ludovico Di Federico" w:date="2019-01-17T10:57:29.6859716" w:id="1785678172">
              <w:rPr/>
            </w:rPrChange>
          </w:rPr>
          <w:t xml:space="preserve">, </w:t>
        </w:r>
      </w:ins>
      <w:ins w:author="Ludovico Di Federico" w:date="2019-01-17T11:00:31.4667553" w:id="1697512090">
        <w:r w:rsidRPr="6BA0ABCA" w:rsidR="4C5163AD">
          <w:rPr>
            <w:rFonts w:ascii="Times New Roman" w:hAnsi="Times New Roman" w:eastAsia="Times New Roman" w:cs="Times New Roman"/>
            <w:b w:val="0"/>
            <w:bCs w:val="0"/>
            <w:lang w:val="it-IT"/>
            <w:rPrChange w:author="Ludovico Di Federico" w:date="2019-01-17T10:57:29.6859716" w:id="261185108">
              <w:rPr/>
            </w:rPrChange>
          </w:rPr>
          <w:t xml:space="preserve">la chiave di recupero.</w:t>
        </w:r>
      </w:ins>
    </w:p>
    <w:p w:rsidR="6BA0ABCA" w:rsidDel="526C8D38" w:rsidP="6BA0ABCA" w:rsidRDefault="6BA0ABCA" w14:paraId="7E2A8126" w14:textId="307613E8">
      <w:pPr>
        <w:pStyle w:val="Paragrafoelenco"/>
        <w:numPr>
          <w:ilvl w:val="0"/>
          <w:numId w:val="14"/>
        </w:numPr>
        <w:spacing w:after="0" w:line="240" w:lineRule="auto"/>
        <w:rPr>
          <w:del w:author="Ludovico Di Federico" w:date="2019-01-17T10:58:30.3813412" w:id="1792065211"/>
          <w:sz w:val="22"/>
          <w:szCs w:val="22"/>
          <w:lang w:val="it-IT"/>
          <w:rPrChange w:author="Ludovico Di Federico" w:date="2019-01-17T10:57:29.6859716" w:id="1014241361">
            <w:rPr/>
          </w:rPrChange>
        </w:rPr>
        <w:pPrChange w:author="Ludovico Di Federico" w:date="2019-01-17T10:57:29.6859716" w:id="944451358">
          <w:pPr/>
        </w:pPrChange>
      </w:pPr>
    </w:p>
    <w:p w:rsidR="78816F43" w:rsidP="4C5163AD" w:rsidRDefault="78816F43" w14:paraId="75B4F34D" w14:textId="34B85775">
      <w:pPr>
        <w:pStyle w:val="Paragrafoelenco"/>
        <w:numPr>
          <w:ilvl w:val="0"/>
          <w:numId w:val="14"/>
        </w:numPr>
        <w:spacing w:after="0" w:line="240" w:lineRule="auto"/>
        <w:rPr>
          <w:sz w:val="22"/>
          <w:szCs w:val="22"/>
          <w:lang w:val="it-IT"/>
          <w:rPrChange w:author="Ludovico Di Federico" w:date="2019-01-17T11:00:31.4667553" w:id="170260572">
            <w:rPr/>
          </w:rPrChange>
        </w:rPr>
        <w:rPr>
          <w:sz w:val="22"/>
          <w:szCs w:val="22"/>
          <w:lang w:val="it-IT"/>
          <w:rPrChange w:author="Ludovico Di Federico" w:date="2019-01-17T10:58:30.3813412" w:id="991114636">
            <w:rPr/>
          </w:rPrChange>
        </w:rPr>
        <w:pPrChange w:author="Ludovico Di Federico" w:date="2019-01-17T11:00:31.4667553" w:id="596977027">
          <w:pPr/>
        </w:pPrChange>
      </w:pPr>
    </w:p>
    <w:p w:rsidR="78816F43" w:rsidDel="4C5163AD" w:rsidP="307AD1C0" w:rsidRDefault="78816F43" w14:textId="00E4D0D5" w14:paraId="2DE83873" w14:noSpellErr="1">
      <w:pPr>
        <w:pStyle w:val="Paragrafoelenco"/>
        <w:numPr>
          <w:ilvl w:val="0"/>
          <w:numId w:val="14"/>
        </w:numPr>
        <w:spacing w:after="0" w:line="240" w:lineRule="auto"/>
        <w:rPr>
          <w:del w:author="Ludovico Di Federico" w:date="2019-01-17T11:00:31.4667553" w:id="693922905"/>
          <w:sz w:val="22"/>
          <w:szCs w:val="22"/>
          <w:lang w:val="it-IT"/>
          <w:rPrChange w:author="Ludovico Di Federico" w:date="2019-01-17T10:59:30.4976512" w:id="1473520353">
            <w:rPr/>
          </w:rPrChange>
        </w:rPr>
        <w:rPr>
          <w:sz w:val="22"/>
          <w:szCs w:val="22"/>
          <w:lang w:val="it-IT"/>
          <w:rPrChange w:author="Ludovico Di Federico" w:date="2019-01-17T10:58:30.3813412" w:id="991114636">
            <w:rPr/>
          </w:rPrChange>
        </w:rPr>
        <w:pPrChange w:author="Ludovico Di Federico" w:date="2019-01-17T10:59:30.4976512" w:id="596977027">
          <w:pPr/>
        </w:pPrChange>
      </w:pPr>
      <w:ins w:author="Salvatore Salernitano" w:date="2019-01-16T15:37:41.5644382" w:id="991674596">
        <w:r w:rsidRPr="777EBAED" w:rsidR="78816F43">
          <w:rPr>
            <w:rFonts w:ascii="Times New Roman" w:hAnsi="Times New Roman" w:eastAsia="Times New Roman" w:cs="Times New Roman"/>
            <w:b w:val="1"/>
            <w:bCs w:val="1"/>
            <w:lang w:val="it-IT"/>
            <w:rPrChange w:author="Salvatore Salernitano" w:date="2019-01-16T15:38:42.0917211" w:id="2102428581">
              <w:rPr/>
            </w:rPrChange>
          </w:rPr>
          <w:t>RISPONDITICKET</w:t>
        </w:r>
      </w:ins>
      <w:ins w:author="Ludovico Di Federico" w:date="2019-01-17T09:26:58.3916717" w:id="744705530">
        <w:r w:rsidRPr="777EBAED" w:rsidR="15AA7C08">
          <w:rPr>
            <w:rFonts w:ascii="Times New Roman" w:hAnsi="Times New Roman" w:eastAsia="Times New Roman" w:cs="Times New Roman"/>
            <w:b w:val="1"/>
            <w:bCs w:val="1"/>
            <w:lang w:val="it-IT"/>
            <w:rPrChange w:author="Salvatore Salernitano" w:date="2019-01-16T15:38:42.0917211" w:id="1652416346">
              <w:rPr/>
            </w:rPrChange>
          </w:rPr>
          <w:t>:</w:t>
        </w:r>
      </w:ins>
      <w:ins w:author="Ludovico Di Federico" w:date="2019-01-17T11:02:31.6144563" w:id="2056187199">
        <w:r w:rsidRPr="777EBAED" w:rsidR="003B5ABF">
          <w:rPr>
            <w:rFonts w:ascii="Times New Roman" w:hAnsi="Times New Roman" w:eastAsia="Times New Roman" w:cs="Times New Roman"/>
            <w:b w:val="1"/>
            <w:bCs w:val="1"/>
            <w:lang w:val="it-IT"/>
            <w:rPrChange w:author="Salvatore Salernitano" w:date="2019-01-16T15:38:42.0917211" w:id="839286295">
              <w:rPr/>
            </w:rPrChange>
          </w:rPr>
          <w:t xml:space="preserve"> </w:t>
        </w:r>
      </w:ins>
      <w:ins w:author="Ludovico Di Federico" w:date="2019-01-17T11:00:31.4667553" w:id="694924378">
        <w:proofErr w:type="gramStart"/>
        <w:r w:rsidRPr="4C5163AD" w:rsidR="4C5163AD">
          <w:rPr>
            <w:rFonts w:ascii="Times New Roman" w:hAnsi="Times New Roman" w:eastAsia="Times New Roman" w:cs="Times New Roman"/>
            <w:b w:val="0"/>
            <w:bCs w:val="0"/>
            <w:lang w:val="it-IT"/>
            <w:rPrChange w:author="Ludovico Di Federico" w:date="2019-01-17T11:00:31.4667553" w:id="1679693841">
              <w:rPr/>
            </w:rPrChange>
          </w:rPr>
          <w:t>E</w:t>
        </w:r>
      </w:ins>
      <w:ins w:author="Ludovico Di Federico" w:date="2019-01-17T11:00:31.4667553" w:id="1937642547">
        <w:r w:rsidRPr="4C5163AD" w:rsidR="4C5163AD">
          <w:rPr>
            <w:rFonts w:ascii="Times New Roman" w:hAnsi="Times New Roman" w:eastAsia="Times New Roman" w:cs="Times New Roman"/>
            <w:b w:val="0"/>
            <w:bCs w:val="0"/>
            <w:lang w:val="it-IT"/>
            <w:rPrChange w:author="Ludovico Di Federico" w:date="2019-01-17T11:00:31.4667553" w:id="570798420">
              <w:rPr/>
            </w:rPrChange>
          </w:rPr>
          <w:t xml:space="preserve">’</w:t>
        </w:r>
        <w:proofErr w:type="gramEnd"/>
        <w:r w:rsidRPr="4C5163AD" w:rsidR="4C5163AD">
          <w:rPr>
            <w:rFonts w:ascii="Times New Roman" w:hAnsi="Times New Roman" w:eastAsia="Times New Roman" w:cs="Times New Roman"/>
            <w:b w:val="0"/>
            <w:bCs w:val="0"/>
            <w:lang w:val="it-IT"/>
            <w:rPrChange w:author="Ludovico Di Federico" w:date="2019-01-17T11:00:31.4667553" w:id="1297175312">
              <w:rPr/>
            </w:rPrChange>
          </w:rPr>
          <w:t xml:space="preserve"> una classe che implementa la classe </w:t>
        </w:r>
      </w:ins>
      <w:ins w:author="Ludovico Di Federico" w:date="2019-01-17T11:00:31.4667553" w:id="1851378108">
        <w:proofErr w:type="spellStart"/>
        <w:r w:rsidRPr="4C5163AD" w:rsidR="4C5163AD">
          <w:rPr>
            <w:rFonts w:ascii="Times New Roman" w:hAnsi="Times New Roman" w:eastAsia="Times New Roman" w:cs="Times New Roman"/>
            <w:b w:val="0"/>
            <w:bCs w:val="0"/>
            <w:lang w:val="it-IT"/>
            <w:rPrChange w:author="Ludovico Di Federico" w:date="2019-01-17T11:00:31.4667553" w:id="363279657">
              <w:rPr/>
            </w:rPrChange>
          </w:rPr>
          <w:t>JFrame</w:t>
        </w:r>
        <w:proofErr w:type="spellEnd"/>
      </w:ins>
      <w:ins w:author="Ludovico Di Federico" w:date="2019-01-17T11:00:31.4667553" w:id="1667933152">
        <w:r w:rsidRPr="4C5163AD" w:rsidR="4C5163AD">
          <w:rPr>
            <w:rFonts w:ascii="Times New Roman" w:hAnsi="Times New Roman" w:eastAsia="Times New Roman" w:cs="Times New Roman"/>
            <w:b w:val="0"/>
            <w:bCs w:val="0"/>
            <w:lang w:val="it-IT"/>
            <w:rPrChange w:author="Ludovico Di Federico" w:date="2019-01-17T11:00:31.4667553" w:id="382030931">
              <w:rPr/>
            </w:rPrChange>
          </w:rPr>
          <w:t xml:space="preserve">. </w:t>
        </w:r>
      </w:ins>
      <w:ins w:author="Ludovico Di Federico" w:date="2019-01-17T11:00:31.4667553" w:id="984908295">
        <w:r w:rsidRPr="4C5163AD" w:rsidR="4C5163AD">
          <w:rPr>
            <w:rFonts w:ascii="Times New Roman" w:hAnsi="Times New Roman" w:eastAsia="Times New Roman" w:cs="Times New Roman"/>
            <w:b w:val="0"/>
            <w:bCs w:val="0"/>
            <w:lang w:val="it-IT"/>
            <w:rPrChange w:author="Ludovico Di Federico" w:date="2019-01-17T11:00:31.4667553" w:id="1499246481">
              <w:rPr/>
            </w:rPrChange>
          </w:rPr>
          <w:t>E’</w:t>
        </w:r>
      </w:ins>
      <w:ins w:author="Ludovico Di Federico" w:date="2019-01-17T11:00:31.4667553" w:id="1586956723">
        <w:r w:rsidRPr="4C5163AD" w:rsidR="4C5163AD">
          <w:rPr>
            <w:rFonts w:ascii="Times New Roman" w:hAnsi="Times New Roman" w:eastAsia="Times New Roman" w:cs="Times New Roman"/>
            <w:b w:val="0"/>
            <w:bCs w:val="0"/>
            <w:lang w:val="it-IT"/>
            <w:rPrChange w:author="Ludovico Di Federico" w:date="2019-01-17T11:00:31.4667553" w:id="1496422990">
              <w:rPr/>
            </w:rPrChange>
          </w:rPr>
          <w:t xml:space="preserve"> una classe presente nel file RispondiTicket.java nel package </w:t>
        </w:r>
        <w:proofErr w:type="spellStart"/>
        <w:r w:rsidRPr="76602435" w:rsidR="4C5163AD">
          <w:rPr>
            <w:rFonts w:ascii="Times New Roman" w:hAnsi="Times New Roman" w:eastAsia="Times New Roman" w:cs="Times New Roman"/>
            <w:b w:val="0"/>
            <w:bCs w:val="0"/>
            <w:i w:val="1"/>
            <w:iCs w:val="1"/>
            <w:lang w:val="it-IT"/>
            <w:rPrChange w:author="Ludovico Di Federico" w:date="2019-01-17T11:03:32.8406755" w:id="2131537056">
              <w:rPr/>
            </w:rPrChange>
          </w:rPr>
          <w:t xml:space="preserve">View.</w:t>
        </w:r>
        <w:r w:rsidRPr="76602435" w:rsidR="4C5163AD">
          <w:rPr>
            <w:rFonts w:ascii="Times New Roman" w:hAnsi="Times New Roman" w:eastAsia="Times New Roman" w:cs="Times New Roman"/>
            <w:b w:val="0"/>
            <w:bCs w:val="0"/>
            <w:i w:val="1"/>
            <w:iCs w:val="1"/>
            <w:lang w:val="it-IT"/>
            <w:rPrChange w:author="Ludovico Di Federico" w:date="2019-01-17T11:03:32.8406755" w:id="1681451309">
              <w:rPr/>
            </w:rPrChange>
          </w:rPr>
          <w:t xml:space="preserve">Dashbo</w:t>
        </w:r>
      </w:ins>
      <w:ins w:author="Ludovico Di Federico" w:date="2019-01-17T11:01:31.728198" w:id="954646256">
        <w:r w:rsidRPr="76602435" w:rsidR="0D2EAE58">
          <w:rPr>
            <w:rFonts w:ascii="Times New Roman" w:hAnsi="Times New Roman" w:eastAsia="Times New Roman" w:cs="Times New Roman"/>
            <w:b w:val="0"/>
            <w:bCs w:val="0"/>
            <w:i w:val="1"/>
            <w:iCs w:val="1"/>
            <w:lang w:val="it-IT"/>
            <w:rPrChange w:author="Ludovico Di Federico" w:date="2019-01-17T11:03:32.8406755" w:id="790574635">
              <w:rPr/>
            </w:rPrChange>
          </w:rPr>
          <w:t xml:space="preserve">ardAdmin</w:t>
        </w:r>
        <w:proofErr w:type="spellEnd"/>
        <w:r w:rsidRPr="76602435" w:rsidR="0D2EAE58">
          <w:rPr>
            <w:rFonts w:ascii="Times New Roman" w:hAnsi="Times New Roman" w:eastAsia="Times New Roman" w:cs="Times New Roman"/>
            <w:b w:val="0"/>
            <w:bCs w:val="0"/>
            <w:i w:val="1"/>
            <w:iCs w:val="1"/>
            <w:lang w:val="it-IT"/>
            <w:rPrChange w:author="Ludovico Di Federico" w:date="2019-01-17T11:03:32.8406755" w:id="440821389">
              <w:rPr/>
            </w:rPrChange>
          </w:rPr>
          <w:t xml:space="preserve"> </w:t>
        </w:r>
        <w:r w:rsidRPr="76602435" w:rsidR="0D2EAE58">
          <w:rPr>
            <w:rFonts w:ascii="Times New Roman" w:hAnsi="Times New Roman" w:eastAsia="Times New Roman" w:cs="Times New Roman"/>
            <w:b w:val="0"/>
            <w:bCs w:val="0"/>
            <w:i w:val="0"/>
            <w:iCs w:val="0"/>
            <w:lang w:val="it-IT"/>
            <w:rPrChange w:author="Ludovico Di Federico" w:date="2019-01-17T11:03:32.8406755" w:id="1317715894">
              <w:rPr/>
            </w:rPrChange>
          </w:rPr>
          <w:t xml:space="preserve">che permette all’Amministratore di r</w:t>
        </w:r>
      </w:ins>
      <w:ins w:author="Ludovico Di Federico" w:date="2019-01-17T11:02:31.6144563" w:id="762504764">
        <w:r w:rsidRPr="76602435" w:rsidR="003B5ABF">
          <w:rPr>
            <w:rFonts w:ascii="Times New Roman" w:hAnsi="Times New Roman" w:eastAsia="Times New Roman" w:cs="Times New Roman"/>
            <w:b w:val="0"/>
            <w:bCs w:val="0"/>
            <w:i w:val="0"/>
            <w:iCs w:val="0"/>
            <w:lang w:val="it-IT"/>
            <w:rPrChange w:author="Ludovico Di Federico" w:date="2019-01-17T11:03:32.8406755" w:id="2129673629">
              <w:rPr/>
            </w:rPrChange>
          </w:rPr>
          <w:t xml:space="preserve">ispondere ad un determinato Ticket inviato da un G</w:t>
        </w:r>
      </w:ins>
      <w:ins w:author="Ludovico Di Federico" w:date="2019-01-17T11:03:32.8406755" w:id="561792989">
        <w:r w:rsidRPr="76602435" w:rsidR="76602435">
          <w:rPr>
            <w:rFonts w:ascii="Times New Roman" w:hAnsi="Times New Roman" w:eastAsia="Times New Roman" w:cs="Times New Roman"/>
            <w:b w:val="0"/>
            <w:bCs w:val="0"/>
            <w:i w:val="0"/>
            <w:iCs w:val="0"/>
            <w:lang w:val="it-IT"/>
            <w:rPrChange w:author="Ludovico Di Federico" w:date="2019-01-17T11:03:32.8406755" w:id="424626033">
              <w:rPr/>
            </w:rPrChange>
          </w:rPr>
          <w:t xml:space="preserve">estore dei Sensori.</w:t>
        </w:r>
      </w:ins>
    </w:p>
    <w:p w:rsidR="4C5163AD" w:rsidDel="0D2EAE58" w:rsidP="4C5163AD" w:rsidRDefault="4C5163AD" w14:paraId="3207554F" w14:textId="3E987D68">
      <w:pPr>
        <w:pStyle w:val="Paragrafoelenco"/>
        <w:numPr>
          <w:ilvl w:val="0"/>
          <w:numId w:val="14"/>
        </w:numPr>
        <w:spacing w:after="0" w:line="240" w:lineRule="auto"/>
        <w:rPr>
          <w:del w:author="Ludovico Di Federico" w:date="2019-01-17T11:01:31.728198" w:id="1896639487"/>
          <w:sz w:val="22"/>
          <w:szCs w:val="22"/>
          <w:lang w:val="it-IT"/>
          <w:rPrChange w:author="Ludovico Di Federico" w:date="2019-01-17T11:00:31.4667553" w:id="1786160355">
            <w:rPr/>
          </w:rPrChange>
        </w:rPr>
        <w:pPrChange w:author="Ludovico Di Federico" w:date="2019-01-17T11:00:31.4667553" w:id="2800583">
          <w:pPr/>
        </w:pPrChange>
      </w:pPr>
    </w:p>
    <w:p xmlns:wp14="http://schemas.microsoft.com/office/word/2010/wordml" w:rsidRPr="00634BB8" w:rsidR="00D54DDA" w:rsidDel="003B5ABF" w:rsidP="0D2EAE58" w:rsidRDefault="00D54DDA" w14:paraId="5F07D11E" wp14:textId="2A2733BC">
      <w:pPr>
        <w:pStyle w:val="Paragrafoelenco"/>
        <w:widowControl w:val="0"/>
        <w:numPr>
          <w:ilvl w:val="0"/>
          <w:numId w:val="14"/>
        </w:numPr>
        <w:autoSpaceDE w:val="0"/>
        <w:autoSpaceDN w:val="0"/>
        <w:adjustRightInd w:val="0"/>
        <w:spacing w:after="0" w:line="240" w:lineRule="auto"/>
        <w:rPr>
          <w:del w:author="Ludovico Di Federico" w:date="2019-01-17T11:02:31.6144563" w:id="421822814"/>
          <w:spacing w:val="5"/>
          <w:kern w:val="1"/>
          <w:sz w:val="22"/>
          <w:szCs w:val="22"/>
          <w:lang w:val="it-IT"/>
          <w:rPrChange w:author="Ludovico Di Federico" w:date="2019-01-17T11:01:31.728198" w:id="1270">
            <w:rPr>
              <w:rFonts w:eastAsia="Hiragino Sans W3"/>
              <w:spacing w:val="5"/>
              <w:kern w:val="1"/>
              <w:u w:color="333399"/>
            </w:rPr>
          </w:rPrChange>
        </w:rPr>
        <w:pPrChange w:author="Ludovico Di Federico" w:date="2019-01-17T11:01:31.728198" w:id="77116982">
          <w:pPr>
            <w:widowControl w:val="0"/>
            <w:autoSpaceDE w:val="0"/>
            <w:autoSpaceDN w:val="0"/>
            <w:adjustRightInd w:val="0"/>
          </w:pPr>
        </w:pPrChange>
      </w:pPr>
    </w:p>
    <w:p xmlns:wp14="http://schemas.microsoft.com/office/word/2010/wordml" w:rsidRPr="00634BB8" w:rsidR="00E75697" w:rsidDel="76602435" w:rsidP="003B5ABF" w:rsidRDefault="00E75697" w14:paraId="41508A3C" wp14:textId="01D39FFC">
      <w:pPr>
        <w:pStyle w:val="Paragrafoelenco"/>
        <w:numPr>
          <w:ilvl w:val="0"/>
          <w:numId w:val="14"/>
        </w:numPr>
        <w:spacing w:after="0" w:line="240" w:lineRule="auto"/>
        <w:rPr>
          <w:del w:author="Ludovico Di Federico" w:date="2019-01-17T11:03:32.8406755" w:id="1088114298"/>
          <w:sz w:val="22"/>
          <w:szCs w:val="22"/>
          <w:lang w:val="it-IT"/>
          <w:rPrChange w:author="Ludovico Di Federico" w:date="2019-01-17T11:02:31.6144563" w:id="1271">
            <w:rPr/>
          </w:rPrChange>
        </w:rPr>
        <w:pPrChange w:author="Ludovico Di Federico" w:date="2019-01-17T11:02:31.6144563" w:id="1000686253">
          <w:pPr/>
        </w:pPrChange>
      </w:pPr>
    </w:p>
    <w:p w:rsidR="76602435" w:rsidP="76602435" w:rsidRDefault="76602435" w14:paraId="5E84C3F7" w14:textId="74D35362">
      <w:pPr>
        <w:pStyle w:val="Paragrafoelenco"/>
        <w:numPr>
          <w:ilvl w:val="0"/>
          <w:numId w:val="14"/>
        </w:numPr>
        <w:bidi w:val="0"/>
        <w:spacing w:before="0" w:beforeAutospacing="off" w:after="0" w:afterAutospacing="off" w:line="240" w:lineRule="auto"/>
        <w:ind w:left="720" w:right="0" w:hanging="360"/>
        <w:jc w:val="left"/>
        <w:rPr>
          <w:sz w:val="22"/>
          <w:szCs w:val="22"/>
          <w:lang w:val="it-IT"/>
          <w:rPrChange w:author="Ludovico Di Federico" w:date="2019-01-17T11:03:32.8406755" w:id="512526991">
            <w:rPr/>
          </w:rPrChange>
        </w:rPr>
        <w:pPrChange w:author="Ludovico Di Federico" w:date="2019-01-17T11:03:32.8406755" w:id="1416018530">
          <w:pPr/>
        </w:pPrChange>
      </w:pPr>
    </w:p>
    <w:p xmlns:wp14="http://schemas.microsoft.com/office/word/2010/wordml" w:rsidRPr="00634BB8" w:rsidR="00E75697" w:rsidDel="258C289B" w:rsidP="00E75697" w:rsidRDefault="00E75697" w14:paraId="43D6B1D6" wp14:textId="77777777">
      <w:pPr>
        <w:rPr>
          <w:del w:author="Salvatore Salernitano" w:date="2019-01-17T11:19:50.467505" w:id="568367014"/>
          <w:lang w:val="it-IT"/>
          <w:rPrChange w:author="Lorenzo Salvi" w:date="2019-01-07T14:25:00Z" w:id="1272">
            <w:rPr/>
          </w:rPrChange>
        </w:rPr>
      </w:pPr>
    </w:p>
    <w:p xmlns:wp14="http://schemas.microsoft.com/office/word/2010/wordml" w:rsidRPr="00634BB8" w:rsidR="00E75697" w:rsidDel="258C289B" w:rsidP="00E75697" w:rsidRDefault="00E75697" w14:paraId="17DBC151" wp14:textId="77777777">
      <w:pPr>
        <w:rPr>
          <w:del w:author="Salvatore Salernitano" w:date="2019-01-17T11:19:50.467505" w:id="883604973"/>
          <w:lang w:val="it-IT"/>
          <w:rPrChange w:author="Lorenzo Salvi" w:date="2019-01-07T14:25:00Z" w:id="1273">
            <w:rPr/>
          </w:rPrChange>
        </w:rPr>
      </w:pPr>
    </w:p>
    <w:p xmlns:wp14="http://schemas.microsoft.com/office/word/2010/wordml" w:rsidRPr="00634BB8" w:rsidR="00E75697" w:rsidP="258C289B" w:rsidRDefault="00E75697" w14:paraId="6F8BD81B" wp14:textId="77777777">
      <w:pPr>
        <w:pStyle w:val="Normale"/>
        <w:rPr>
          <w:lang w:val="it-IT"/>
          <w:rPrChange w:author="Lorenzo Salvi" w:date="2019-01-07T14:25:00Z" w:id="1274">
            <w:rPr/>
          </w:rPrChange>
        </w:rPr>
        <w:pPrChange w:author="Salvatore Salernitano" w:date="2019-01-17T11:19:50.467505" w:id="1650950300">
          <w:pPr/>
        </w:pPrChange>
      </w:pPr>
    </w:p>
    <w:p xmlns:wp14="http://schemas.microsoft.com/office/word/2010/wordml" w:rsidRPr="00634BB8" w:rsidR="00E75697" w:rsidDel="32265D2E" w:rsidP="00E75697" w:rsidRDefault="00E75697" w14:paraId="2613E9C1" wp14:textId="77777777">
      <w:pPr>
        <w:rPr>
          <w:del w:author="Salvatore Salernitano" w:date="2019-01-15T15:14:12.5702235" w:id="470448043"/>
          <w:lang w:val="it-IT"/>
          <w:rPrChange w:author="Lorenzo Salvi" w:date="2019-01-07T14:25:00Z" w:id="1275">
            <w:rPr/>
          </w:rPrChange>
        </w:rPr>
      </w:pPr>
    </w:p>
    <w:p xmlns:wp14="http://schemas.microsoft.com/office/word/2010/wordml" w:rsidRPr="00634BB8" w:rsidR="00E75697" w:rsidDel="0E885651" w:rsidP="00E75697" w:rsidRDefault="00E75697" w14:paraId="1037B8A3" wp14:textId="77777777">
      <w:pPr>
        <w:rPr>
          <w:del w:author="Salvatore Salernitano" w:date="2019-01-14T14:05:37.4765411" w:id="236073546"/>
          <w:lang w:val="it-IT"/>
          <w:rPrChange w:author="Lorenzo Salvi" w:date="2019-01-07T14:25:00Z" w:id="1276">
            <w:rPr/>
          </w:rPrChange>
        </w:rPr>
      </w:pPr>
    </w:p>
    <w:p xmlns:wp14="http://schemas.microsoft.com/office/word/2010/wordml" w:rsidRPr="00634BB8" w:rsidR="00E75697" w:rsidDel="0E885651" w:rsidP="00E75697" w:rsidRDefault="00E75697" w14:paraId="687C6DE0" wp14:textId="77777777">
      <w:pPr>
        <w:rPr>
          <w:del w:author="Salvatore Salernitano" w:date="2019-01-14T14:05:37.4765411" w:id="723329907"/>
          <w:lang w:val="it-IT"/>
          <w:rPrChange w:author="Lorenzo Salvi" w:date="2019-01-07T14:25:00Z" w:id="1277">
            <w:rPr/>
          </w:rPrChange>
        </w:rPr>
      </w:pPr>
    </w:p>
    <w:p xmlns:wp14="http://schemas.microsoft.com/office/word/2010/wordml" w:rsidRPr="00634BB8" w:rsidR="00E75697" w:rsidDel="0E885651" w:rsidP="00E75697" w:rsidRDefault="00E75697" w14:paraId="5B2F9378" wp14:textId="77777777">
      <w:pPr>
        <w:rPr>
          <w:del w:author="Salvatore Salernitano" w:date="2019-01-14T14:05:37.4765411" w:id="927827339"/>
          <w:lang w:val="it-IT"/>
          <w:rPrChange w:author="Lorenzo Salvi" w:date="2019-01-07T14:25:00Z" w:id="1278">
            <w:rPr/>
          </w:rPrChange>
        </w:rPr>
      </w:pPr>
    </w:p>
    <w:p xmlns:wp14="http://schemas.microsoft.com/office/word/2010/wordml" w:rsidRPr="00634BB8" w:rsidR="00D54DDA" w:rsidDel="32265D2E" w:rsidP="0E885651" w:rsidRDefault="00D54DDA" w14:paraId="58E6DD4E" wp14:textId="77777777">
      <w:pPr>
        <w:pStyle w:val="Titolo"/>
        <w:spacing w:line="276" w:lineRule="auto"/>
        <w:rPr>
          <w:del w:author="Salvatore Salernitano" w:date="2019-01-15T15:14:12.5702235" w:id="1863836187"/>
          <w:spacing w:val="0"/>
          <w:kern w:val="0"/>
          <w:lang w:val="it-IT"/>
          <w:rPrChange w:author="Salvatore Salernitano" w:date="2019-01-14T14:05:37.4765411" w:id="1279">
            <w:rPr>
              <w:rFonts w:ascii="Times New Roman" w:hAnsi="Times New Roman"/>
              <w:color w:val="auto"/>
              <w:spacing w:val="0"/>
              <w:kern w:val="0"/>
              <w:sz w:val="24"/>
              <w:szCs w:val="24"/>
            </w:rPr>
          </w:rPrChange>
        </w:rPr>
        <w:pPrChange w:author="Salvatore Salernitano" w:date="2019-01-14T14:05:37.4765411" w:id="1937010105">
          <w:pPr>
            <w:pStyle w:val="Titolo"/>
          </w:pPr>
        </w:pPrChange>
      </w:pPr>
    </w:p>
    <w:p xmlns:wp14="http://schemas.microsoft.com/office/word/2010/wordml" w:rsidRPr="005B12E3" w:rsidR="00E04CD9" w:rsidP="32265D2E" w:rsidRDefault="00BD56BD" w14:paraId="1C82D7B3" wp14:textId="77777777">
      <w:pPr>
        <w:pStyle w:val="Titolo"/>
        <w:spacing w:line="276" w:lineRule="auto"/>
        <w:rPr>
          <w:rFonts w:ascii="Arial" w:hAnsi="Arial" w:cs="Arial"/>
          <w:noProof/>
          <w:sz w:val="48"/>
          <w:szCs w:val="48"/>
          <w:rPrChange w:author="Salvatore Salernitano" w:date="2019-01-15T15:14:12.5702235" w:id="1091126443">
            <w:rPr/>
          </w:rPrChange>
        </w:rPr>
        <w:pPrChange w:author="Salvatore Salernitano" w:date="2019-01-15T15:14:12.5702235" w:id="1333834446">
          <w:pPr>
            <w:pStyle w:val="Titolo"/>
          </w:pPr>
        </w:pPrChange>
      </w:pPr>
      <w:r>
        <w:rPr>
          <w:noProof/>
        </w:rPr>
        <w:lastRenderedPageBreak/>
        <w:t>E</w:t>
      </w:r>
      <w:r w:rsidR="00E04CD9">
        <w:rPr>
          <w:noProof/>
        </w:rPr>
        <w:t>. Design Decisions</w:t>
      </w:r>
      <w:r w:rsidR="000157E0">
        <w:rPr>
          <w:noProof/>
        </w:rPr>
        <w:t xml:space="preserve">     </w:t>
      </w:r>
      <w:del w:author="Salvatore Salernitano" w:date="2019-01-14T14:49:25.1475661" w:id="1043207829">
        <w:r w:rsidDel="11604B07" w:rsidR="000157E0">
          <w:rPr>
            <w:noProof/>
          </w:rPr>
          <w:br/>
        </w:r>
        <w:r w:rsidRPr="005B12E3" w:rsidDel="11604B07" w:rsidR="000157E0">
          <w:rPr>
            <w:rFonts w:ascii="Arial" w:hAnsi="Arial" w:cs="Arial"/>
            <w:sz w:val="22"/>
            <w:szCs w:val="24"/>
          </w:rPr>
          <w:delText xml:space="preserve">&lt;Document here the </w:delText>
        </w:r>
        <w:r w:rsidRPr="00193B67" w:rsidDel="11604B07" w:rsidR="00193B67">
          <w:rPr>
            <w:rFonts w:ascii="Arial" w:hAnsi="Arial" w:cs="Arial"/>
            <w:b/>
            <w:sz w:val="22"/>
            <w:szCs w:val="24"/>
          </w:rPr>
          <w:delText>5</w:delText>
        </w:r>
        <w:r w:rsidDel="11604B07" w:rsidR="00193B67">
          <w:rPr>
            <w:rFonts w:ascii="Arial" w:hAnsi="Arial" w:cs="Arial"/>
            <w:sz w:val="22"/>
            <w:szCs w:val="24"/>
          </w:rPr>
          <w:delText xml:space="preserve"> </w:delText>
        </w:r>
        <w:r w:rsidRPr="005B12E3" w:rsidDel="11604B07" w:rsidR="000157E0">
          <w:rPr>
            <w:rFonts w:ascii="Arial" w:hAnsi="Arial" w:cs="Arial"/>
            <w:sz w:val="22"/>
            <w:szCs w:val="24"/>
          </w:rPr>
          <w:delText>most important design decisions you had to take. You can use both a textual or a diagrammatic specification.&gt;</w:delText>
        </w:r>
        <w:r w:rsidRPr="005B12E3" w:rsidDel="11604B07" w:rsidR="00E04CD9">
          <w:rPr>
            <w:rFonts w:ascii="Arial" w:hAnsi="Arial" w:cs="Arial"/>
            <w:noProof/>
            <w:sz w:val="48"/>
          </w:rPr>
          <w:delText xml:space="preserve"> </w:delText>
        </w:r>
      </w:del>
    </w:p>
    <w:p xmlns:wp14="http://schemas.microsoft.com/office/word/2010/wordml" w:rsidRPr="00634BB8" w:rsidR="00D54DDA" w:rsidP="00D54DDA" w:rsidRDefault="00D54DDA" w14:paraId="76BA3A17" wp14:noSpellErr="1" wp14:textId="47DC55AF">
      <w:pPr>
        <w:widowControl w:val="0"/>
        <w:autoSpaceDE w:val="0"/>
        <w:autoSpaceDN w:val="0"/>
        <w:adjustRightInd w:val="0"/>
        <w:spacing w:after="300" w:line="276" w:lineRule="auto"/>
        <w:rPr>
          <w:rFonts w:ascii="Arial" w:hAnsi="Arial" w:eastAsia="Hiragino Sans W3" w:cs="Arial"/>
          <w:color w:val="17365D"/>
          <w:sz w:val="48"/>
          <w:szCs w:val="48"/>
          <w:lang w:val="it-IT"/>
          <w:rPrChange w:author="Lorenzo Salvi" w:date="2019-01-07T14:25:00Z" w:id="1280">
            <w:rPr>
              <w:rFonts w:ascii="Arial" w:hAnsi="Arial" w:eastAsia="Hiragino Sans W3" w:cs="Arial"/>
              <w:color w:val="17365D"/>
              <w:sz w:val="48"/>
              <w:szCs w:val="48"/>
            </w:rPr>
          </w:rPrChange>
        </w:rPr>
      </w:pPr>
      <w:r w:rsidRPr="00634BB8">
        <w:rPr>
          <w:b w:val="1"/>
          <w:bCs w:val="1"/>
          <w:color w:val="000000" w:themeColor="text1"/>
          <w:sz w:val="22"/>
          <w:szCs w:val="22"/>
          <w:lang w:val="it-IT"/>
          <w:rPrChange w:author="Lorenzo Salvi" w:date="2019-01-07T14:25:00Z" w:id="1685519533">
            <w:rPr>
              <w:b/>
              <w:bCs/>
              <w:color w:val="000000" w:themeColor="text1"/>
              <w:sz w:val="22"/>
              <w:szCs w:val="22"/>
              <w:lang w:val="en-GB"/>
            </w:rPr>
          </w:rPrChange>
        </w:rPr>
        <w:t xml:space="preserve">1) DECISION </w:t>
      </w:r>
      <w:ins w:author="Lorenzo Salvi" w:date="2019-01-14T14:23:06.2440111" w:id="229234034">
        <w:r w:rsidRPr="00634BB8" w:rsidR="4B5E7C9C">
          <w:rPr>
            <w:b w:val="1"/>
            <w:bCs w:val="1"/>
            <w:color w:val="000000" w:themeColor="text1"/>
            <w:sz w:val="22"/>
            <w:szCs w:val="22"/>
            <w:lang w:val="it-IT"/>
            <w:rPrChange w:author="Lorenzo Salvi" w:date="2019-01-07T14:25:00Z" w:id="1281">
              <w:rPr>
                <w:b/>
                <w:bCs/>
                <w:color w:val="000000" w:themeColor="text1"/>
                <w:sz w:val="22"/>
                <w:szCs w:val="22"/>
                <w:lang w:val="en-GB"/>
              </w:rPr>
            </w:rPrChange>
          </w:rPr>
          <w:t>CLIENT-SIDE</w:t>
        </w:r>
      </w:ins>
      <w:r w:rsidRPr="00634BB8">
        <w:rPr>
          <w:color w:val="000000" w:themeColor="text1"/>
          <w:sz w:val="22"/>
          <w:szCs w:val="22"/>
          <w:lang w:val="it-IT"/>
          <w:rPrChange w:author="Lorenzo Salvi" w:date="2019-01-07T14:25:00Z" w:id="1282">
            <w:rPr>
              <w:color w:val="000000" w:themeColor="text1"/>
              <w:sz w:val="22"/>
              <w:szCs w:val="22"/>
              <w:lang w:val="en-GB"/>
            </w:rPr>
          </w:rPrChange>
        </w:rPr>
        <w:t xml:space="preserve">: </w:t>
      </w:r>
      <w:ins w:author="Lorenzo Salvi" w:date="2019-01-14T14:23:06.2440111" w:id="281796262">
        <w:r w:rsidRPr="00634BB8">
          <w:rPr>
            <w:color w:val="000000" w:themeColor="text1"/>
            <w:sz w:val="22"/>
            <w:szCs w:val="22"/>
            <w:lang w:val="it-IT"/>
            <w:rPrChange w:author="Lorenzo Salvi" w:date="2019-01-07T14:25:00Z" w:id="1283">
              <w:rPr>
                <w:color w:val="000000" w:themeColor="text1"/>
                <w:sz w:val="22"/>
                <w:szCs w:val="22"/>
              </w:rPr>
            </w:rPrChange>
          </w:rPr>
          <w:t xml:space="preserve">Il team ha deciso per lo sviluppo del software Monitoraggio Ambientale di creare in particolare una Desktop App. </w:t>
        </w:r>
      </w:ins>
      <w:r w:rsidRPr="00634BB8">
        <w:rPr>
          <w:color w:val="000000" w:themeColor="text1"/>
          <w:sz w:val="22"/>
          <w:szCs w:val="22"/>
          <w:lang w:val="it-IT"/>
          <w:rPrChange w:author="Lorenzo Salvi" w:date="2019-01-07T14:27:00Z" w:id="1284">
            <w:rPr>
              <w:color w:val="000000" w:themeColor="text1"/>
              <w:sz w:val="22"/>
              <w:szCs w:val="22"/>
            </w:rPr>
          </w:rPrChange>
        </w:rPr>
        <w:t xml:space="preserve">Tale decisione è stata concordata perché si è ritenuto opportuno avere un ambiente software sulla propria macchina di lavoro. </w:t>
      </w:r>
      <w:r w:rsidRPr="00634BB8">
        <w:rPr>
          <w:color w:val="000000" w:themeColor="text1"/>
          <w:sz w:val="22"/>
          <w:szCs w:val="22"/>
          <w:lang w:val="it-IT"/>
          <w:rPrChange w:author="Lorenzo Salvi" w:date="2019-01-07T14:25:00Z" w:id="1285">
            <w:rPr>
              <w:color w:val="000000" w:themeColor="text1"/>
              <w:sz w:val="22"/>
              <w:szCs w:val="22"/>
            </w:rPr>
          </w:rPrChange>
        </w:rPr>
        <w:t>Inoltre</w:t>
      </w:r>
      <w:r w:rsidRPr="00634BB8">
        <w:rPr>
          <w:color w:val="000000" w:themeColor="text1"/>
          <w:sz w:val="22"/>
          <w:szCs w:val="22"/>
          <w:lang w:val="it-IT"/>
          <w:rPrChange w:author="Lorenzo Salvi" w:date="2019-01-07T14:25:00Z" w:id="1286">
            <w:rPr>
              <w:color w:val="000000" w:themeColor="text1"/>
              <w:sz w:val="22"/>
              <w:szCs w:val="22"/>
            </w:rPr>
          </w:rPrChange>
        </w:rPr>
        <w:t xml:space="preserve"> abbiamo pensato che, in futuro grazie alla progettazione del team, questo sistema software potrebbe essere esteso anche per altre piattaforme (ad esempio Web) grazie alla scalabilità utilizzata. </w:t>
      </w:r>
    </w:p>
    <w:p xmlns:wp14="http://schemas.microsoft.com/office/word/2010/wordml" w:rsidRPr="00634BB8" w:rsidR="00D54DDA" w:rsidP="00D54DDA" w:rsidRDefault="00D54DDA" w14:paraId="0A4AAD0D" wp14:textId="77777777">
      <w:pPr>
        <w:widowControl w:val="0"/>
        <w:autoSpaceDE w:val="0"/>
        <w:autoSpaceDN w:val="0"/>
        <w:adjustRightInd w:val="0"/>
        <w:spacing w:after="300" w:line="276" w:lineRule="auto"/>
        <w:rPr>
          <w:color w:val="000000" w:themeColor="text1"/>
          <w:sz w:val="22"/>
          <w:szCs w:val="22"/>
          <w:lang w:val="it-IT"/>
          <w:rPrChange w:author="Lorenzo Salvi" w:date="2019-01-07T14:27:00Z" w:id="1287">
            <w:rPr>
              <w:color w:val="000000" w:themeColor="text1"/>
              <w:sz w:val="22"/>
              <w:szCs w:val="22"/>
            </w:rPr>
          </w:rPrChange>
        </w:rPr>
      </w:pPr>
      <w:r w:rsidRPr="00634BB8">
        <w:rPr>
          <w:color w:val="000000" w:themeColor="text1"/>
          <w:sz w:val="22"/>
          <w:szCs w:val="22"/>
          <w:lang w:val="it-IT"/>
          <w:rPrChange w:author="Lorenzo Salvi" w:date="2019-01-07T14:25:00Z" w:id="1288">
            <w:rPr>
              <w:color w:val="000000" w:themeColor="text1"/>
              <w:sz w:val="22"/>
              <w:szCs w:val="22"/>
            </w:rPr>
          </w:rPrChange>
        </w:rPr>
        <w:t xml:space="preserve">2) </w:t>
      </w:r>
      <w:r w:rsidRPr="00634BB8">
        <w:rPr>
          <w:b/>
          <w:bCs/>
          <w:color w:val="000000" w:themeColor="text1"/>
          <w:sz w:val="22"/>
          <w:szCs w:val="22"/>
          <w:lang w:val="it-IT"/>
          <w:rPrChange w:author="Lorenzo Salvi" w:date="2019-01-07T14:25:00Z" w:id="1289">
            <w:rPr>
              <w:b/>
              <w:bCs/>
              <w:color w:val="000000" w:themeColor="text1"/>
              <w:sz w:val="22"/>
              <w:szCs w:val="22"/>
            </w:rPr>
          </w:rPrChange>
        </w:rPr>
        <w:t xml:space="preserve">DECISION MVC PATTERN: </w:t>
      </w:r>
      <w:r w:rsidRPr="00634BB8">
        <w:rPr>
          <w:color w:val="000000" w:themeColor="text1"/>
          <w:sz w:val="22"/>
          <w:szCs w:val="22"/>
          <w:lang w:val="it-IT"/>
          <w:rPrChange w:author="Lorenzo Salvi" w:date="2019-01-07T14:25:00Z" w:id="1290">
            <w:rPr>
              <w:color w:val="000000" w:themeColor="text1"/>
              <w:sz w:val="22"/>
              <w:szCs w:val="22"/>
            </w:rPr>
          </w:rPrChange>
        </w:rPr>
        <w:t xml:space="preserve">il team ha deciso di impiegare il “pattern MVC” per rappresentare l’architettura del software e il component diagram ad esso collegato. </w:t>
      </w:r>
      <w:r w:rsidRPr="00634BB8">
        <w:rPr>
          <w:color w:val="000000" w:themeColor="text1"/>
          <w:sz w:val="22"/>
          <w:szCs w:val="22"/>
          <w:lang w:val="it-IT"/>
          <w:rPrChange w:author="Lorenzo Salvi" w:date="2019-01-07T14:27:00Z" w:id="1291">
            <w:rPr>
              <w:color w:val="000000" w:themeColor="text1"/>
              <w:sz w:val="22"/>
              <w:szCs w:val="22"/>
            </w:rPr>
          </w:rPrChange>
        </w:rPr>
        <w:t xml:space="preserve">Tale decisione </w:t>
      </w:r>
      <w:proofErr w:type="gramStart"/>
      <w:r w:rsidRPr="00634BB8">
        <w:rPr>
          <w:color w:val="000000" w:themeColor="text1"/>
          <w:sz w:val="22"/>
          <w:szCs w:val="22"/>
          <w:lang w:val="it-IT"/>
          <w:rPrChange w:author="Lorenzo Salvi" w:date="2019-01-07T14:27:00Z" w:id="1292">
            <w:rPr>
              <w:color w:val="000000" w:themeColor="text1"/>
              <w:sz w:val="22"/>
              <w:szCs w:val="22"/>
            </w:rPr>
          </w:rPrChange>
        </w:rPr>
        <w:t>e’</w:t>
      </w:r>
      <w:proofErr w:type="gramEnd"/>
      <w:r w:rsidRPr="00634BB8">
        <w:rPr>
          <w:color w:val="000000" w:themeColor="text1"/>
          <w:sz w:val="22"/>
          <w:szCs w:val="22"/>
          <w:lang w:val="it-IT"/>
          <w:rPrChange w:author="Lorenzo Salvi" w:date="2019-01-07T14:27:00Z" w:id="1293">
            <w:rPr>
              <w:color w:val="000000" w:themeColor="text1"/>
              <w:sz w:val="22"/>
              <w:szCs w:val="22"/>
            </w:rPr>
          </w:rPrChange>
        </w:rPr>
        <w:t xml:space="preserve"> stata concordata in primo luogo per organizzare il software in modo ottimale, in secondo luogo perche’ grazie a questa tipologia di pattern possiamo organizzare il codice in modo piu’ logico, dividendolo quindi in tre parti. Siamo cosi’ in grado di facilitare la </w:t>
      </w:r>
      <w:r w:rsidRPr="00634BB8">
        <w:rPr>
          <w:b/>
          <w:bCs/>
          <w:color w:val="000000" w:themeColor="text1"/>
          <w:sz w:val="22"/>
          <w:szCs w:val="22"/>
          <w:lang w:val="it-IT"/>
          <w:rPrChange w:author="Lorenzo Salvi" w:date="2019-01-07T14:27:00Z" w:id="1294">
            <w:rPr>
              <w:b/>
              <w:bCs/>
              <w:color w:val="000000" w:themeColor="text1"/>
              <w:sz w:val="22"/>
              <w:szCs w:val="22"/>
            </w:rPr>
          </w:rPrChange>
        </w:rPr>
        <w:t xml:space="preserve">scalabilita’ </w:t>
      </w:r>
      <w:r w:rsidRPr="00634BB8">
        <w:rPr>
          <w:color w:val="000000" w:themeColor="text1"/>
          <w:sz w:val="22"/>
          <w:szCs w:val="22"/>
          <w:lang w:val="it-IT"/>
          <w:rPrChange w:author="Lorenzo Salvi" w:date="2019-01-07T14:27:00Z" w:id="1295">
            <w:rPr>
              <w:color w:val="000000" w:themeColor="text1"/>
              <w:sz w:val="22"/>
              <w:szCs w:val="22"/>
            </w:rPr>
          </w:rPrChange>
        </w:rPr>
        <w:t xml:space="preserve">e la </w:t>
      </w:r>
      <w:r w:rsidRPr="00634BB8">
        <w:rPr>
          <w:b/>
          <w:bCs/>
          <w:color w:val="000000" w:themeColor="text1"/>
          <w:sz w:val="22"/>
          <w:szCs w:val="22"/>
          <w:lang w:val="it-IT"/>
          <w:rPrChange w:author="Lorenzo Salvi" w:date="2019-01-07T14:27:00Z" w:id="1296">
            <w:rPr>
              <w:b/>
              <w:bCs/>
              <w:color w:val="000000" w:themeColor="text1"/>
              <w:sz w:val="22"/>
              <w:szCs w:val="22"/>
            </w:rPr>
          </w:rPrChange>
        </w:rPr>
        <w:t xml:space="preserve">manutenzione </w:t>
      </w:r>
      <w:r w:rsidRPr="00634BB8">
        <w:rPr>
          <w:color w:val="000000" w:themeColor="text1"/>
          <w:sz w:val="22"/>
          <w:szCs w:val="22"/>
          <w:lang w:val="it-IT"/>
          <w:rPrChange w:author="Lorenzo Salvi" w:date="2019-01-07T14:27:00Z" w:id="1297">
            <w:rPr>
              <w:color w:val="000000" w:themeColor="text1"/>
              <w:sz w:val="22"/>
              <w:szCs w:val="22"/>
            </w:rPr>
          </w:rPrChange>
        </w:rPr>
        <w:t xml:space="preserve">dell’applicazione.   </w:t>
      </w:r>
    </w:p>
    <w:p xmlns:wp14="http://schemas.microsoft.com/office/word/2010/wordml" w:rsidRPr="00634BB8" w:rsidR="00D54DDA" w:rsidP="00D54DDA" w:rsidRDefault="00D54DDA" w14:paraId="143349B8" wp14:textId="77777777">
      <w:pPr>
        <w:widowControl w:val="0"/>
        <w:autoSpaceDE w:val="0"/>
        <w:autoSpaceDN w:val="0"/>
        <w:adjustRightInd w:val="0"/>
        <w:spacing w:after="300" w:line="276" w:lineRule="auto"/>
        <w:rPr>
          <w:ins w:author="Lorenzo Salvi" w:date="2019-01-14T14:07:22.5927396" w:id="2061302377"/>
          <w:color w:val="000000" w:themeColor="text1"/>
          <w:sz w:val="22"/>
          <w:szCs w:val="22"/>
          <w:lang w:val="it-IT"/>
          <w:rPrChange w:author="Lorenzo Salvi" w:date="2019-01-07T14:25:00Z" w:id="1298">
            <w:rPr>
              <w:color w:val="000000" w:themeColor="text1"/>
              <w:sz w:val="22"/>
              <w:szCs w:val="22"/>
            </w:rPr>
          </w:rPrChange>
        </w:rPr>
      </w:pPr>
      <w:r w:rsidRPr="00634BB8">
        <w:rPr>
          <w:color w:val="000000" w:themeColor="text1"/>
          <w:sz w:val="22"/>
          <w:szCs w:val="22"/>
          <w:lang w:val="it-IT"/>
          <w:rPrChange w:author="Lorenzo Salvi" w:date="2019-01-07T14:25:00Z" w:id="1299">
            <w:rPr>
              <w:color w:val="000000" w:themeColor="text1"/>
              <w:sz w:val="22"/>
              <w:szCs w:val="22"/>
            </w:rPr>
          </w:rPrChange>
        </w:rPr>
        <w:t xml:space="preserve">3) </w:t>
      </w:r>
      <w:r w:rsidRPr="00634BB8">
        <w:rPr>
          <w:b w:val="1"/>
          <w:bCs w:val="1"/>
          <w:color w:val="000000" w:themeColor="text1"/>
          <w:sz w:val="22"/>
          <w:szCs w:val="22"/>
          <w:lang w:val="it-IT"/>
          <w:rPrChange w:author="Lorenzo Salvi" w:date="2019-01-07T14:25:00Z" w:id="1300">
            <w:rPr>
              <w:b/>
              <w:bCs/>
              <w:color w:val="000000" w:themeColor="text1"/>
              <w:sz w:val="22"/>
              <w:szCs w:val="22"/>
            </w:rPr>
          </w:rPrChange>
        </w:rPr>
        <w:t xml:space="preserve">ARCHITTETURA DATABASE: </w:t>
      </w:r>
      <w:r w:rsidRPr="00634BB8">
        <w:rPr>
          <w:color w:val="000000" w:themeColor="text1"/>
          <w:sz w:val="22"/>
          <w:szCs w:val="22"/>
          <w:lang w:val="it-IT"/>
          <w:rPrChange w:author="Lorenzo Salvi" w:date="2019-01-07T14:25:00Z" w:id="1301">
            <w:rPr>
              <w:color w:val="000000" w:themeColor="text1"/>
              <w:sz w:val="22"/>
              <w:szCs w:val="22"/>
            </w:rPr>
          </w:rPrChange>
        </w:rPr>
        <w:t xml:space="preserve">Il team da deciso di utilizzare, per l’implementazione del database </w:t>
      </w:r>
      <w:proofErr w:type="spellStart"/>
      <w:r w:rsidRPr="00634BB8">
        <w:rPr>
          <w:b w:val="1"/>
          <w:bCs w:val="1"/>
          <w:color w:val="000000" w:themeColor="text1"/>
          <w:sz w:val="22"/>
          <w:szCs w:val="22"/>
          <w:lang w:val="it-IT"/>
          <w:rPrChange w:author="Lorenzo Salvi" w:date="2019-01-07T14:25:00Z" w:id="1846808939">
            <w:rPr>
              <w:b/>
              <w:bCs/>
              <w:color w:val="000000" w:themeColor="text1"/>
              <w:sz w:val="22"/>
              <w:szCs w:val="22"/>
            </w:rPr>
          </w:rPrChange>
        </w:rPr>
        <w:t>monitoraggioambientale</w:t>
      </w:r>
      <w:proofErr w:type="spellEnd"/>
      <w:r w:rsidRPr="00634BB8">
        <w:rPr>
          <w:b w:val="1"/>
          <w:bCs w:val="1"/>
          <w:color w:val="000000" w:themeColor="text1"/>
          <w:sz w:val="22"/>
          <w:szCs w:val="22"/>
          <w:lang w:val="it-IT"/>
          <w:rPrChange w:author="Lorenzo Salvi" w:date="2019-01-07T14:25:00Z" w:id="1302">
            <w:rPr>
              <w:b/>
              <w:bCs/>
              <w:color w:val="000000" w:themeColor="text1"/>
              <w:sz w:val="22"/>
              <w:szCs w:val="22"/>
            </w:rPr>
          </w:rPrChange>
        </w:rPr>
        <w:t>,</w:t>
      </w:r>
      <w:r w:rsidRPr="00634BB8">
        <w:rPr>
          <w:color w:val="000000" w:themeColor="text1"/>
          <w:sz w:val="22"/>
          <w:szCs w:val="22"/>
          <w:lang w:val="it-IT"/>
          <w:rPrChange w:author="Lorenzo Salvi" w:date="2019-01-07T14:25:00Z" w:id="1303">
            <w:rPr>
              <w:color w:val="000000" w:themeColor="text1"/>
              <w:sz w:val="22"/>
              <w:szCs w:val="22"/>
            </w:rPr>
          </w:rPrChange>
        </w:rPr>
        <w:t xml:space="preserve"> il </w:t>
      </w:r>
      <w:r w:rsidRPr="00634BB8">
        <w:rPr>
          <w:b w:val="1"/>
          <w:bCs w:val="1"/>
          <w:color w:val="000000" w:themeColor="text1"/>
          <w:sz w:val="22"/>
          <w:szCs w:val="22"/>
          <w:lang w:val="it-IT"/>
          <w:rPrChange w:author="Lorenzo Salvi" w:date="2019-01-07T14:25:00Z" w:id="1304">
            <w:rPr>
              <w:b/>
              <w:bCs/>
              <w:color w:val="000000" w:themeColor="text1"/>
              <w:sz w:val="22"/>
              <w:szCs w:val="22"/>
            </w:rPr>
          </w:rPrChange>
        </w:rPr>
        <w:t>linguaggio d’interrogazione MySQL</w:t>
      </w:r>
      <w:r w:rsidRPr="00634BB8">
        <w:rPr>
          <w:color w:val="000000" w:themeColor="text1"/>
          <w:sz w:val="22"/>
          <w:szCs w:val="22"/>
          <w:lang w:val="it-IT"/>
          <w:rPrChange w:author="Lorenzo Salvi" w:date="2019-01-07T14:25:00Z" w:id="1707263915">
            <w:rPr>
              <w:color w:val="000000" w:themeColor="text1"/>
              <w:sz w:val="22"/>
              <w:szCs w:val="22"/>
            </w:rPr>
          </w:rPrChange>
        </w:rPr>
        <w:t xml:space="preserve"> che permette di sviluppare database che si basano sui modelli relazionali e </w:t>
      </w:r>
      <w:proofErr w:type="spellStart"/>
      <w:r w:rsidRPr="00634BB8">
        <w:rPr>
          <w:color w:val="000000" w:themeColor="text1"/>
          <w:sz w:val="22"/>
          <w:szCs w:val="22"/>
          <w:lang w:val="it-IT"/>
          <w:rPrChange w:author="Lorenzo Salvi" w:date="2019-01-07T14:25:00Z" w:id="1305">
            <w:rPr>
              <w:color w:val="000000" w:themeColor="text1"/>
              <w:sz w:val="22"/>
              <w:szCs w:val="22"/>
            </w:rPr>
          </w:rPrChange>
        </w:rPr>
        <w:t xml:space="preserve">sull’</w:t>
      </w:r>
      <w:r w:rsidRPr="00634BB8">
        <w:rPr>
          <w:b w:val="1"/>
          <w:bCs w:val="1"/>
          <w:color w:val="000000" w:themeColor="text1"/>
          <w:sz w:val="22"/>
          <w:szCs w:val="22"/>
          <w:lang w:val="it-IT"/>
          <w:rPrChange w:author="Lorenzo Salvi" w:date="2019-01-07T14:25:00Z" w:id="680781805">
            <w:rPr>
              <w:b/>
              <w:bCs/>
              <w:color w:val="000000" w:themeColor="text1"/>
              <w:sz w:val="22"/>
              <w:szCs w:val="22"/>
            </w:rPr>
          </w:rPrChange>
        </w:rPr>
        <w:t>engine</w:t>
      </w:r>
      <w:proofErr w:type="spellEnd"/>
      <w:r w:rsidRPr="00634BB8">
        <w:rPr>
          <w:b w:val="1"/>
          <w:bCs w:val="1"/>
          <w:color w:val="000000" w:themeColor="text1"/>
          <w:sz w:val="22"/>
          <w:szCs w:val="22"/>
          <w:lang w:val="it-IT"/>
          <w:rPrChange w:author="Lorenzo Salvi" w:date="2019-01-07T14:25:00Z" w:id="1306">
            <w:rPr>
              <w:b/>
              <w:bCs/>
              <w:color w:val="000000" w:themeColor="text1"/>
              <w:sz w:val="22"/>
              <w:szCs w:val="22"/>
            </w:rPr>
          </w:rPrChange>
        </w:rPr>
        <w:t xml:space="preserve"> INNODB</w:t>
      </w:r>
      <w:r w:rsidRPr="00634BB8">
        <w:rPr>
          <w:color w:val="000000" w:themeColor="text1"/>
          <w:sz w:val="22"/>
          <w:szCs w:val="22"/>
          <w:lang w:val="it-IT"/>
          <w:rPrChange w:author="Lorenzo Salvi" w:date="2019-01-07T14:25:00Z" w:id="1307">
            <w:rPr>
              <w:color w:val="000000" w:themeColor="text1"/>
              <w:sz w:val="22"/>
              <w:szCs w:val="22"/>
            </w:rPr>
          </w:rPrChange>
        </w:rPr>
        <w:t xml:space="preserve">. Il </w:t>
      </w:r>
      <w:r w:rsidRPr="00634BB8">
        <w:rPr>
          <w:b w:val="1"/>
          <w:bCs w:val="1"/>
          <w:color w:val="000000" w:themeColor="text1"/>
          <w:sz w:val="22"/>
          <w:szCs w:val="22"/>
          <w:lang w:val="it-IT"/>
          <w:rPrChange w:author="Lorenzo Salvi" w:date="2019-01-07T14:25:00Z" w:id="1308">
            <w:rPr>
              <w:b/>
              <w:bCs/>
              <w:color w:val="000000" w:themeColor="text1"/>
              <w:sz w:val="22"/>
              <w:szCs w:val="22"/>
            </w:rPr>
          </w:rPrChange>
        </w:rPr>
        <w:t>modello Relazionale</w:t>
      </w:r>
      <w:r w:rsidRPr="00634BB8">
        <w:rPr>
          <w:color w:val="000000" w:themeColor="text1"/>
          <w:sz w:val="22"/>
          <w:szCs w:val="22"/>
          <w:lang w:val="it-IT"/>
          <w:rPrChange w:author="Lorenzo Salvi" w:date="2019-01-07T14:25:00Z" w:id="1309">
            <w:rPr>
              <w:color w:val="000000" w:themeColor="text1"/>
              <w:sz w:val="22"/>
              <w:szCs w:val="22"/>
            </w:rPr>
          </w:rPrChange>
        </w:rPr>
        <w:t xml:space="preserve"> viene considerato attualmente il modello più semplice ed efficace, perché è più vicino al modo consueto di pensare i dati, e si adatta in modo naturale alla classificazione e alla strutturazione dei dati. Il modello relazionale è più intuitivo e più espressivo per la strutturazione dei dati, rispetto agli altri modelli come quello gerarchico e reticolare. </w:t>
      </w:r>
      <w:proofErr w:type="gramStart"/>
      <w:r w:rsidRPr="00634BB8">
        <w:rPr>
          <w:color w:val="000000" w:themeColor="text1"/>
          <w:sz w:val="22"/>
          <w:szCs w:val="22"/>
          <w:lang w:val="it-IT"/>
          <w:rPrChange w:author="Lorenzo Salvi" w:date="2019-01-07T14:25:00Z" w:id="1310">
            <w:rPr>
              <w:color w:val="000000" w:themeColor="text1"/>
              <w:sz w:val="22"/>
              <w:szCs w:val="22"/>
            </w:rPr>
          </w:rPrChange>
        </w:rPr>
        <w:t>E’</w:t>
      </w:r>
      <w:proofErr w:type="gramEnd"/>
      <w:r w:rsidRPr="00634BB8">
        <w:rPr>
          <w:color w:val="000000" w:themeColor="text1"/>
          <w:sz w:val="22"/>
          <w:szCs w:val="22"/>
          <w:lang w:val="it-IT"/>
          <w:rPrChange w:author="Lorenzo Salvi" w:date="2019-01-07T14:25:00Z" w:id="567917794">
            <w:rPr>
              <w:color w:val="000000" w:themeColor="text1"/>
              <w:sz w:val="22"/>
              <w:szCs w:val="22"/>
            </w:rPr>
          </w:rPrChange>
        </w:rPr>
        <w:t xml:space="preserve"> stato deciso di adottare </w:t>
      </w:r>
      <w:proofErr w:type="spellStart"/>
      <w:r w:rsidRPr="00634BB8">
        <w:rPr>
          <w:color w:val="000000" w:themeColor="text1"/>
          <w:sz w:val="22"/>
          <w:szCs w:val="22"/>
          <w:lang w:val="it-IT"/>
          <w:rPrChange w:author="Lorenzo Salvi" w:date="2019-01-07T14:25:00Z" w:id="113515923">
            <w:rPr>
              <w:color w:val="000000" w:themeColor="text1"/>
              <w:sz w:val="22"/>
              <w:szCs w:val="22"/>
            </w:rPr>
          </w:rPrChange>
        </w:rPr>
        <w:t xml:space="preserve">l’engine</w:t>
      </w:r>
      <w:proofErr w:type="spellEnd"/>
      <w:r w:rsidRPr="00634BB8">
        <w:rPr>
          <w:color w:val="000000" w:themeColor="text1"/>
          <w:sz w:val="22"/>
          <w:szCs w:val="22"/>
          <w:lang w:val="it-IT"/>
          <w:rPrChange w:author="Lorenzo Salvi" w:date="2019-01-07T14:25:00Z" w:id="1966192455">
            <w:rPr>
              <w:color w:val="000000" w:themeColor="text1"/>
              <w:sz w:val="22"/>
              <w:szCs w:val="22"/>
            </w:rPr>
          </w:rPrChange>
        </w:rPr>
        <w:t xml:space="preserve"> INNODB rispetto </w:t>
      </w:r>
      <w:proofErr w:type="spellStart"/>
      <w:r w:rsidRPr="00634BB8">
        <w:rPr>
          <w:color w:val="000000" w:themeColor="text1"/>
          <w:sz w:val="22"/>
          <w:szCs w:val="22"/>
          <w:lang w:val="it-IT"/>
          <w:rPrChange w:author="Lorenzo Salvi" w:date="2019-01-07T14:25:00Z" w:id="140414556">
            <w:rPr>
              <w:color w:val="000000" w:themeColor="text1"/>
              <w:sz w:val="22"/>
              <w:szCs w:val="22"/>
            </w:rPr>
          </w:rPrChange>
        </w:rPr>
        <w:t xml:space="preserve">l’engine</w:t>
      </w:r>
      <w:proofErr w:type="spellEnd"/>
      <w:r w:rsidRPr="00634BB8">
        <w:rPr>
          <w:color w:val="000000" w:themeColor="text1"/>
          <w:sz w:val="22"/>
          <w:szCs w:val="22"/>
          <w:lang w:val="it-IT"/>
          <w:rPrChange w:author="Lorenzo Salvi" w:date="2019-01-07T14:25:00Z" w:id="1092559969">
            <w:rPr>
              <w:color w:val="000000" w:themeColor="text1"/>
              <w:sz w:val="22"/>
              <w:szCs w:val="22"/>
            </w:rPr>
          </w:rPrChange>
        </w:rPr>
        <w:t xml:space="preserve"> </w:t>
      </w:r>
      <w:proofErr w:type="spellStart"/>
      <w:r w:rsidRPr="00634BB8">
        <w:rPr>
          <w:color w:val="000000" w:themeColor="text1"/>
          <w:sz w:val="22"/>
          <w:szCs w:val="22"/>
          <w:lang w:val="it-IT"/>
          <w:rPrChange w:author="Lorenzo Salvi" w:date="2019-01-07T14:25:00Z" w:id="1827954957">
            <w:rPr>
              <w:color w:val="000000" w:themeColor="text1"/>
              <w:sz w:val="22"/>
              <w:szCs w:val="22"/>
            </w:rPr>
          </w:rPrChange>
        </w:rPr>
        <w:t xml:space="preserve">MyISAM</w:t>
      </w:r>
      <w:proofErr w:type="spellEnd"/>
      <w:r w:rsidRPr="00634BB8">
        <w:rPr>
          <w:color w:val="000000" w:themeColor="text1"/>
          <w:sz w:val="22"/>
          <w:szCs w:val="22"/>
          <w:lang w:val="it-IT"/>
          <w:rPrChange w:author="Lorenzo Salvi" w:date="2019-01-07T14:25:00Z" w:id="1166967184">
            <w:rPr>
              <w:color w:val="000000" w:themeColor="text1"/>
              <w:sz w:val="22"/>
              <w:szCs w:val="22"/>
            </w:rPr>
          </w:rPrChange>
        </w:rPr>
        <w:t xml:space="preserve"> perché è molto più rigido nell’integrità dei dati e nella referenzialità tra le relazioni mediante le </w:t>
      </w:r>
      <w:proofErr w:type="spellStart"/>
      <w:r w:rsidRPr="00634BB8">
        <w:rPr>
          <w:color w:val="000000" w:themeColor="text1"/>
          <w:sz w:val="22"/>
          <w:szCs w:val="22"/>
          <w:lang w:val="it-IT"/>
          <w:rPrChange w:author="Lorenzo Salvi" w:date="2019-01-07T14:25:00Z" w:id="1224292815">
            <w:rPr>
              <w:color w:val="000000" w:themeColor="text1"/>
              <w:sz w:val="22"/>
              <w:szCs w:val="22"/>
            </w:rPr>
          </w:rPrChange>
        </w:rPr>
        <w:t xml:space="preserve">ForeignKey</w:t>
      </w:r>
      <w:proofErr w:type="spellEnd"/>
      <w:r w:rsidRPr="00634BB8">
        <w:rPr>
          <w:color w:val="000000" w:themeColor="text1"/>
          <w:sz w:val="22"/>
          <w:szCs w:val="22"/>
          <w:lang w:val="it-IT"/>
          <w:rPrChange w:author="Lorenzo Salvi" w:date="2019-01-07T14:25:00Z" w:id="991282525">
            <w:rPr>
              <w:color w:val="000000" w:themeColor="text1"/>
              <w:sz w:val="22"/>
              <w:szCs w:val="22"/>
            </w:rPr>
          </w:rPrChange>
        </w:rPr>
        <w:t xml:space="preserve">, ed è molto più veloce nella fase di scrittura e lettura sulle tabelle visto che i dati presenti nelle relazioni Segnale e </w:t>
      </w:r>
      <w:proofErr w:type="spellStart"/>
      <w:r w:rsidRPr="00634BB8">
        <w:rPr>
          <w:color w:val="000000" w:themeColor="text1"/>
          <w:sz w:val="22"/>
          <w:szCs w:val="22"/>
          <w:lang w:val="it-IT"/>
          <w:rPrChange w:author="Lorenzo Salvi" w:date="2019-01-07T14:25:00Z" w:id="1553129445">
            <w:rPr>
              <w:color w:val="000000" w:themeColor="text1"/>
              <w:sz w:val="22"/>
              <w:szCs w:val="22"/>
            </w:rPr>
          </w:rPrChange>
        </w:rPr>
        <w:t xml:space="preserve">BackupValori</w:t>
      </w:r>
      <w:proofErr w:type="spellEnd"/>
      <w:r w:rsidRPr="00634BB8">
        <w:rPr>
          <w:color w:val="000000" w:themeColor="text1"/>
          <w:sz w:val="22"/>
          <w:szCs w:val="22"/>
          <w:lang w:val="it-IT"/>
          <w:rPrChange w:author="Lorenzo Salvi" w:date="2019-01-07T14:25:00Z" w:id="1311">
            <w:rPr>
              <w:color w:val="000000" w:themeColor="text1"/>
              <w:sz w:val="22"/>
              <w:szCs w:val="22"/>
            </w:rPr>
          </w:rPrChange>
        </w:rPr>
        <w:t xml:space="preserve"> saranno modificati in un lasso di tempo molto piccolo. </w:t>
      </w:r>
    </w:p>
    <w:p w:rsidR="64C07300" w:rsidDel="6203C36C" w:rsidP="67573AA4" w:rsidRDefault="64C07300" w14:paraId="17F38ACF" w14:textId="1E5EC6B4">
      <w:pPr>
        <w:pStyle w:val="Normale"/>
        <w:spacing w:after="300" w:line="276" w:lineRule="auto"/>
        <w:rPr>
          <w:ins w:author="Lorenzo Salvi" w:date="2019-01-14T14:18:49.994274" w:id="252422357"/>
          <w:del w:author="Salvatore Salernitano" w:date="2019-01-15T14:55:48.0654903" w:id="1931806895"/>
          <w:color w:val="000000" w:themeColor="text1" w:themeTint="FF" w:themeShade="FF"/>
          <w:sz w:val="22"/>
          <w:szCs w:val="22"/>
          <w:lang w:val="it-IT"/>
          <w:rPrChange w:author="Lorenzo Salvi" w:date="2019-01-14T14:18:49.994274" w:id="739163437">
            <w:rPr/>
          </w:rPrChange>
        </w:rPr>
        <w:pPrChange w:author="Lorenzo Salvi" w:date="2019-01-14T14:18:49.994274" w:id="1912171919">
          <w:pPr/>
        </w:pPrChange>
      </w:pPr>
      <w:ins w:author="Lorenzo Salvi" w:date="2019-01-14T14:07:50.3573741" w:id="804919750">
        <w:r w:rsidRPr="013C5817" w:rsidR="013C5817">
          <w:rPr>
            <w:color w:val="000000" w:themeColor="text1" w:themeTint="FF" w:themeShade="FF"/>
            <w:sz w:val="22"/>
            <w:szCs w:val="22"/>
            <w:lang w:val="it-IT"/>
            <w:rPrChange w:author="Lorenzo Salvi" w:date="2019-01-14T14:07:50.3573741" w:id="1463743680">
              <w:rPr/>
            </w:rPrChange>
          </w:rPr>
          <w:t xml:space="preserve">4) </w:t>
        </w:r>
      </w:ins>
      <w:ins w:author="Lorenzo Salvi" w:date="2019-01-14T14:08:50.8419406" w:id="1899050596">
        <w:r w:rsidRPr="325D4D24" w:rsidR="325D4D24">
          <w:rPr>
            <w:b w:val="1"/>
            <w:bCs w:val="1"/>
            <w:color w:val="000000" w:themeColor="text1" w:themeTint="FF" w:themeShade="FF"/>
            <w:sz w:val="22"/>
            <w:szCs w:val="22"/>
            <w:lang w:val="it-IT"/>
            <w:rPrChange w:author="Lorenzo Salvi" w:date="2019-01-14T14:08:50.8419406" w:id="1709865814">
              <w:rPr/>
            </w:rPrChange>
          </w:rPr>
          <w:t xml:space="preserve">PERFORMANCE</w:t>
        </w:r>
      </w:ins>
      <w:ins w:author="Salvatore Salernitano" w:date="2019-01-15T14:55:48.0654903" w:id="602245734">
        <w:r w:rsidRPr="325D4D24" w:rsidR="6203C36C">
          <w:rPr>
            <w:b w:val="1"/>
            <w:bCs w:val="1"/>
            <w:color w:val="000000" w:themeColor="text1" w:themeTint="FF" w:themeShade="FF"/>
            <w:sz w:val="22"/>
            <w:szCs w:val="22"/>
            <w:lang w:val="it-IT"/>
            <w:rPrChange w:author="Lorenzo Salvi" w:date="2019-01-14T14:08:50.8419406" w:id="735912873">
              <w:rPr/>
            </w:rPrChange>
          </w:rPr>
          <w:t xml:space="preserve">: </w:t>
        </w:r>
      </w:ins>
      <w:ins w:author="Salvatore Salernitano" w:date="2019-01-15T14:56:48.6550205" w:id="996559498">
        <w:r w:rsidRPr="325D4D24" w:rsidR="52923805">
          <w:rPr>
            <w:b w:val="1"/>
            <w:bCs w:val="1"/>
            <w:color w:val="000000" w:themeColor="text1" w:themeTint="FF" w:themeShade="FF"/>
            <w:sz w:val="22"/>
            <w:szCs w:val="22"/>
            <w:lang w:val="it-IT"/>
            <w:rPrChange w:author="Lorenzo Salvi" w:date="2019-01-14T14:08:50.8419406" w:id="1054199507">
              <w:rPr/>
            </w:rPrChange>
          </w:rPr>
          <w:t xml:space="preserve">- </w:t>
        </w:r>
        <w:r w:rsidRPr="67E5F9B8" w:rsidR="52923805">
          <w:rPr>
            <w:b w:val="0"/>
            <w:bCs w:val="0"/>
            <w:color w:val="000000" w:themeColor="text1" w:themeTint="FF" w:themeShade="FF"/>
            <w:sz w:val="22"/>
            <w:szCs w:val="22"/>
            <w:lang w:val="it-IT"/>
            <w:rPrChange w:author="Salvatore Salernitano" w:date="2019-01-15T15:01:35.7046235" w:id="175504702">
              <w:rPr/>
            </w:rPrChange>
          </w:rPr>
          <w:t xml:space="preserve">ENGINE INNODB: </w:t>
        </w:r>
      </w:ins>
      <w:ins w:author="Salvatore Salernitano" w:date="2019-01-15T15:00:35.3769862" w:id="1934488168">
        <w:proofErr w:type="spellStart"/>
        <w:r w:rsidRPr="67E5F9B8" w:rsidR="71748EFA">
          <w:rPr>
            <w:b w:val="0"/>
            <w:bCs w:val="0"/>
            <w:color w:val="000000" w:themeColor="text1" w:themeTint="FF" w:themeShade="FF"/>
            <w:sz w:val="22"/>
            <w:szCs w:val="22"/>
            <w:lang w:val="it-IT"/>
            <w:rPrChange w:author="Salvatore Salernitano" w:date="2019-01-15T15:01:35.7046235" w:id="1688132518">
              <w:rPr/>
            </w:rPrChange>
          </w:rPr>
          <w:t xml:space="preserve">I</w:t>
        </w:r>
      </w:ins>
      <w:ins w:author="Salvatore Salernitano" w:date="2019-01-15T15:01:35.7046235" w:id="1756696850">
        <w:r w:rsidRPr="67E5F9B8" w:rsidR="67E5F9B8">
          <w:rPr>
            <w:b w:val="0"/>
            <w:bCs w:val="0"/>
            <w:color w:val="000000" w:themeColor="text1" w:themeTint="FF" w:themeShade="FF"/>
            <w:sz w:val="22"/>
            <w:szCs w:val="22"/>
            <w:lang w:val="it-IT"/>
            <w:rPrChange w:author="Salvatore Salernitano" w:date="2019-01-15T15:01:35.7046235" w:id="1888187830">
              <w:rPr/>
            </w:rPrChange>
          </w:rPr>
          <w:t xml:space="preserve">nsert</w:t>
        </w:r>
        <w:proofErr w:type="spellEnd"/>
        <w:r w:rsidRPr="67E5F9B8" w:rsidR="67E5F9B8">
          <w:rPr>
            <w:b w:val="0"/>
            <w:bCs w:val="0"/>
            <w:color w:val="000000" w:themeColor="text1" w:themeTint="FF" w:themeShade="FF"/>
            <w:sz w:val="22"/>
            <w:szCs w:val="22"/>
            <w:lang w:val="it-IT"/>
            <w:rPrChange w:author="Salvatore Salernitano" w:date="2019-01-15T15:01:35.7046235" w:id="1303495699">
              <w:rPr/>
            </w:rPrChange>
          </w:rPr>
          <w:t xml:space="preserve"> 150.000 </w:t>
        </w:r>
        <w:proofErr w:type="spellStart"/>
        <w:r w:rsidRPr="67E5F9B8" w:rsidR="67E5F9B8">
          <w:rPr>
            <w:b w:val="0"/>
            <w:bCs w:val="0"/>
            <w:color w:val="000000" w:themeColor="text1" w:themeTint="FF" w:themeShade="FF"/>
            <w:sz w:val="22"/>
            <w:szCs w:val="22"/>
            <w:lang w:val="it-IT"/>
            <w:rPrChange w:author="Salvatore Salernitano" w:date="2019-01-15T15:01:35.7046235" w:id="1189603604">
              <w:rPr/>
            </w:rPrChange>
          </w:rPr>
          <w:t xml:space="preserve">tuple</w:t>
        </w:r>
        <w:proofErr w:type="spellEnd"/>
        <w:r w:rsidRPr="67E5F9B8" w:rsidR="67E5F9B8">
          <w:rPr>
            <w:b w:val="0"/>
            <w:bCs w:val="0"/>
            <w:color w:val="000000" w:themeColor="text1" w:themeTint="FF" w:themeShade="FF"/>
            <w:sz w:val="22"/>
            <w:szCs w:val="22"/>
            <w:lang w:val="it-IT"/>
            <w:rPrChange w:author="Salvatore Salernitano" w:date="2019-01-15T15:01:35.7046235" w:id="1825219225">
              <w:rPr/>
            </w:rPrChange>
          </w:rPr>
          <w:t xml:space="preserve">: 0,14 </w:t>
        </w:r>
        <w:proofErr w:type="spellStart"/>
        <w:r w:rsidRPr="67E5F9B8" w:rsidR="67E5F9B8">
          <w:rPr>
            <w:b w:val="0"/>
            <w:bCs w:val="0"/>
            <w:color w:val="000000" w:themeColor="text1" w:themeTint="FF" w:themeShade="FF"/>
            <w:sz w:val="22"/>
            <w:szCs w:val="22"/>
            <w:lang w:val="it-IT"/>
            <w:rPrChange w:author="Salvatore Salernitano" w:date="2019-01-15T15:01:35.7046235" w:id="2060696000">
              <w:rPr/>
            </w:rPrChange>
          </w:rPr>
          <w:t xml:space="preserve">ms</w:t>
        </w:r>
        <w:proofErr w:type="spellEnd"/>
        <w:r w:rsidRPr="67E5F9B8" w:rsidR="67E5F9B8">
          <w:rPr>
            <w:b w:val="0"/>
            <w:bCs w:val="0"/>
            <w:color w:val="000000" w:themeColor="text1" w:themeTint="FF" w:themeShade="FF"/>
            <w:sz w:val="22"/>
            <w:szCs w:val="22"/>
            <w:lang w:val="it-IT"/>
            <w:rPrChange w:author="Salvatore Salernitano" w:date="2019-01-15T15:01:35.7046235" w:id="58305623">
              <w:rPr/>
            </w:rPrChange>
          </w:rPr>
          <w:t xml:space="preserve"> x 150.000 </w:t>
        </w:r>
      </w:ins>
      <w:ins w:author="Salvatore Salernitano" w:date="2019-01-15T15:09:09.8039924" w:id="516498437">
        <w:r w:rsidRPr="67E5F9B8" w:rsidR="1F06410D">
          <w:rPr>
            <w:b w:val="0"/>
            <w:bCs w:val="0"/>
            <w:color w:val="000000" w:themeColor="text1" w:themeTint="FF" w:themeShade="FF"/>
            <w:sz w:val="22"/>
            <w:szCs w:val="22"/>
            <w:lang w:val="it-IT"/>
            <w:rPrChange w:author="Salvatore Salernitano" w:date="2019-01-15T15:01:35.7046235" w:id="680973700">
              <w:rPr/>
            </w:rPrChange>
          </w:rPr>
          <w:t xml:space="preserve">segnali </w:t>
        </w:r>
      </w:ins>
      <w:ins w:author="Salvatore Salernitano" w:date="2019-01-15T15:01:35.7046235" w:id="662985823">
        <w:r w:rsidRPr="67E5F9B8" w:rsidR="67E5F9B8">
          <w:rPr>
            <w:b w:val="0"/>
            <w:bCs w:val="0"/>
            <w:color w:val="000000" w:themeColor="text1" w:themeTint="FF" w:themeShade="FF"/>
            <w:sz w:val="22"/>
            <w:szCs w:val="22"/>
            <w:lang w:val="it-IT"/>
            <w:rPrChange w:author="Salvatore Salernitano" w:date="2019-01-15T15:01:35.7046235" w:id="150449980">
              <w:rPr/>
            </w:rPrChange>
          </w:rPr>
          <w:t xml:space="preserve">= 21 secondi</w:t>
        </w:r>
      </w:ins>
      <w:ins w:author="Salvatore Salernitano" w:date="2019-01-15T15:02:36.4187832" w:id="149189613">
        <w:r w:rsidRPr="67E5F9B8" w:rsidR="6794A37A">
          <w:rPr>
            <w:b w:val="0"/>
            <w:bCs w:val="0"/>
            <w:color w:val="000000" w:themeColor="text1" w:themeTint="FF" w:themeShade="FF"/>
            <w:sz w:val="22"/>
            <w:szCs w:val="22"/>
            <w:lang w:val="it-IT"/>
            <w:rPrChange w:author="Salvatore Salernitano" w:date="2019-01-15T15:01:35.7046235" w:id="468545959">
              <w:rPr/>
            </w:rPrChange>
          </w:rPr>
          <w:t xml:space="preserve">; </w:t>
        </w:r>
      </w:ins>
      <w:ins w:author="Salvatore Salernitano" w:date="2019-01-16T09:33:56.0313929" w:id="2025221849">
        <w:r w:rsidRPr="67E5F9B8" w:rsidR="251FE684">
          <w:rPr>
            <w:b w:val="0"/>
            <w:bCs w:val="0"/>
            <w:color w:val="000000" w:themeColor="text1" w:themeTint="FF" w:themeShade="FF"/>
            <w:sz w:val="22"/>
            <w:szCs w:val="22"/>
            <w:lang w:val="it-IT"/>
            <w:rPrChange w:author="Salvatore Salernitano" w:date="2019-01-15T15:01:35.7046235" w:id="362922720">
              <w:rPr/>
            </w:rPrChange>
          </w:rPr>
          <w:t xml:space="preserve">- </w:t>
        </w:r>
      </w:ins>
      <w:ins w:author="Salvatore Salernitano" w:date="2019-01-15T15:02:36.4187832" w:id="651467826">
        <w:r w:rsidRPr="67E5F9B8" w:rsidR="6794A37A">
          <w:rPr>
            <w:b w:val="0"/>
            <w:bCs w:val="0"/>
            <w:color w:val="000000" w:themeColor="text1" w:themeTint="FF" w:themeShade="FF"/>
            <w:sz w:val="22"/>
            <w:szCs w:val="22"/>
            <w:lang w:val="it-IT"/>
            <w:rPrChange w:author="Salvatore Salernitano" w:date="2019-01-15T15:01:35.7046235" w:id="328858518">
              <w:rPr/>
            </w:rPrChange>
          </w:rPr>
          <w:t xml:space="preserve">ENGINE </w:t>
        </w:r>
      </w:ins>
      <w:ins w:author="Salvatore Salernitano" w:date="2019-01-15T15:08:09.2908918" w:id="750101993">
        <w:r w:rsidRPr="67E5F9B8" w:rsidR="3CF5299E">
          <w:rPr>
            <w:b w:val="0"/>
            <w:bCs w:val="0"/>
            <w:color w:val="000000" w:themeColor="text1" w:themeTint="FF" w:themeShade="FF"/>
            <w:sz w:val="22"/>
            <w:szCs w:val="22"/>
            <w:lang w:val="it-IT"/>
            <w:rPrChange w:author="Salvatore Salernitano" w:date="2019-01-15T15:01:35.7046235" w:id="198863923">
              <w:rPr/>
            </w:rPrChange>
          </w:rPr>
          <w:t xml:space="preserve">M</w:t>
        </w:r>
      </w:ins>
      <w:ins w:author="Salvatore Salernitano" w:date="2019-01-15T15:09:09.8039924" w:id="729158462">
        <w:r w:rsidRPr="67E5F9B8" w:rsidR="1F06410D">
          <w:rPr>
            <w:b w:val="0"/>
            <w:bCs w:val="0"/>
            <w:color w:val="000000" w:themeColor="text1" w:themeTint="FF" w:themeShade="FF"/>
            <w:sz w:val="22"/>
            <w:szCs w:val="22"/>
            <w:lang w:val="it-IT"/>
            <w:rPrChange w:author="Salvatore Salernitano" w:date="2019-01-15T15:01:35.7046235" w:id="1600873765">
              <w:rPr/>
            </w:rPrChange>
          </w:rPr>
          <w:t xml:space="preserve">YISAM: </w:t>
        </w:r>
        <w:proofErr w:type="spellStart"/>
        <w:r w:rsidRPr="67E5F9B8" w:rsidR="1F06410D">
          <w:rPr>
            <w:b w:val="0"/>
            <w:bCs w:val="0"/>
            <w:color w:val="000000" w:themeColor="text1" w:themeTint="FF" w:themeShade="FF"/>
            <w:sz w:val="22"/>
            <w:szCs w:val="22"/>
            <w:lang w:val="it-IT"/>
            <w:rPrChange w:author="Salvatore Salernitano" w:date="2019-01-15T15:01:35.7046235" w:id="489197211">
              <w:rPr/>
            </w:rPrChange>
          </w:rPr>
          <w:t xml:space="preserve">Insert</w:t>
        </w:r>
        <w:proofErr w:type="spellEnd"/>
        <w:r w:rsidRPr="67E5F9B8" w:rsidR="1F06410D">
          <w:rPr>
            <w:b w:val="0"/>
            <w:bCs w:val="0"/>
            <w:color w:val="000000" w:themeColor="text1" w:themeTint="FF" w:themeShade="FF"/>
            <w:sz w:val="22"/>
            <w:szCs w:val="22"/>
            <w:lang w:val="it-IT"/>
            <w:rPrChange w:author="Salvatore Salernitano" w:date="2019-01-15T15:01:35.7046235" w:id="641247383">
              <w:rPr/>
            </w:rPrChange>
          </w:rPr>
          <w:t xml:space="preserve"> 150.000 </w:t>
        </w:r>
        <w:proofErr w:type="spellStart"/>
        <w:r w:rsidRPr="67E5F9B8" w:rsidR="1F06410D">
          <w:rPr>
            <w:b w:val="0"/>
            <w:bCs w:val="0"/>
            <w:color w:val="000000" w:themeColor="text1" w:themeTint="FF" w:themeShade="FF"/>
            <w:sz w:val="22"/>
            <w:szCs w:val="22"/>
            <w:lang w:val="it-IT"/>
            <w:rPrChange w:author="Salvatore Salernitano" w:date="2019-01-15T15:01:35.7046235" w:id="146444004">
              <w:rPr/>
            </w:rPrChange>
          </w:rPr>
          <w:t xml:space="preserve">tuple</w:t>
        </w:r>
        <w:proofErr w:type="spellEnd"/>
        <w:r w:rsidRPr="67E5F9B8" w:rsidR="1F06410D">
          <w:rPr>
            <w:b w:val="0"/>
            <w:bCs w:val="0"/>
            <w:color w:val="000000" w:themeColor="text1" w:themeTint="FF" w:themeShade="FF"/>
            <w:sz w:val="22"/>
            <w:szCs w:val="22"/>
            <w:lang w:val="it-IT"/>
            <w:rPrChange w:author="Salvatore Salernitano" w:date="2019-01-15T15:01:35.7046235" w:id="1188180013">
              <w:rPr/>
            </w:rPrChange>
          </w:rPr>
          <w:t xml:space="preserve">: 0,18 </w:t>
        </w:r>
        <w:proofErr w:type="spellStart"/>
        <w:r w:rsidRPr="67E5F9B8" w:rsidR="1F06410D">
          <w:rPr>
            <w:b w:val="0"/>
            <w:bCs w:val="0"/>
            <w:color w:val="000000" w:themeColor="text1" w:themeTint="FF" w:themeShade="FF"/>
            <w:sz w:val="22"/>
            <w:szCs w:val="22"/>
            <w:lang w:val="it-IT"/>
            <w:rPrChange w:author="Salvatore Salernitano" w:date="2019-01-15T15:01:35.7046235" w:id="1455500076">
              <w:rPr/>
            </w:rPrChange>
          </w:rPr>
          <w:t xml:space="preserve">ms</w:t>
        </w:r>
        <w:proofErr w:type="spellEnd"/>
        <w:r w:rsidRPr="67E5F9B8" w:rsidR="1F06410D">
          <w:rPr>
            <w:b w:val="0"/>
            <w:bCs w:val="0"/>
            <w:color w:val="000000" w:themeColor="text1" w:themeTint="FF" w:themeShade="FF"/>
            <w:sz w:val="22"/>
            <w:szCs w:val="22"/>
            <w:lang w:val="it-IT"/>
            <w:rPrChange w:author="Salvatore Salernitano" w:date="2019-01-15T15:01:35.7046235" w:id="198925261">
              <w:rPr/>
            </w:rPrChange>
          </w:rPr>
          <w:t xml:space="preserve"> x 150.000 segnali = </w:t>
        </w:r>
      </w:ins>
      <w:ins w:author="Salvatore Salernitano" w:date="2019-01-15T15:10:10.3726796" w:id="324751234">
        <w:r w:rsidRPr="67E5F9B8" w:rsidR="074DE037">
          <w:rPr>
            <w:b w:val="0"/>
            <w:bCs w:val="0"/>
            <w:color w:val="000000" w:themeColor="text1" w:themeTint="FF" w:themeShade="FF"/>
            <w:sz w:val="22"/>
            <w:szCs w:val="22"/>
            <w:lang w:val="it-IT"/>
            <w:rPrChange w:author="Salvatore Salernitano" w:date="2019-01-15T15:01:35.7046235" w:id="437602947">
              <w:rPr/>
            </w:rPrChange>
          </w:rPr>
          <w:t xml:space="preserve">27 secondi. </w:t>
        </w:r>
        <w:r w:rsidRPr="251FE684" w:rsidR="074DE037">
          <w:rPr>
            <w:b w:val="1"/>
            <w:bCs w:val="1"/>
            <w:i w:val="1"/>
            <w:iCs w:val="1"/>
            <w:color w:val="000000" w:themeColor="text1" w:themeTint="FF" w:themeShade="FF"/>
            <w:sz w:val="22"/>
            <w:szCs w:val="22"/>
            <w:lang w:val="it-IT"/>
            <w:rPrChange w:author="Salvatore Salernitano" w:date="2019-01-16T09:33:56.0313929" w:id="113283900">
              <w:rPr/>
            </w:rPrChange>
          </w:rPr>
          <w:t xml:space="preserve">SCELTA</w:t>
        </w:r>
        <w:r w:rsidRPr="251FE684" w:rsidR="074DE037">
          <w:rPr>
            <w:b w:val="0"/>
            <w:bCs w:val="0"/>
            <w:i w:val="1"/>
            <w:iCs w:val="1"/>
            <w:color w:val="000000" w:themeColor="text1" w:themeTint="FF" w:themeShade="FF"/>
            <w:sz w:val="22"/>
            <w:szCs w:val="22"/>
            <w:lang w:val="it-IT"/>
            <w:rPrChange w:author="Salvatore Salernitano" w:date="2019-01-16T09:33:56.0313929" w:id="538357754">
              <w:rPr/>
            </w:rPrChange>
          </w:rPr>
          <w:t xml:space="preserve">:</w:t>
        </w:r>
      </w:ins>
      <w:ins w:author="Salvatore Salernitano" w:date="2019-01-15T15:11:10.4970759" w:id="334231297">
        <w:r w:rsidRPr="251FE684" w:rsidR="2FCCABE6">
          <w:rPr>
            <w:b w:val="0"/>
            <w:bCs w:val="0"/>
            <w:i w:val="1"/>
            <w:iCs w:val="1"/>
            <w:color w:val="000000" w:themeColor="text1" w:themeTint="FF" w:themeShade="FF"/>
            <w:sz w:val="22"/>
            <w:szCs w:val="22"/>
            <w:lang w:val="it-IT"/>
            <w:rPrChange w:author="Salvatore Salernitano" w:date="2019-01-16T09:33:56.0313929" w:id="307154275">
              <w:rPr/>
            </w:rPrChange>
          </w:rPr>
          <w:t xml:space="preserve"> I</w:t>
        </w:r>
        <w:r w:rsidRPr="251FE684" w:rsidR="2FCCABE6">
          <w:rPr>
            <w:b w:val="0"/>
            <w:bCs w:val="0"/>
            <w:i w:val="0"/>
            <w:iCs w:val="0"/>
            <w:color w:val="000000" w:themeColor="text1" w:themeTint="FF" w:themeShade="FF"/>
            <w:sz w:val="22"/>
            <w:szCs w:val="22"/>
            <w:lang w:val="it-IT"/>
            <w:rPrChange w:author="Salvatore Salernitano" w:date="2019-01-16T09:33:56.0313929" w:id="719633037">
              <w:rPr/>
            </w:rPrChange>
          </w:rPr>
          <w:t xml:space="preserve">l team ha deciso di utilizzare </w:t>
        </w:r>
        <w:proofErr w:type="spellStart"/>
        <w:r w:rsidRPr="251FE684" w:rsidR="2FCCABE6">
          <w:rPr>
            <w:b w:val="0"/>
            <w:bCs w:val="0"/>
            <w:i w:val="0"/>
            <w:iCs w:val="0"/>
            <w:color w:val="000000" w:themeColor="text1" w:themeTint="FF" w:themeShade="FF"/>
            <w:sz w:val="22"/>
            <w:szCs w:val="22"/>
            <w:lang w:val="it-IT"/>
            <w:rPrChange w:author="Salvatore Salernitano" w:date="2019-01-16T09:33:56.0313929" w:id="1498832481">
              <w:rPr/>
            </w:rPrChange>
          </w:rPr>
          <w:t xml:space="preserve">l’engine</w:t>
        </w:r>
        <w:proofErr w:type="spellEnd"/>
        <w:r w:rsidRPr="251FE684" w:rsidR="2FCCABE6">
          <w:rPr>
            <w:b w:val="0"/>
            <w:bCs w:val="0"/>
            <w:i w:val="0"/>
            <w:iCs w:val="0"/>
            <w:color w:val="000000" w:themeColor="text1" w:themeTint="FF" w:themeShade="FF"/>
            <w:sz w:val="22"/>
            <w:szCs w:val="22"/>
            <w:lang w:val="it-IT"/>
            <w:rPrChange w:author="Salvatore Salernitano" w:date="2019-01-16T09:33:56.0313929" w:id="763859597">
              <w:rPr/>
            </w:rPrChange>
          </w:rPr>
          <w:t xml:space="preserve"> </w:t>
        </w:r>
        <w:proofErr w:type="spellStart"/>
        <w:r w:rsidRPr="251FE684" w:rsidR="2FCCABE6">
          <w:rPr>
            <w:b w:val="0"/>
            <w:bCs w:val="0"/>
            <w:i w:val="0"/>
            <w:iCs w:val="0"/>
            <w:color w:val="000000" w:themeColor="text1" w:themeTint="FF" w:themeShade="FF"/>
            <w:sz w:val="22"/>
            <w:szCs w:val="22"/>
            <w:lang w:val="it-IT"/>
            <w:rPrChange w:author="Salvatore Salernitano" w:date="2019-01-16T09:33:56.0313929" w:id="1609154017">
              <w:rPr/>
            </w:rPrChange>
          </w:rPr>
          <w:t xml:space="preserve">InnoDB</w:t>
        </w:r>
        <w:proofErr w:type="spellEnd"/>
        <w:r w:rsidRPr="251FE684" w:rsidR="2FCCABE6">
          <w:rPr>
            <w:b w:val="0"/>
            <w:bCs w:val="0"/>
            <w:i w:val="0"/>
            <w:iCs w:val="0"/>
            <w:color w:val="000000" w:themeColor="text1" w:themeTint="FF" w:themeShade="FF"/>
            <w:sz w:val="22"/>
            <w:szCs w:val="22"/>
            <w:lang w:val="it-IT"/>
            <w:rPrChange w:author="Salvatore Salernitano" w:date="2019-01-16T09:33:56.0313929" w:id="75900188">
              <w:rPr/>
            </w:rPrChange>
          </w:rPr>
          <w:t xml:space="preserve"> visto che permette di scrivere 150.00</w:t>
        </w:r>
      </w:ins>
      <w:ins w:author="Lorenzo Salvi" w:date="2019-01-15T16:06:52.3559705" w:id="2054319958">
        <w:r w:rsidRPr="251FE684" w:rsidR="65D6267A">
          <w:rPr>
            <w:b w:val="0"/>
            <w:bCs w:val="0"/>
            <w:i w:val="0"/>
            <w:iCs w:val="0"/>
            <w:color w:val="000000" w:themeColor="text1" w:themeTint="FF" w:themeShade="FF"/>
            <w:sz w:val="22"/>
            <w:szCs w:val="22"/>
            <w:lang w:val="it-IT"/>
            <w:rPrChange w:author="Salvatore Salernitano" w:date="2019-01-16T09:33:56.0313929" w:id="1177155118">
              <w:rPr/>
            </w:rPrChange>
          </w:rPr>
          <w:t xml:space="preserve">0</w:t>
        </w:r>
      </w:ins>
      <w:ins w:author="Salvatore Salernitano" w:date="2019-01-15T15:12:11.1346582" w:id="476338377">
        <w:r w:rsidRPr="251FE684" w:rsidR="350F0FCE">
          <w:rPr>
            <w:b w:val="0"/>
            <w:bCs w:val="0"/>
            <w:i w:val="0"/>
            <w:iCs w:val="0"/>
            <w:color w:val="000000" w:themeColor="text1" w:themeTint="FF" w:themeShade="FF"/>
            <w:sz w:val="22"/>
            <w:szCs w:val="22"/>
            <w:lang w:val="it-IT"/>
            <w:rPrChange w:author="Salvatore Salernitano" w:date="2019-01-16T09:33:56.0313929" w:id="1854596553">
              <w:rPr/>
            </w:rPrChange>
          </w:rPr>
          <w:t xml:space="preserve"> segnali al minuto con soli 21 secondi a differenza di 27 secondi di </w:t>
        </w:r>
        <w:proofErr w:type="spellStart"/>
        <w:r w:rsidRPr="251FE684" w:rsidR="350F0FCE">
          <w:rPr>
            <w:b w:val="0"/>
            <w:bCs w:val="0"/>
            <w:i w:val="0"/>
            <w:iCs w:val="0"/>
            <w:color w:val="000000" w:themeColor="text1" w:themeTint="FF" w:themeShade="FF"/>
            <w:sz w:val="22"/>
            <w:szCs w:val="22"/>
            <w:lang w:val="it-IT"/>
            <w:rPrChange w:author="Salvatore Salernitano" w:date="2019-01-16T09:33:56.0313929" w:id="737518229">
              <w:rPr/>
            </w:rPrChange>
          </w:rPr>
          <w:t xml:space="preserve">MyIsam</w:t>
        </w:r>
        <w:proofErr w:type="spellEnd"/>
        <w:r w:rsidRPr="251FE684" w:rsidR="350F0FCE">
          <w:rPr>
            <w:b w:val="0"/>
            <w:bCs w:val="0"/>
            <w:i w:val="1"/>
            <w:iCs w:val="1"/>
            <w:color w:val="000000" w:themeColor="text1" w:themeTint="FF" w:themeShade="FF"/>
            <w:sz w:val="22"/>
            <w:szCs w:val="22"/>
            <w:lang w:val="it-IT"/>
            <w:rPrChange w:author="Salvatore Salernitano" w:date="2019-01-16T09:33:56.0313929" w:id="1535947716">
              <w:rPr/>
            </w:rPrChange>
          </w:rPr>
          <w:t xml:space="preserve">.</w:t>
        </w:r>
      </w:ins>
      <w:ins w:author="Lorenzo Salvi" w:date="2019-01-14T14:08:50.8419406" w:id="1442618685">
        <w:del w:author="Salvatore Salernitano" w:date="2019-01-15T14:55:48.0654903" w:id="844947065">
          <w:r w:rsidRPr="013C5817" w:rsidDel="6203C36C" w:rsidR="325D4D24">
            <w:rPr>
              <w:color w:val="000000" w:themeColor="text1" w:themeTint="FF" w:themeShade="FF"/>
              <w:sz w:val="22"/>
              <w:szCs w:val="22"/>
              <w:lang w:val="it-IT"/>
              <w:rPrChange w:author="Lorenzo Salvi" w:date="2019-01-14T14:07:50.3573741" w:id="1085373549">
                <w:rPr/>
              </w:rPrChange>
            </w:rPr>
            <w:delText>(</w:delText>
          </w:r>
          <w:r w:rsidRPr="013C5817" w:rsidDel="6203C36C" w:rsidR="325D4D24">
            <w:rPr>
              <w:color w:val="000000" w:themeColor="text1" w:themeTint="FF" w:themeShade="FF"/>
              <w:sz w:val="22"/>
              <w:szCs w:val="22"/>
              <w:lang w:val="it-IT"/>
              <w:rPrChange w:author="Lorenzo Salvi" w:date="2019-01-14T14:07:50.3573741" w:id="1034180381">
                <w:rPr/>
              </w:rPrChange>
            </w:rPr>
            <w:delText>Threads</w:delText>
          </w:r>
          <w:r w:rsidRPr="013C5817" w:rsidDel="6203C36C" w:rsidR="325D4D24">
            <w:rPr>
              <w:color w:val="000000" w:themeColor="text1" w:themeTint="FF" w:themeShade="FF"/>
              <w:sz w:val="22"/>
              <w:szCs w:val="22"/>
              <w:lang w:val="it-IT"/>
              <w:rPrChange w:author="Lorenzo Salvi" w:date="2019-01-14T14:07:50.3573741" w:id="2027494384">
                <w:rPr/>
              </w:rPrChange>
            </w:rPr>
            <w:delText>): Dopo il prototipo.</w:delText>
          </w:r>
        </w:del>
      </w:ins>
    </w:p>
    <w:p w:rsidR="6203C36C" w:rsidDel="52923805" w:rsidP="6203C36C" w:rsidRDefault="6203C36C" w14:paraId="4DE8EFFF" w14:textId="1FB6651B">
      <w:pPr>
        <w:pStyle w:val="Normale"/>
        <w:spacing w:after="300" w:line="276" w:lineRule="auto"/>
        <w:ind w:left="0"/>
        <w:rPr>
          <w:del w:author="Salvatore Salernitano" w:date="2019-01-15T14:56:48.6550205" w:id="1550285634"/>
          <w:b w:val="1"/>
          <w:bCs w:val="1"/>
          <w:color w:val="000000" w:themeColor="text1" w:themeTint="FF" w:themeShade="FF"/>
          <w:sz w:val="22"/>
          <w:szCs w:val="22"/>
          <w:lang w:val="it-IT"/>
          <w:rPrChange w:author="Salvatore Salernitano" w:date="2019-01-15T14:55:48.0654903" w:id="1596329297">
            <w:rPr/>
          </w:rPrChange>
        </w:rPr>
        <w:pPrChange w:author="Salvatore Salernitano" w:date="2019-01-15T14:55:48.0654903" w:id="2110474030">
          <w:pPr/>
        </w:pPrChange>
      </w:pPr>
    </w:p>
    <w:p w:rsidR="52923805" w:rsidDel="67E5F9B8" w:rsidP="71748EFA" w:rsidRDefault="52923805" w14:paraId="1453C1EC" w14:textId="2ECD24F1">
      <w:pPr>
        <w:pStyle w:val="Normale"/>
        <w:spacing w:after="300" w:line="276" w:lineRule="auto"/>
        <w:ind w:left="0"/>
        <w:rPr>
          <w:del w:author="Salvatore Salernitano" w:date="2019-01-15T15:01:35.7046235" w:id="1833111454"/>
          <w:b w:val="1"/>
          <w:bCs w:val="1"/>
          <w:color w:val="000000" w:themeColor="text1" w:themeTint="FF" w:themeShade="FF"/>
          <w:sz w:val="22"/>
          <w:szCs w:val="22"/>
          <w:lang w:val="it-IT"/>
          <w:rPrChange w:author="Salvatore Salernitano" w:date="2019-01-15T15:00:35.3769862" w:id="125790632">
            <w:rPr/>
          </w:rPrChange>
        </w:rPr>
        <w:pPrChange w:author="Salvatore Salernitano" w:date="2019-01-15T15:00:35.3769862" w:id="922598134">
          <w:pPr/>
        </w:pPrChange>
      </w:pPr>
    </w:p>
    <w:p w:rsidR="67E5F9B8" w:rsidDel="1F06410D" w:rsidP="3CF5299E" w:rsidRDefault="67E5F9B8" w14:paraId="46A54DBD" w14:textId="5F12FA40">
      <w:pPr>
        <w:pStyle w:val="Normale"/>
        <w:bidi w:val="0"/>
        <w:spacing w:before="0" w:beforeAutospacing="off" w:after="300" w:afterAutospacing="off" w:line="276" w:lineRule="auto"/>
        <w:ind w:left="0" w:right="0"/>
        <w:jc w:val="left"/>
        <w:rPr>
          <w:del w:author="Salvatore Salernitano" w:date="2019-01-15T15:09:09.8039924" w:id="486321964"/>
          <w:b w:val="0"/>
          <w:bCs w:val="0"/>
          <w:color w:val="000000" w:themeColor="text1" w:themeTint="FF" w:themeShade="FF"/>
          <w:sz w:val="22"/>
          <w:szCs w:val="22"/>
          <w:lang w:val="it-IT"/>
          <w:rPrChange w:author="Salvatore Salernitano" w:date="2019-01-15T15:08:09.2908918" w:id="735128615">
            <w:rPr/>
          </w:rPrChange>
        </w:rPr>
        <w:pPrChange w:author="Salvatore Salernitano" w:date="2019-01-15T15:08:09.2908918" w:id="600917011">
          <w:pPr/>
        </w:pPrChange>
      </w:pPr>
    </w:p>
    <w:p w:rsidR="1F06410D" w:rsidDel="074DE037" w:rsidP="1F06410D" w:rsidRDefault="1F06410D" w14:paraId="0DED451E" w14:textId="5D159E8F">
      <w:pPr>
        <w:pStyle w:val="Normale"/>
        <w:spacing w:before="0" w:beforeAutospacing="off" w:after="300" w:afterAutospacing="off" w:line="276" w:lineRule="auto"/>
        <w:ind w:left="0" w:right="0"/>
        <w:jc w:val="left"/>
        <w:rPr>
          <w:del w:author="Salvatore Salernitano" w:date="2019-01-15T15:10:10.3726796" w:id="1853204801"/>
          <w:b w:val="0"/>
          <w:bCs w:val="0"/>
          <w:color w:val="000000" w:themeColor="text1" w:themeTint="FF" w:themeShade="FF"/>
          <w:sz w:val="22"/>
          <w:szCs w:val="22"/>
          <w:lang w:val="it-IT"/>
          <w:rPrChange w:author="Salvatore Salernitano" w:date="2019-01-15T15:09:09.8039924" w:id="1865669403">
            <w:rPr/>
          </w:rPrChange>
        </w:rPr>
        <w:pPrChange w:author="Salvatore Salernitano" w:date="2019-01-15T15:09:09.8039924" w:id="183212276">
          <w:pPr/>
        </w:pPrChange>
      </w:pPr>
    </w:p>
    <w:p w:rsidR="074DE037" w:rsidDel="2FCCABE6" w:rsidP="074DE037" w:rsidRDefault="074DE037" w14:paraId="62FF7D1B" w14:textId="532E9CBF">
      <w:pPr>
        <w:pStyle w:val="Normale"/>
        <w:spacing w:before="0" w:beforeAutospacing="off" w:after="300" w:afterAutospacing="off" w:line="276" w:lineRule="auto"/>
        <w:ind w:left="0" w:right="0"/>
        <w:jc w:val="left"/>
        <w:rPr>
          <w:del w:author="Salvatore Salernitano" w:date="2019-01-15T15:11:10.4970759" w:id="1823669808"/>
          <w:b w:val="0"/>
          <w:bCs w:val="0"/>
          <w:color w:val="000000" w:themeColor="text1" w:themeTint="FF" w:themeShade="FF"/>
          <w:sz w:val="22"/>
          <w:szCs w:val="22"/>
          <w:lang w:val="it-IT"/>
          <w:rPrChange w:author="Salvatore Salernitano" w:date="2019-01-15T15:10:10.3726796" w:id="579958692">
            <w:rPr/>
          </w:rPrChange>
        </w:rPr>
        <w:pPrChange w:author="Salvatore Salernitano" w:date="2019-01-15T15:10:10.3726796" w:id="1503005913">
          <w:pPr/>
        </w:pPrChange>
      </w:pPr>
    </w:p>
    <w:p w:rsidR="2FCCABE6" w:rsidDel="350F0FCE" w:rsidP="2FCCABE6" w:rsidRDefault="2FCCABE6" w14:paraId="5A2C78AB" w14:textId="69B33AA5">
      <w:pPr>
        <w:pStyle w:val="Normale"/>
        <w:bidi w:val="0"/>
        <w:spacing w:before="0" w:beforeAutospacing="off" w:after="300" w:afterAutospacing="off" w:line="276" w:lineRule="auto"/>
        <w:ind w:left="0" w:right="0"/>
        <w:jc w:val="left"/>
        <w:rPr>
          <w:del w:author="Salvatore Salernitano" w:date="2019-01-15T15:12:11.1346582" w:id="546984563"/>
          <w:b w:val="0"/>
          <w:bCs w:val="0"/>
          <w:color w:val="000000" w:themeColor="text1" w:themeTint="FF" w:themeShade="FF"/>
          <w:sz w:val="22"/>
          <w:szCs w:val="22"/>
          <w:lang w:val="it-IT"/>
          <w:rPrChange w:author="Salvatore Salernitano" w:date="2019-01-15T15:11:10.4970759" w:id="1224196428">
            <w:rPr/>
          </w:rPrChange>
        </w:rPr>
        <w:pPrChange w:author="Salvatore Salernitano" w:date="2019-01-15T15:11:10.4970759" w:id="107940130">
          <w:pPr/>
        </w:pPrChange>
      </w:pPr>
    </w:p>
    <w:p w:rsidR="350F0FCE" w:rsidP="251FE684" w:rsidRDefault="350F0FCE" w14:paraId="183F7E0C" w14:textId="7BF3A38E">
      <w:pPr>
        <w:pStyle w:val="Normale"/>
        <w:spacing w:before="0" w:beforeAutospacing="off" w:after="300" w:afterAutospacing="off" w:line="276" w:lineRule="auto"/>
        <w:ind w:left="0" w:right="0"/>
        <w:jc w:val="left"/>
        <w:rPr>
          <w:b w:val="0"/>
          <w:bCs w:val="0"/>
          <w:i w:val="1"/>
          <w:iCs w:val="1"/>
          <w:color w:val="000000" w:themeColor="text1" w:themeTint="FF" w:themeShade="FF"/>
          <w:sz w:val="22"/>
          <w:szCs w:val="22"/>
          <w:lang w:val="it-IT"/>
          <w:rPrChange w:author="Salvatore Salernitano" w:date="2019-01-16T09:33:56.0313929" w:id="861058276">
            <w:rPr/>
          </w:rPrChange>
        </w:rPr>
        <w:pPrChange w:author="Salvatore Salernitano" w:date="2019-01-16T09:33:56.0313929" w:id="52386068">
          <w:pPr/>
        </w:pPrChange>
      </w:pPr>
    </w:p>
    <w:p w:rsidR="67573AA4" w:rsidDel="11604B07" w:rsidP="797A3D4C" w:rsidRDefault="67573AA4" w14:paraId="04790F39" w14:textId="15E3DF5D">
      <w:pPr>
        <w:pStyle w:val="Normale"/>
        <w:spacing w:after="300" w:line="276" w:lineRule="auto"/>
        <w:rPr>
          <w:del w:author="Salvatore Salernitano" w:date="2019-01-14T14:49:25.1475661" w:id="1104818495"/>
          <w:color w:val="000000" w:themeColor="text1" w:themeTint="FF" w:themeShade="FF"/>
          <w:sz w:val="22"/>
          <w:szCs w:val="22"/>
          <w:lang w:val="it-IT"/>
          <w:rPrChange w:author="Lorenzo Salvi" w:date="2019-01-14T14:48:24.5109134" w:id="1799327222">
            <w:rPr/>
          </w:rPrChange>
        </w:rPr>
        <w:rPr>
          <w:color w:val="000000" w:themeColor="text1" w:themeTint="FF" w:themeShade="FF"/>
          <w:sz w:val="22"/>
          <w:szCs w:val="22"/>
          <w:lang w:val="it-IT"/>
          <w:rPrChange w:author="Lorenzo Salvi" w:date="2019-01-14T14:18:49.994274" w:id="237340484">
            <w:rPr/>
          </w:rPrChange>
        </w:rPr>
        <w:pPrChange w:author="Lorenzo Salvi" w:date="2019-01-14T14:48:24.5109134" w:id="877636342">
          <w:pPr/>
        </w:pPrChange>
      </w:pPr>
      <w:ins w:author="Lorenzo Salvi" w:date="2019-01-14T14:19:50.197048" w:id="1313465437">
        <w:r w:rsidRPr="25C432A8" w:rsidR="25C432A8">
          <w:rPr>
            <w:color w:val="000000" w:themeColor="text1" w:themeTint="FF" w:themeShade="FF"/>
            <w:sz w:val="22"/>
            <w:szCs w:val="22"/>
            <w:lang w:val="it-IT"/>
            <w:rPrChange w:author="Lorenzo Salvi" w:date="2019-01-14T14:19:50.197048" w:id="1864710990">
              <w:rPr/>
            </w:rPrChange>
          </w:rPr>
          <w:t xml:space="preserve">5) </w:t>
        </w:r>
      </w:ins>
      <w:ins w:author="Lorenzo Salvi" w:date="2019-01-14T14:24:06.9096073" w:id="1603120608">
        <w:r w:rsidRPr="50FFA13E" w:rsidR="50FFA13E">
          <w:rPr>
            <w:b w:val="1"/>
            <w:bCs w:val="1"/>
            <w:color w:val="000000" w:themeColor="text1" w:themeTint="FF" w:themeShade="FF"/>
            <w:sz w:val="22"/>
            <w:szCs w:val="22"/>
            <w:lang w:val="it-IT"/>
            <w:rPrChange w:author="Lorenzo Salvi" w:date="2019-01-14T14:24:06.9096073" w:id="116556667">
              <w:rPr/>
            </w:rPrChange>
          </w:rPr>
          <w:t xml:space="preserve">SCELTA DEL LINGUAGGIO DI PROGRAMMAZIONE</w:t>
        </w:r>
      </w:ins>
      <w:ins w:author="Lorenzo Salvi" w:date="2019-01-14T14:23:06.2440111" w:id="592948834">
        <w:r w:rsidRPr="25C432A8" w:rsidR="4B5E7C9C">
          <w:rPr>
            <w:color w:val="000000" w:themeColor="text1" w:themeTint="FF" w:themeShade="FF"/>
            <w:sz w:val="22"/>
            <w:szCs w:val="22"/>
            <w:lang w:val="it-IT"/>
            <w:rPrChange w:author="Lorenzo Salvi" w:date="2019-01-14T14:19:50.197048" w:id="1678038405">
              <w:rPr/>
            </w:rPrChange>
          </w:rPr>
          <w:t xml:space="preserve">: </w:t>
        </w:r>
      </w:ins>
      <w:ins w:author="Lorenzo Salvi" w:date="2019-01-14T14:28:38.1780932" w:id="1465527727">
        <w:r w:rsidRPr="25C432A8" w:rsidR="5DE281AB">
          <w:rPr>
            <w:color w:val="000000" w:themeColor="text1" w:themeTint="FF" w:themeShade="FF"/>
            <w:sz w:val="22"/>
            <w:szCs w:val="22"/>
            <w:lang w:val="it-IT"/>
            <w:rPrChange w:author="Lorenzo Salvi" w:date="2019-01-14T14:19:50.197048" w:id="150635835">
              <w:rPr/>
            </w:rPrChange>
          </w:rPr>
          <w:t xml:space="preserve">Il team, </w:t>
        </w:r>
      </w:ins>
      <w:ins w:author="Lorenzo Salvi" w:date="2019-01-14T14:29:38.4973178" w:id="1895741053">
        <w:r w:rsidRPr="25C432A8" w:rsidR="1B57E21A">
          <w:rPr>
            <w:color w:val="000000" w:themeColor="text1" w:themeTint="FF" w:themeShade="FF"/>
            <w:sz w:val="22"/>
            <w:szCs w:val="22"/>
            <w:lang w:val="it-IT"/>
            <w:rPrChange w:author="Lorenzo Salvi" w:date="2019-01-14T14:19:50.197048" w:id="1716700054">
              <w:rPr/>
            </w:rPrChange>
          </w:rPr>
          <w:t xml:space="preserve">decidendo</w:t>
        </w:r>
      </w:ins>
      <w:ins w:author="Lorenzo Salvi" w:date="2019-01-14T14:28:38.1780932" w:id="1305546362">
        <w:r w:rsidRPr="25C432A8" w:rsidR="5DE281AB">
          <w:rPr>
            <w:color w:val="000000" w:themeColor="text1" w:themeTint="FF" w:themeShade="FF"/>
            <w:sz w:val="22"/>
            <w:szCs w:val="22"/>
            <w:lang w:val="it-IT"/>
            <w:rPrChange w:author="Lorenzo Salvi" w:date="2019-01-14T14:19:50.197048" w:id="429628870">
              <w:rPr/>
            </w:rPrChange>
          </w:rPr>
          <w:t xml:space="preserve"> di sviluppare una Desktop </w:t>
        </w:r>
        <w:r w:rsidRPr="25C432A8" w:rsidR="5DE281AB">
          <w:rPr>
            <w:color w:val="000000" w:themeColor="text1" w:themeTint="FF" w:themeShade="FF"/>
            <w:sz w:val="22"/>
            <w:szCs w:val="22"/>
            <w:lang w:val="it-IT"/>
            <w:rPrChange w:author="Lorenzo Salvi" w:date="2019-01-14T14:19:50.197048" w:id="171122188">
              <w:rPr/>
            </w:rPrChange>
          </w:rPr>
          <w:t xml:space="preserve">App</w:t>
        </w:r>
      </w:ins>
      <w:ins w:author="Lorenzo Salvi" w:date="2019-01-14T14:29:38.4973178" w:id="259556218">
        <w:r w:rsidRPr="1B57E21A" w:rsidR="1B57E21A">
          <w:rPr>
            <w:color w:val="000000" w:themeColor="text1" w:themeTint="FF" w:themeShade="FF"/>
            <w:sz w:val="22"/>
            <w:szCs w:val="22"/>
            <w:lang w:val="it-IT"/>
            <w:rPrChange w:author="Lorenzo Salvi" w:date="2019-01-14T14:29:38.4973178" w:id="1944833129">
              <w:rPr/>
            </w:rPrChange>
          </w:rPr>
          <w:t>, ha scelto di programmare il software mediante il linguaggio Java rispetto a C++</w:t>
        </w:r>
      </w:ins>
      <w:ins w:author="Lorenzo Salvi" w:date="2019-01-14T14:26:07.4738052" w:id="216508876">
        <w:r w:rsidRPr="25C432A8" w:rsidR="267CEF08">
          <w:rPr>
            <w:color w:val="000000" w:themeColor="text1" w:themeTint="FF" w:themeShade="FF"/>
            <w:sz w:val="22"/>
            <w:szCs w:val="22"/>
            <w:lang w:val="it-IT"/>
            <w:rPrChange w:author="Lorenzo Salvi" w:date="2019-01-14T14:19:50.197048" w:id="784200292">
              <w:rPr/>
            </w:rPrChange>
          </w:rPr>
          <w:t xml:space="preserve">.</w:t>
        </w:r>
      </w:ins>
      <w:ins w:author="Lorenzo Salvi" w:date="2019-01-14T14:29:38.4973178" w:id="712593320">
        <w:r w:rsidRPr="25C432A8" w:rsidR="1B57E21A">
          <w:rPr>
            <w:color w:val="000000" w:themeColor="text1" w:themeTint="FF" w:themeShade="FF"/>
            <w:sz w:val="22"/>
            <w:szCs w:val="22"/>
            <w:lang w:val="it-IT"/>
            <w:rPrChange w:author="Lorenzo Salvi" w:date="2019-01-14T14:19:50.197048" w:id="429349252">
              <w:rPr/>
            </w:rPrChange>
          </w:rPr>
          <w:t xml:space="preserve"> I motiv</w:t>
        </w:r>
      </w:ins>
      <w:ins w:author="Lorenzo Salvi" w:date="2019-01-14T14:30:38.5539419" w:id="201824856">
        <w:r w:rsidRPr="25C432A8" w:rsidR="3E29F16A">
          <w:rPr>
            <w:color w:val="000000" w:themeColor="text1" w:themeTint="FF" w:themeShade="FF"/>
            <w:sz w:val="22"/>
            <w:szCs w:val="22"/>
            <w:lang w:val="it-IT"/>
            <w:rPrChange w:author="Lorenzo Salvi" w:date="2019-01-14T14:19:50.197048" w:id="1784263660">
              <w:rPr/>
            </w:rPrChange>
          </w:rPr>
          <w:t xml:space="preserve">i sono i seguenti</w:t>
        </w:r>
        <w:r w:rsidRPr="3E29F16A" w:rsidR="3E29F16A">
          <w:rPr>
            <w:color w:val="000000" w:themeColor="text1" w:themeTint="FF" w:themeShade="FF"/>
            <w:sz w:val="22"/>
            <w:szCs w:val="22"/>
            <w:lang w:val="it-IT"/>
            <w:rPrChange w:author="Lorenzo Salvi" w:date="2019-01-14T14:30:38.5539419" w:id="126416012">
              <w:rPr/>
            </w:rPrChange>
          </w:rPr>
          <w:t xml:space="preserve">: Java consente di fare facilmente </w:t>
        </w:r>
      </w:ins>
      <w:ins w:author="Lorenzo Salvi" w:date="2019-01-14T14:30:38.5539419" w:id="986204406">
        <w:r w:rsidRPr="3E29F16A" w:rsidR="3E29F16A">
          <w:rPr>
            <w:color w:val="000000" w:themeColor="text1" w:themeTint="FF" w:themeShade="FF"/>
            <w:sz w:val="22"/>
            <w:szCs w:val="22"/>
            <w:lang w:val="it-IT"/>
            <w:rPrChange w:author="Lorenzo Salvi" w:date="2019-01-14T14:30:38.5539419" w:id="327510613">
              <w:rPr/>
            </w:rPrChange>
          </w:rPr>
          <w:t>ci</w:t>
        </w:r>
      </w:ins>
      <w:ins w:author="Lorenzo Salvi" w:date="2019-01-14T14:47:23.8715596" w:id="1956364157">
        <w:r w:rsidRPr="3E29F16A" w:rsidR="4723A478">
          <w:rPr>
            <w:color w:val="000000" w:themeColor="text1" w:themeTint="FF" w:themeShade="FF"/>
            <w:sz w:val="22"/>
            <w:szCs w:val="22"/>
            <w:lang w:val="it-IT"/>
            <w:rPrChange w:author="Lorenzo Salvi" w:date="2019-01-14T14:30:38.5539419" w:id="1220337740">
              <w:rPr/>
            </w:rPrChange>
          </w:rPr>
          <w:t xml:space="preserve">ò </w:t>
        </w:r>
      </w:ins>
      <w:ins w:author="Lorenzo Salvi" w:date="2019-01-14T14:30:38.5539419" w:id="1011480825">
        <w:r w:rsidRPr="3E29F16A" w:rsidR="3E29F16A">
          <w:rPr>
            <w:color w:val="000000" w:themeColor="text1" w:themeTint="FF" w:themeShade="FF"/>
            <w:sz w:val="22"/>
            <w:szCs w:val="22"/>
            <w:lang w:val="it-IT"/>
            <w:rPrChange w:author="Lorenzo Salvi" w:date="2019-01-14T14:30:38.5539419" w:id="2009935106">
              <w:rPr/>
            </w:rPrChange>
          </w:rPr>
          <w:t xml:space="preserve">che in C++</w:t>
        </w:r>
      </w:ins>
      <w:ins w:author="Lorenzo Salvi" w:date="2019-01-14T14:47:23.8715596" w:id="595745129">
        <w:r w:rsidRPr="3E29F16A" w:rsidR="4723A478">
          <w:rPr>
            <w:color w:val="000000" w:themeColor="text1" w:themeTint="FF" w:themeShade="FF"/>
            <w:sz w:val="22"/>
            <w:szCs w:val="22"/>
            <w:lang w:val="it-IT"/>
            <w:rPrChange w:author="Lorenzo Salvi" w:date="2019-01-14T14:30:38.5539419" w:id="968566039">
              <w:rPr/>
            </w:rPrChange>
          </w:rPr>
          <w:t xml:space="preserve"> è</w:t>
        </w:r>
        <w:r w:rsidRPr="3E29F16A" w:rsidR="3E29F16A">
          <w:rPr>
            <w:color w:val="000000" w:themeColor="text1" w:themeTint="FF" w:themeShade="FF"/>
            <w:sz w:val="22"/>
            <w:szCs w:val="22"/>
            <w:lang w:val="it-IT"/>
            <w:rPrChange w:author="Lorenzo Salvi" w:date="2019-01-14T14:30:38.5539419" w:id="753704902">
              <w:rPr/>
            </w:rPrChange>
          </w:rPr>
          <w:t xml:space="preserve"> </w:t>
        </w:r>
      </w:ins>
      <w:ins w:author="Lorenzo Salvi" w:date="2019-01-14T14:30:38.5539419" w:id="1595564000">
        <w:r w:rsidRPr="3E29F16A" w:rsidR="3E29F16A">
          <w:rPr>
            <w:color w:val="000000" w:themeColor="text1" w:themeTint="FF" w:themeShade="FF"/>
            <w:sz w:val="22"/>
            <w:szCs w:val="22"/>
            <w:lang w:val="it-IT"/>
            <w:rPrChange w:author="Lorenzo Salvi" w:date="2019-01-14T14:30:38.5539419" w:id="1394928803">
              <w:rPr/>
            </w:rPrChange>
          </w:rPr>
          <w:t xml:space="preserve">difficile e costoso. Ad esempio, con sole poche righe di codice si possono creare </w:t>
        </w:r>
      </w:ins>
      <w:ins w:author="Lorenzo Salvi" w:date="2019-01-14T14:30:38.5539419" w:id="1825980439">
        <w:r w:rsidRPr="3E29F16A" w:rsidR="3E29F16A">
          <w:rPr>
            <w:color w:val="000000" w:themeColor="text1" w:themeTint="FF" w:themeShade="FF"/>
            <w:sz w:val="22"/>
            <w:szCs w:val="22"/>
            <w:lang w:val="it-IT"/>
            <w:rPrChange w:author="Lorenzo Salvi" w:date="2019-01-14T14:30:38.5539419" w:id="1378804133">
              <w:rPr/>
            </w:rPrChange>
          </w:rPr>
          <w:t>pi</w:t>
        </w:r>
      </w:ins>
      <w:ins w:author="Lorenzo Salvi" w:date="2019-01-14T14:47:23.8715596" w:id="2104191629">
        <w:r w:rsidRPr="3E29F16A" w:rsidR="4723A478">
          <w:rPr>
            <w:color w:val="000000" w:themeColor="text1" w:themeTint="FF" w:themeShade="FF"/>
            <w:sz w:val="22"/>
            <w:szCs w:val="22"/>
            <w:lang w:val="it-IT"/>
            <w:rPrChange w:author="Lorenzo Salvi" w:date="2019-01-14T14:30:38.5539419" w:id="1646005216">
              <w:rPr/>
            </w:rPrChange>
          </w:rPr>
          <w:t>ù</w:t>
        </w:r>
      </w:ins>
      <w:ins w:author="Lorenzo Salvi" w:date="2019-01-14T14:30:38.5539419" w:id="871460423">
        <w:r w:rsidRPr="3E29F16A" w:rsidR="3E29F16A">
          <w:rPr>
            <w:color w:val="000000" w:themeColor="text1" w:themeTint="FF" w:themeShade="FF"/>
            <w:sz w:val="22"/>
            <w:szCs w:val="22"/>
            <w:lang w:val="it-IT"/>
            <w:rPrChange w:author="Lorenzo Salvi" w:date="2019-01-14T14:30:38.5539419" w:id="408280588">
              <w:rPr/>
            </w:rPrChange>
          </w:rPr>
          <w:t xml:space="preserve"> </w:t>
        </w:r>
        <w:proofErr w:type="spellStart"/>
        <w:r w:rsidRPr="3E29F16A" w:rsidR="3E29F16A">
          <w:rPr>
            <w:color w:val="000000" w:themeColor="text1" w:themeTint="FF" w:themeShade="FF"/>
            <w:sz w:val="22"/>
            <w:szCs w:val="22"/>
            <w:lang w:val="it-IT"/>
            <w:rPrChange w:author="Lorenzo Salvi" w:date="2019-01-14T14:30:38.5539419" w:id="1525215878">
              <w:rPr/>
            </w:rPrChange>
          </w:rPr>
          <w:t xml:space="preserve">threa</w:t>
        </w:r>
      </w:ins>
      <w:ins w:author="Lorenzo Salvi" w:date="2019-01-14T14:31:38.6863319" w:id="1467260815">
        <w:r w:rsidRPr="3E29F16A" w:rsidR="3EF1FDB5">
          <w:rPr>
            <w:color w:val="000000" w:themeColor="text1" w:themeTint="FF" w:themeShade="FF"/>
            <w:sz w:val="22"/>
            <w:szCs w:val="22"/>
            <w:lang w:val="it-IT"/>
            <w:rPrChange w:author="Lorenzo Salvi" w:date="2019-01-14T14:30:38.5539419" w:id="303612013">
              <w:rPr/>
            </w:rPrChange>
          </w:rPr>
          <w:t xml:space="preserve">d</w:t>
        </w:r>
        <w:proofErr w:type="spellEnd"/>
      </w:ins>
      <w:ins w:author="Lorenzo Salvi" w:date="2019-01-14T14:41:21.2803027" w:id="884881983">
        <w:r w:rsidRPr="3E29F16A" w:rsidR="3EF1FDB5">
          <w:rPr>
            <w:color w:val="000000" w:themeColor="text1" w:themeTint="FF" w:themeShade="FF"/>
            <w:sz w:val="22"/>
            <w:szCs w:val="22"/>
            <w:lang w:val="it-IT"/>
            <w:rPrChange w:author="Lorenzo Salvi" w:date="2019-01-14T14:30:38.5539419" w:id="1481554308">
              <w:rPr/>
            </w:rPrChange>
          </w:rPr>
          <w:t xml:space="preserve"> di esecuzione. </w:t>
        </w:r>
      </w:ins>
      <w:ins w:author="Lorenzo Salvi" w:date="2019-01-14T14:45:22.7245572" w:id="1589909573">
        <w:r w:rsidRPr="3E29F16A" w:rsidR="2E828B8F">
          <w:rPr>
            <w:color w:val="000000" w:themeColor="text1" w:themeTint="FF" w:themeShade="FF"/>
            <w:sz w:val="22"/>
            <w:szCs w:val="22"/>
            <w:lang w:val="it-IT"/>
            <w:rPrChange w:author="Lorenzo Salvi" w:date="2019-01-14T14:30:38.5539419" w:id="1930347183">
              <w:rPr/>
            </w:rPrChange>
          </w:rPr>
          <w:t xml:space="preserve">A</w:t>
        </w:r>
      </w:ins>
      <w:ins w:author="Lorenzo Salvi" w:date="2019-01-14T14:46:23.1373777" w:id="965012705">
        <w:r w:rsidRPr="3E29F16A" w:rsidR="049B835B">
          <w:rPr>
            <w:color w:val="000000" w:themeColor="text1" w:themeTint="FF" w:themeShade="FF"/>
            <w:sz w:val="22"/>
            <w:szCs w:val="22"/>
            <w:lang w:val="it-IT"/>
            <w:rPrChange w:author="Lorenzo Salvi" w:date="2019-01-14T14:30:38.5539419" w:id="2049876940">
              <w:rPr/>
            </w:rPrChange>
          </w:rPr>
          <w:t xml:space="preserve">tra motivazione: </w:t>
        </w:r>
      </w:ins>
      <w:ins w:author="Lorenzo Salvi" w:date="2019-01-14T14:42:21.7469861" w:id="475904467">
        <w:r w:rsidRPr="3E29F16A" w:rsidR="57003066">
          <w:rPr>
            <w:color w:val="000000" w:themeColor="text1" w:themeTint="FF" w:themeShade="FF"/>
            <w:sz w:val="22"/>
            <w:szCs w:val="22"/>
            <w:lang w:val="it-IT"/>
            <w:rPrChange w:author="Lorenzo Salvi" w:date="2019-01-14T14:30:38.5539419" w:id="818990420">
              <w:rPr/>
            </w:rPrChange>
          </w:rPr>
          <w:t xml:space="preserve">Java </w:t>
        </w:r>
      </w:ins>
      <w:ins w:author="Lorenzo Salvi" w:date="2019-01-14T14:48:24.5109134" w:id="873604327">
        <w:r w:rsidRPr="3E29F16A" w:rsidR="797A3D4C">
          <w:rPr>
            <w:color w:val="000000" w:themeColor="text1" w:themeTint="FF" w:themeShade="FF"/>
            <w:sz w:val="22"/>
            <w:szCs w:val="22"/>
            <w:lang w:val="it-IT"/>
            <w:rPrChange w:author="Lorenzo Salvi" w:date="2019-01-14T14:30:38.5539419" w:id="1579492984">
              <w:rPr/>
            </w:rPrChange>
          </w:rPr>
          <w:t xml:space="preserve">è </w:t>
        </w:r>
      </w:ins>
      <w:ins w:author="Lorenzo Salvi" w:date="2019-01-14T14:46:23.1373777" w:id="1730992392">
        <w:r w:rsidRPr="3E29F16A" w:rsidR="049B835B">
          <w:rPr>
            <w:color w:val="000000" w:themeColor="text1" w:themeTint="FF" w:themeShade="FF"/>
            <w:sz w:val="22"/>
            <w:szCs w:val="22"/>
            <w:lang w:val="it-IT"/>
            <w:rPrChange w:author="Lorenzo Salvi" w:date="2019-01-14T14:30:38.5539419" w:id="1246395932">
              <w:rPr/>
            </w:rPrChange>
          </w:rPr>
          <w:t xml:space="preserve">un</w:t>
        </w:r>
        <w:r w:rsidRPr="3E29F16A" w:rsidR="049B835B">
          <w:rPr>
            <w:color w:val="000000" w:themeColor="text1" w:themeTint="FF" w:themeShade="FF"/>
            <w:sz w:val="22"/>
            <w:szCs w:val="22"/>
            <w:lang w:val="it-IT"/>
            <w:rPrChange w:author="Lorenzo Salvi" w:date="2019-01-14T14:30:38.5539419" w:id="58867080">
              <w:rPr/>
            </w:rPrChange>
          </w:rPr>
          <w:t xml:space="preserve"> </w:t>
        </w:r>
      </w:ins>
      <w:ins w:author="Lorenzo Salvi" w:date="2019-01-14T14:42:21.7469861" w:id="1526801605">
        <w:del w:author="Salvatore Salernitano" w:date="2019-01-14T14:49:25.1475661" w:id="1888355457">
          <w:r w:rsidRPr="3E29F16A" w:rsidDel="11604B07" w:rsidR="57003066">
            <w:rPr>
              <w:color w:val="000000" w:themeColor="text1" w:themeTint="FF" w:themeShade="FF"/>
              <w:sz w:val="22"/>
              <w:szCs w:val="22"/>
              <w:lang w:val="it-IT"/>
              <w:rPrChange w:author="Lorenzo Salvi" w:date="2019-01-14T14:30:38.5539419" w:id="1842722513">
                <w:rPr/>
              </w:rPrChange>
            </w:rPr>
            <w:delText xml:space="preserve"> </w:delText>
          </w:r>
        </w:del>
      </w:ins>
      <w:ins w:author="Lorenzo Salvi" w:date="2019-01-14T14:32:39.0395353" w:id="350719438">
        <w:r w:rsidRPr="3E29F16A" w:rsidR="198EE0C7">
          <w:rPr>
            <w:color w:val="000000" w:themeColor="text1" w:themeTint="FF" w:themeShade="FF"/>
            <w:sz w:val="22"/>
            <w:szCs w:val="22"/>
            <w:lang w:val="it-IT"/>
            <w:rPrChange w:author="Lorenzo Salvi" w:date="2019-01-14T14:30:38.5539419" w:id="2069129776">
              <w:rPr/>
            </w:rPrChange>
          </w:rPr>
          <w:t xml:space="preserve">linguaggio</w:t>
        </w:r>
        <w:r w:rsidRPr="3E29F16A" w:rsidR="198EE0C7">
          <w:rPr>
            <w:color w:val="000000" w:themeColor="text1" w:themeTint="FF" w:themeShade="FF"/>
            <w:sz w:val="22"/>
            <w:szCs w:val="22"/>
            <w:lang w:val="it-IT"/>
            <w:rPrChange w:author="Lorenzo Salvi" w:date="2019-01-14T14:30:38.5539419" w:id="1199803294">
              <w:rPr/>
            </w:rPrChange>
          </w:rPr>
          <w:t xml:space="preserve"> indipendente </w:t>
        </w:r>
        <w:r w:rsidRPr="198EE0C7" w:rsidR="198EE0C7">
          <w:rPr>
            <w:color w:val="000000" w:themeColor="text1" w:themeTint="FF" w:themeShade="FF"/>
            <w:sz w:val="22"/>
            <w:szCs w:val="22"/>
            <w:lang w:val="it-IT"/>
            <w:rPrChange w:author="Lorenzo Salvi" w:date="2019-01-14T14:32:39.0395353" w:id="1658856436">
              <w:rPr/>
            </w:rPrChange>
          </w:rPr>
          <w:t xml:space="preserve">alla piattaforma, in quanto la compilazione </w:t>
        </w:r>
      </w:ins>
      <w:ins w:author="Lorenzo Salvi" w:date="2019-01-14T14:32:39.0395353" w:id="2056108242">
        <w:r w:rsidRPr="198EE0C7" w:rsidR="198EE0C7">
          <w:rPr>
            <w:color w:val="000000" w:themeColor="text1" w:themeTint="FF" w:themeShade="FF"/>
            <w:sz w:val="22"/>
            <w:szCs w:val="22"/>
            <w:lang w:val="it-IT"/>
            <w:rPrChange w:author="Lorenzo Salvi" w:date="2019-01-14T14:32:39.0395353" w:id="584460036">
              <w:rPr/>
            </w:rPrChange>
          </w:rPr>
          <w:t>del</w:t>
        </w:r>
      </w:ins>
      <w:ins w:author="Lorenzo Salvi" w:date="2019-01-14T14:36:35.8578331" w:id="208188191">
        <w:r w:rsidRPr="198EE0C7" w:rsidR="7CCB07CE">
          <w:rPr>
            <w:color w:val="000000" w:themeColor="text1" w:themeTint="FF" w:themeShade="FF"/>
            <w:sz w:val="22"/>
            <w:szCs w:val="22"/>
            <w:lang w:val="it-IT"/>
            <w:rPrChange w:author="Lorenzo Salvi" w:date="2019-01-14T14:32:39.0395353" w:id="1574814684">
              <w:rPr/>
            </w:rPrChange>
          </w:rPr>
          <w:t>l</w:t>
        </w:r>
      </w:ins>
      <w:ins w:author="Lorenzo Salvi" w:date="2019-01-14T14:32:39.0395353" w:id="1482183641">
        <w:r w:rsidRPr="198EE0C7" w:rsidR="198EE0C7">
          <w:rPr>
            <w:color w:val="000000" w:themeColor="text1" w:themeTint="FF" w:themeShade="FF"/>
            <w:sz w:val="22"/>
            <w:szCs w:val="22"/>
            <w:lang w:val="it-IT"/>
            <w:rPrChange w:author="Lorenzo Salvi" w:date="2019-01-14T14:32:39.0395353" w:id="265007794">
              <w:rPr/>
            </w:rPrChange>
          </w:rPr>
          <w:t>e</w:t>
        </w:r>
      </w:ins>
      <w:ins w:author="Lorenzo Salvi" w:date="2019-01-14T14:32:39.0395353" w:id="1626968551">
        <w:r w:rsidRPr="198EE0C7" w:rsidR="198EE0C7">
          <w:rPr>
            <w:color w:val="000000" w:themeColor="text1" w:themeTint="FF" w:themeShade="FF"/>
            <w:sz w:val="22"/>
            <w:szCs w:val="22"/>
            <w:lang w:val="it-IT"/>
            <w:rPrChange w:author="Lorenzo Salvi" w:date="2019-01-14T14:32:39.0395353" w:id="2137538243">
              <w:rPr/>
            </w:rPrChange>
          </w:rPr>
          <w:t xml:space="preserve"> sorgenti avviene in codice</w:t>
        </w:r>
      </w:ins>
      <w:ins w:author="Lorenzo Salvi" w:date="2019-01-14T14:48:24.5109134" w:id="1614926021">
        <w:r w:rsidRPr="198EE0C7" w:rsidR="797A3D4C">
          <w:rPr>
            <w:color w:val="000000" w:themeColor="text1" w:themeTint="FF" w:themeShade="FF"/>
            <w:sz w:val="22"/>
            <w:szCs w:val="22"/>
            <w:lang w:val="it-IT"/>
            <w:rPrChange w:author="Lorenzo Salvi" w:date="2019-01-14T14:32:39.0395353" w:id="1630048797">
              <w:rPr/>
            </w:rPrChange>
          </w:rPr>
          <w:t xml:space="preserve">, </w:t>
        </w:r>
      </w:ins>
      <w:ins w:author="Lorenzo Salvi" w:date="2019-01-14T14:32:39.0395353" w:id="484728609">
        <w:r w:rsidRPr="198EE0C7" w:rsidR="198EE0C7">
          <w:rPr>
            <w:color w:val="000000" w:themeColor="text1" w:themeTint="FF" w:themeShade="FF"/>
            <w:sz w:val="22"/>
            <w:szCs w:val="22"/>
            <w:lang w:val="it-IT"/>
            <w:rPrChange w:author="Lorenzo Salvi" w:date="2019-01-14T14:32:39.0395353" w:id="530601654">
              <w:rPr/>
            </w:rPrChange>
          </w:rPr>
          <w:t xml:space="preserve">denominato </w:t>
        </w:r>
      </w:ins>
      <w:ins w:author="Lorenzo Salvi" w:date="2019-01-14T14:32:39.0395353" w:id="1668629199">
        <w:proofErr w:type="spellStart"/>
        <w:r w:rsidRPr="198EE0C7" w:rsidR="198EE0C7">
          <w:rPr>
            <w:color w:val="000000" w:themeColor="text1" w:themeTint="FF" w:themeShade="FF"/>
            <w:sz w:val="22"/>
            <w:szCs w:val="22"/>
            <w:lang w:val="it-IT"/>
            <w:rPrChange w:author="Lorenzo Salvi" w:date="2019-01-14T14:32:39.0395353" w:id="1748373644">
              <w:rPr/>
            </w:rPrChange>
          </w:rPr>
          <w:t>bytecode</w:t>
        </w:r>
        <w:proofErr w:type="spellEnd"/>
      </w:ins>
      <w:ins w:author="Lorenzo Salvi" w:date="2019-01-14T14:32:39.0395353" w:id="1240754154">
        <w:r w:rsidRPr="198EE0C7" w:rsidR="198EE0C7">
          <w:rPr>
            <w:color w:val="000000" w:themeColor="text1" w:themeTint="FF" w:themeShade="FF"/>
            <w:sz w:val="22"/>
            <w:szCs w:val="22"/>
            <w:lang w:val="it-IT"/>
            <w:rPrChange w:author="Lorenzo Salvi" w:date="2019-01-14T14:32:39.0395353" w:id="1280732759">
              <w:rPr/>
            </w:rPrChange>
          </w:rPr>
          <w:t>, diverso dal linguaggio macchina</w:t>
        </w:r>
      </w:ins>
      <w:ins w:author="Lorenzo Salvi" w:date="2019-01-14T14:42:21.7469861" w:id="1847225597">
        <w:r w:rsidRPr="198EE0C7" w:rsidR="57003066">
          <w:rPr>
            <w:color w:val="000000" w:themeColor="text1" w:themeTint="FF" w:themeShade="FF"/>
            <w:sz w:val="22"/>
            <w:szCs w:val="22"/>
            <w:lang w:val="it-IT"/>
            <w:rPrChange w:author="Lorenzo Salvi" w:date="2019-01-14T14:32:39.0395353" w:id="768863532">
              <w:rPr/>
            </w:rPrChange>
          </w:rPr>
          <w:t xml:space="preserve">, ovvero come riporta il famoso </w:t>
        </w:r>
      </w:ins>
      <w:ins w:author="Lorenzo Salvi" w:date="2019-01-14T14:43:22.6160166" w:id="1677967329">
        <w:r w:rsidRPr="198EE0C7" w:rsidR="30499690">
          <w:rPr>
            <w:color w:val="000000" w:themeColor="text1" w:themeTint="FF" w:themeShade="FF"/>
            <w:sz w:val="22"/>
            <w:szCs w:val="22"/>
            <w:lang w:val="it-IT"/>
            <w:rPrChange w:author="Lorenzo Salvi" w:date="2019-01-14T14:32:39.0395353" w:id="1994139424">
              <w:rPr/>
            </w:rPrChange>
          </w:rPr>
          <w:t xml:space="preserve">slogan creato da “</w:t>
        </w:r>
        <w:proofErr w:type="spellStart"/>
        <w:r w:rsidRPr="198EE0C7" w:rsidR="30499690">
          <w:rPr>
            <w:color w:val="000000" w:themeColor="text1" w:themeTint="FF" w:themeShade="FF"/>
            <w:sz w:val="22"/>
            <w:szCs w:val="22"/>
            <w:lang w:val="it-IT"/>
            <w:rPrChange w:author="Lorenzo Salvi" w:date="2019-01-14T14:32:39.0395353" w:id="1034425648">
              <w:rPr/>
            </w:rPrChange>
          </w:rPr>
          <w:t xml:space="preserve">Sun</w:t>
        </w:r>
        <w:proofErr w:type="spellEnd"/>
        <w:r w:rsidRPr="198EE0C7" w:rsidR="30499690">
          <w:rPr>
            <w:color w:val="000000" w:themeColor="text1" w:themeTint="FF" w:themeShade="FF"/>
            <w:sz w:val="22"/>
            <w:szCs w:val="22"/>
            <w:lang w:val="it-IT"/>
            <w:rPrChange w:author="Lorenzo Salvi" w:date="2019-01-14T14:32:39.0395353" w:id="1786918446">
              <w:rPr/>
            </w:rPrChange>
          </w:rPr>
          <w:t xml:space="preserve"> </w:t>
        </w:r>
        <w:proofErr w:type="spellStart"/>
        <w:r w:rsidRPr="198EE0C7" w:rsidR="30499690">
          <w:rPr>
            <w:color w:val="000000" w:themeColor="text1" w:themeTint="FF" w:themeShade="FF"/>
            <w:sz w:val="22"/>
            <w:szCs w:val="22"/>
            <w:lang w:val="it-IT"/>
            <w:rPrChange w:author="Lorenzo Salvi" w:date="2019-01-14T14:32:39.0395353" w:id="1188792849">
              <w:rPr/>
            </w:rPrChange>
          </w:rPr>
          <w:t xml:space="preserve">MicroSystems</w:t>
        </w:r>
        <w:proofErr w:type="spellEnd"/>
        <w:r w:rsidRPr="198EE0C7" w:rsidR="30499690">
          <w:rPr>
            <w:color w:val="000000" w:themeColor="text1" w:themeTint="FF" w:themeShade="FF"/>
            <w:sz w:val="22"/>
            <w:szCs w:val="22"/>
            <w:lang w:val="it-IT"/>
            <w:rPrChange w:author="Lorenzo Salvi" w:date="2019-01-14T14:32:39.0395353" w:id="2059169254">
              <w:rPr/>
            </w:rPrChange>
          </w:rPr>
          <w:t xml:space="preserve">”</w:t>
        </w:r>
      </w:ins>
      <w:ins w:author="Lorenzo Salvi" w:date="2019-01-14T14:44:22.7138607" w:id="1694145816">
        <w:r w:rsidRPr="198EE0C7" w:rsidR="77E73730">
          <w:rPr>
            <w:color w:val="000000" w:themeColor="text1" w:themeTint="FF" w:themeShade="FF"/>
            <w:sz w:val="22"/>
            <w:szCs w:val="22"/>
            <w:lang w:val="it-IT"/>
            <w:rPrChange w:author="Lorenzo Salvi" w:date="2019-01-14T14:32:39.0395353" w:id="1360395208">
              <w:rPr/>
            </w:rPrChange>
          </w:rPr>
          <w:t xml:space="preserve">: “</w:t>
        </w:r>
        <w:proofErr w:type="spellStart"/>
        <w:r w:rsidRPr="11604B07" w:rsidR="77E73730">
          <w:rPr>
            <w:b w:val="0"/>
            <w:bCs w:val="0"/>
            <w:i w:val="1"/>
            <w:iCs w:val="1"/>
            <w:color w:val="000000" w:themeColor="text1" w:themeTint="FF" w:themeShade="FF"/>
            <w:sz w:val="22"/>
            <w:szCs w:val="22"/>
            <w:u w:val="single"/>
            <w:lang w:val="it-IT"/>
            <w:rPrChange w:author="Salvatore Salernitano" w:date="2019-01-14T14:49:25.1475661" w:id="1071186292">
              <w:rPr/>
            </w:rPrChange>
          </w:rPr>
          <w:t xml:space="preserve">write</w:t>
        </w:r>
        <w:proofErr w:type="spellEnd"/>
        <w:r w:rsidRPr="11604B07" w:rsidR="77E73730">
          <w:rPr>
            <w:b w:val="0"/>
            <w:bCs w:val="0"/>
            <w:i w:val="1"/>
            <w:iCs w:val="1"/>
            <w:color w:val="000000" w:themeColor="text1" w:themeTint="FF" w:themeShade="FF"/>
            <w:sz w:val="22"/>
            <w:szCs w:val="22"/>
            <w:u w:val="single"/>
            <w:lang w:val="it-IT"/>
            <w:rPrChange w:author="Salvatore Salernitano" w:date="2019-01-14T14:49:25.1475661" w:id="876926712">
              <w:rPr/>
            </w:rPrChange>
          </w:rPr>
          <w:t xml:space="preserve"> </w:t>
        </w:r>
        <w:r w:rsidRPr="11604B07" w:rsidR="77E73730">
          <w:rPr>
            <w:b w:val="0"/>
            <w:bCs w:val="0"/>
            <w:i w:val="1"/>
            <w:iCs w:val="1"/>
            <w:color w:val="000000" w:themeColor="text1" w:themeTint="FF" w:themeShade="FF"/>
            <w:sz w:val="22"/>
            <w:szCs w:val="22"/>
            <w:u w:val="single"/>
            <w:lang w:val="it-IT"/>
            <w:rPrChange w:author="Salvatore Salernitano" w:date="2019-01-14T14:49:25.1475661" w:id="1298063565">
              <w:rPr/>
            </w:rPrChange>
          </w:rPr>
          <w:t xml:space="preserve">on</w:t>
        </w:r>
      </w:ins>
      <w:ins w:author="Lorenzo Salvi" w:date="2019-01-14T14:45:22.7245572" w:id="1585363181">
        <w:r w:rsidRPr="11604B07" w:rsidR="2E828B8F">
          <w:rPr>
            <w:b w:val="0"/>
            <w:bCs w:val="0"/>
            <w:i w:val="1"/>
            <w:iCs w:val="1"/>
            <w:color w:val="000000" w:themeColor="text1" w:themeTint="FF" w:themeShade="FF"/>
            <w:sz w:val="22"/>
            <w:szCs w:val="22"/>
            <w:u w:val="single"/>
            <w:lang w:val="it-IT"/>
            <w:rPrChange w:author="Salvatore Salernitano" w:date="2019-01-14T14:49:25.1475661" w:id="876786026">
              <w:rPr/>
            </w:rPrChange>
          </w:rPr>
          <w:t xml:space="preserve">ce</w:t>
        </w:r>
      </w:ins>
      <w:ins w:author="Lorenzo Salvi" w:date="2019-01-14T14:44:22.7138607" w:id="1185264680">
        <w:r w:rsidRPr="11604B07" w:rsidR="77E73730">
          <w:rPr>
            <w:b w:val="0"/>
            <w:bCs w:val="0"/>
            <w:i w:val="1"/>
            <w:iCs w:val="1"/>
            <w:color w:val="000000" w:themeColor="text1" w:themeTint="FF" w:themeShade="FF"/>
            <w:sz w:val="22"/>
            <w:szCs w:val="22"/>
            <w:u w:val="single"/>
            <w:lang w:val="it-IT"/>
            <w:rPrChange w:author="Salvatore Salernitano" w:date="2019-01-14T14:49:25.1475661" w:id="491965581">
              <w:rPr/>
            </w:rPrChange>
          </w:rPr>
          <w:t xml:space="preserve">, </w:t>
        </w:r>
        <w:proofErr w:type="spellStart"/>
        <w:r w:rsidRPr="11604B07" w:rsidR="77E73730">
          <w:rPr>
            <w:b w:val="0"/>
            <w:bCs w:val="0"/>
            <w:i w:val="1"/>
            <w:iCs w:val="1"/>
            <w:color w:val="000000" w:themeColor="text1" w:themeTint="FF" w:themeShade="FF"/>
            <w:sz w:val="22"/>
            <w:szCs w:val="22"/>
            <w:u w:val="single"/>
            <w:lang w:val="it-IT"/>
            <w:rPrChange w:author="Salvatore Salernitano" w:date="2019-01-14T14:49:25.1475661" w:id="456135767">
              <w:rPr/>
            </w:rPrChange>
          </w:rPr>
          <w:t xml:space="preserve">run</w:t>
        </w:r>
        <w:proofErr w:type="spellEnd"/>
        <w:r w:rsidRPr="11604B07" w:rsidR="77E73730">
          <w:rPr>
            <w:b w:val="0"/>
            <w:bCs w:val="0"/>
            <w:i w:val="1"/>
            <w:iCs w:val="1"/>
            <w:color w:val="000000" w:themeColor="text1" w:themeTint="FF" w:themeShade="FF"/>
            <w:sz w:val="22"/>
            <w:szCs w:val="22"/>
            <w:u w:val="single"/>
            <w:lang w:val="it-IT"/>
            <w:rPrChange w:author="Salvatore Salernitano" w:date="2019-01-14T14:49:25.1475661" w:id="155855142">
              <w:rPr/>
            </w:rPrChange>
          </w:rPr>
          <w:t xml:space="preserve"> </w:t>
        </w:r>
        <w:r w:rsidRPr="11604B07" w:rsidR="77E73730">
          <w:rPr>
            <w:b w:val="0"/>
            <w:bCs w:val="0"/>
            <w:i w:val="1"/>
            <w:iCs w:val="1"/>
            <w:color w:val="000000" w:themeColor="text1" w:themeTint="FF" w:themeShade="FF"/>
            <w:sz w:val="22"/>
            <w:szCs w:val="22"/>
            <w:u w:val="single"/>
            <w:lang w:val="it-IT"/>
            <w:rPrChange w:author="Salvatore Salernitano" w:date="2019-01-14T14:49:25.1475661" w:id="811029095">
              <w:rPr/>
            </w:rPrChange>
          </w:rPr>
          <w:t xml:space="preserve">everywhere</w:t>
        </w:r>
        <w:r w:rsidRPr="198EE0C7" w:rsidR="77E73730">
          <w:rPr>
            <w:color w:val="000000" w:themeColor="text1" w:themeTint="FF" w:themeShade="FF"/>
            <w:sz w:val="22"/>
            <w:szCs w:val="22"/>
            <w:lang w:val="it-IT"/>
            <w:rPrChange w:author="Lorenzo Salvi" w:date="2019-01-14T14:32:39.0395353" w:id="1349418651">
              <w:rPr/>
            </w:rPrChange>
          </w:rPr>
          <w:t xml:space="preserve">”</w:t>
        </w:r>
      </w:ins>
      <w:ins w:author="Lorenzo Salvi" w:date="2019-01-14T14:48:24.5109134" w:id="576300069">
        <w:r w:rsidRPr="198EE0C7" w:rsidR="797A3D4C">
          <w:rPr>
            <w:color w:val="000000" w:themeColor="text1" w:themeTint="FF" w:themeShade="FF"/>
            <w:sz w:val="22"/>
            <w:szCs w:val="22"/>
            <w:lang w:val="it-IT"/>
            <w:rPrChange w:author="Lorenzo Salvi" w:date="2019-01-14T14:32:39.0395353" w:id="716194593">
              <w:rPr/>
            </w:rPrChange>
          </w:rPr>
          <w:t xml:space="preserve">.</w:t>
        </w:r>
      </w:ins>
      <w:ins w:author="Lorenzo Salvi" w:date="2019-01-14T14:40:20.6108791" w:id="2056782312">
        <w:r w:rsidRPr="198EE0C7" w:rsidR="717DF074">
          <w:rPr>
            <w:color w:val="000000" w:themeColor="text1" w:themeTint="FF" w:themeShade="FF"/>
            <w:sz w:val="22"/>
            <w:szCs w:val="22"/>
            <w:lang w:val="it-IT"/>
            <w:rPrChange w:author="Lorenzo Salvi" w:date="2019-01-14T14:32:39.0395353" w:id="840952038">
              <w:rPr/>
            </w:rPrChange>
          </w:rPr>
          <w:t xml:space="preserve"> </w:t>
        </w:r>
      </w:ins>
      <w:ins w:author="Lorenzo Salvi" w:date="2019-01-14T14:40:20.6108791" w:id="502067092">
        <w:r w:rsidRPr="198EE0C7" w:rsidR="717DF074">
          <w:rPr>
            <w:color w:val="000000" w:themeColor="text1" w:themeTint="FF" w:themeShade="FF"/>
            <w:sz w:val="22"/>
            <w:szCs w:val="22"/>
            <w:lang w:val="it-IT"/>
            <w:rPrChange w:author="Lorenzo Salvi" w:date="2019-01-14T14:32:39.0395353" w:id="2137757282">
              <w:rPr/>
            </w:rPrChange>
          </w:rPr>
          <w:t xml:space="preserve"> </w:t>
        </w:r>
      </w:ins>
    </w:p>
    <w:p xmlns:wp14="http://schemas.microsoft.com/office/word/2010/wordml" w:rsidRPr="00634BB8" w:rsidR="000157E0" w:rsidDel="11604B07" w:rsidP="000157E0" w:rsidRDefault="000157E0" w14:paraId="7D3BEE8F" wp14:textId="77777777">
      <w:pPr>
        <w:rPr>
          <w:del w:author="Salvatore Salernitano" w:date="2019-01-14T14:49:25.1475661" w:id="170332318"/>
          <w:lang w:val="it-IT"/>
          <w:rPrChange w:author="Lorenzo Salvi" w:date="2019-01-07T14:25:00Z" w:id="1312">
            <w:rPr/>
          </w:rPrChange>
        </w:rPr>
      </w:pPr>
    </w:p>
    <w:p xmlns:wp14="http://schemas.microsoft.com/office/word/2010/wordml" w:rsidRPr="00634BB8" w:rsidR="000157E0" w:rsidDel="11604B07" w:rsidP="000157E0" w:rsidRDefault="000157E0" w14:paraId="3B88899E" wp14:textId="77777777">
      <w:pPr>
        <w:rPr>
          <w:del w:author="Salvatore Salernitano" w:date="2019-01-14T14:49:25.1475661" w:id="824482023"/>
          <w:lang w:val="it-IT"/>
          <w:rPrChange w:author="Lorenzo Salvi" w:date="2019-01-07T14:25:00Z" w:id="1313">
            <w:rPr/>
          </w:rPrChange>
        </w:rPr>
      </w:pPr>
    </w:p>
    <w:p xmlns:wp14="http://schemas.microsoft.com/office/word/2010/wordml" w:rsidRPr="00634BB8" w:rsidR="00E04CD9" w:rsidDel="11604B07" w:rsidP="009131BF" w:rsidRDefault="005C66D9" w14:paraId="69E2BB2B" wp14:textId="77777777">
      <w:pPr>
        <w:pStyle w:val="Paragrafoelenco"/>
        <w:ind w:left="0"/>
        <w:rPr>
          <w:del w:author="Salvatore Salernitano" w:date="2019-01-14T14:49:25.1475661" w:id="325019930"/>
          <w:rFonts w:ascii="Cambria" w:hAnsi="Cambria"/>
          <w:sz w:val="24"/>
          <w:szCs w:val="24"/>
          <w:lang w:val="it-IT"/>
          <w:rPrChange w:author="Lorenzo Salvi" w:date="2019-01-07T14:25:00Z" w:id="1314">
            <w:rPr>
              <w:rFonts w:ascii="Cambria" w:hAnsi="Cambria"/>
              <w:sz w:val="24"/>
              <w:szCs w:val="24"/>
            </w:rPr>
          </w:rPrChange>
        </w:rPr>
      </w:pPr>
      <w:r w:rsidRPr="00634BB8">
        <w:rPr>
          <w:rFonts w:ascii="Cambria" w:hAnsi="Cambria"/>
          <w:sz w:val="24"/>
          <w:szCs w:val="24"/>
          <w:lang w:val="it-IT"/>
          <w:rPrChange w:author="Lorenzo Salvi" w:date="2019-01-07T14:25:00Z" w:id="1315">
            <w:rPr>
              <w:rFonts w:ascii="Cambria" w:hAnsi="Cambria"/>
              <w:sz w:val="24"/>
              <w:szCs w:val="24"/>
            </w:rPr>
          </w:rPrChange>
        </w:rPr>
        <w:tab/>
      </w:r>
    </w:p>
    <w:p xmlns:wp14="http://schemas.microsoft.com/office/word/2010/wordml" w:rsidRPr="00634BB8" w:rsidR="00E04CD9" w:rsidP="11604B07" w:rsidRDefault="00E04CD9" w14:paraId="57C0D796" wp14:textId="77777777">
      <w:pPr>
        <w:pStyle w:val="Normale"/>
        <w:spacing w:after="300" w:line="276" w:lineRule="auto"/>
        <w:ind/>
        <w:rPr>
          <w:color w:val="000000" w:themeColor="text1" w:themeTint="FF" w:themeShade="FF"/>
          <w:sz w:val="22"/>
          <w:szCs w:val="22"/>
          <w:lang w:val="it-IT"/>
          <w:rPrChange w:author="Salvatore Salernitano" w:date="2019-01-14T14:49:25.1475661" w:id="1316">
            <w:rPr>
              <w:rFonts w:ascii="Cambria" w:hAnsi="Cambria"/>
              <w:sz w:val="24"/>
              <w:szCs w:val="24"/>
            </w:rPr>
          </w:rPrChange>
        </w:rPr>
        <w:pPrChange w:author="Salvatore Salernitano" w:date="2019-01-14T14:49:25.1475661" w:id="1624643257">
          <w:pPr>
            <w:pStyle w:val="Paragrafoelenco"/>
            <w:ind w:left="0"/>
          </w:pPr>
        </w:pPrChange>
      </w:pPr>
    </w:p>
    <w:p xmlns:wp14="http://schemas.microsoft.com/office/word/2010/wordml" w:rsidRPr="00BF620D" w:rsidR="00ED25DB" w:rsidDel="6C33A923" w:rsidP="005B12E3" w:rsidRDefault="000157E0" w14:paraId="768EDC38" wp14:textId="77777777">
      <w:pPr>
        <w:pStyle w:val="Titolo"/>
        <w:spacing w:line="276" w:lineRule="auto"/>
        <w:rPr>
          <w:del w:author="Salvatore Salernitano" w:date="2019-01-16T09:34:56.0272849" w:id="1737791434"/>
          <w:noProof/>
        </w:rPr>
      </w:pPr>
      <w:r w:rsidRPr="00634BB8">
        <w:rPr>
          <w:noProof/>
          <w:lang w:val="en-GB"/>
          <w:rPrChange w:author="Lorenzo Salvi" w:date="2019-01-07T14:27:00Z" w:id="1317">
            <w:rPr>
              <w:noProof/>
            </w:rPr>
          </w:rPrChange>
        </w:rPr>
        <w:br w:type="page"/>
      </w:r>
      <w:r w:rsidR="00BD56BD">
        <w:rPr>
          <w:noProof/>
        </w:rPr>
        <w:lastRenderedPageBreak/>
        <w:t>F</w:t>
      </w:r>
      <w:r w:rsidRPr="00BF620D" w:rsidR="00ED25DB">
        <w:rPr>
          <w:noProof/>
        </w:rPr>
        <w:t xml:space="preserve">. Explain how the FRs and the NFRs are satisfied by design </w:t>
      </w:r>
    </w:p>
    <w:p xmlns:wp14="http://schemas.microsoft.com/office/word/2010/wordml" w:rsidR="00ED25DB" w:rsidP="6C33A923" w:rsidRDefault="00ED25DB" w14:paraId="06328A3C" wp14:textId="77777777">
      <w:pPr>
        <w:pStyle w:val="Titolo"/>
        <w:spacing w:line="276" w:lineRule="auto"/>
        <w:rPr>
          <w:noProof/>
          <w:rPrChange w:author="Salvatore Salernitano" w:date="2019-01-16T09:34:56.0272849" w:id="1158210166">
            <w:rPr/>
          </w:rPrChange>
        </w:rPr>
        <w:pPrChange w:author="Salvatore Salernitano" w:date="2019-01-16T09:34:56.0272849" w:id="75670028">
          <w:pPr>
            <w:pStyle w:val="Titolo"/>
          </w:pPr>
        </w:pPrChange>
      </w:pPr>
      <w:del w:author="Salvatore Salernitano" w:date="2019-01-16T09:34:56.0272849" w:id="1686380903">
        <w:r w:rsidRPr="001A1571" w:rsidDel="6C33A923">
          <w:rPr>
            <w:rFonts w:ascii="Arial" w:hAnsi="Arial" w:cs="Arial"/>
            <w:i/>
            <w:sz w:val="22"/>
            <w:szCs w:val="24"/>
          </w:rPr>
          <w:delText xml:space="preserve">&lt;Report in this section how the </w:delText>
        </w:r>
        <w:r w:rsidDel="6C33A923" w:rsidR="00D54DDA">
          <w:rPr>
            <w:rFonts w:ascii="Arial" w:hAnsi="Arial" w:cs="Arial"/>
            <w:i/>
            <w:sz w:val="22"/>
            <w:szCs w:val="24"/>
          </w:rPr>
          <w:delText xml:space="preserve">architectural </w:delText>
        </w:r>
        <w:r w:rsidDel="6C33A923" w:rsidR="00297101">
          <w:rPr>
            <w:rFonts w:ascii="Arial" w:hAnsi="Arial" w:cs="Arial"/>
            <w:i/>
            <w:sz w:val="22"/>
            <w:szCs w:val="24"/>
          </w:rPr>
          <w:delText xml:space="preserve">and low level </w:delText>
        </w:r>
        <w:r w:rsidRPr="001A1571" w:rsidDel="6C33A923">
          <w:rPr>
            <w:rFonts w:ascii="Arial" w:hAnsi="Arial" w:cs="Arial"/>
            <w:i/>
            <w:sz w:val="22"/>
            <w:szCs w:val="24"/>
          </w:rPr>
          <w:delText>design you produced satisfies the FRs and the NFRs&gt;</w:delText>
        </w:r>
      </w:del>
    </w:p>
    <w:p xmlns:wp14="http://schemas.microsoft.com/office/word/2010/wordml" w:rsidRPr="00D54DDA" w:rsidR="00D54DDA" w:rsidRDefault="00D54DDA" w14:paraId="696E2B28" wp14:textId="77777777">
      <w:pPr>
        <w:pStyle w:val="Paragrafoelenco"/>
        <w:numPr>
          <w:ilvl w:val="0"/>
          <w:numId w:val="16"/>
        </w:numPr>
        <w:spacing w:after="300"/>
        <w:rPr>
          <w:color w:val="FF0000"/>
        </w:rPr>
        <w:pPrChange w:author="tony" w:date="2019-01-07T11:28:00Z" w:id="1318">
          <w:pPr>
            <w:pStyle w:val="Paragrafoelenco"/>
            <w:numPr>
              <w:numId w:val="34"/>
            </w:numPr>
            <w:tabs>
              <w:tab w:val="num" w:pos="360"/>
              <w:tab w:val="num" w:pos="720"/>
            </w:tabs>
            <w:spacing w:after="300"/>
            <w:ind w:hanging="720"/>
          </w:pPr>
        </w:pPrChange>
      </w:pPr>
      <w:r w:rsidRPr="00D54DDA">
        <w:rPr>
          <w:rFonts w:ascii="Times New Roman" w:hAnsi="Times New Roman"/>
          <w:b/>
          <w:bCs/>
          <w:i/>
          <w:iCs/>
          <w:color w:val="FF0000"/>
        </w:rPr>
        <w:t>REQUISITI FUNZIONALI:</w:t>
      </w:r>
    </w:p>
    <w:p xmlns:wp14="http://schemas.microsoft.com/office/word/2010/wordml" w:rsidRPr="00D54DDA" w:rsidR="00D54DDA" w:rsidP="43261789" w:rsidRDefault="00D54DDA" w14:paraId="3018F588" wp14:textId="53A03246">
      <w:pPr>
        <w:pStyle w:val="Paragrafoelenco"/>
        <w:numPr>
          <w:ilvl w:val="1"/>
          <w:numId w:val="16"/>
        </w:numPr>
        <w:spacing w:after="300"/>
        <w:rPr>
          <w:color w:val="17365D" w:themeColor="text2" w:themeTint="FF" w:themeShade="BF"/>
          <w:rPrChange w:author="Lorenzo Salvi" w:date="2019-01-15T10:00:40.4438762" w:id="593670714">
            <w:rPr/>
          </w:rPrChange>
        </w:rPr>
        <w:pPrChange w:author="Lorenzo Salvi" w:date="2019-01-15T10:00:40.4438762" w:id="1319">
          <w:pPr>
            <w:pStyle w:val="Paragrafoelenco"/>
            <w:numPr>
              <w:ilvl w:val="1"/>
              <w:numId w:val="34"/>
            </w:numPr>
            <w:tabs>
              <w:tab w:val="num" w:pos="360"/>
              <w:tab w:val="num" w:pos="1440"/>
            </w:tabs>
            <w:spacing w:after="300"/>
            <w:ind w:left="1440" w:hanging="720"/>
          </w:pPr>
        </w:pPrChange>
      </w:pPr>
      <w:ins w:author="Lorenzo Salvi" w:date="2019-01-15T09:59:39.9463098" w:id="1712132451">
        <w:r w:rsidRPr="00634BB8">
          <w:rPr>
            <w:rFonts w:ascii="Times New Roman" w:hAnsi="Times New Roman"/>
            <w:b w:val="1"/>
            <w:bCs w:val="1"/>
            <w:lang w:val="it-IT"/>
            <w:rPrChange w:author="Lorenzo Salvi" w:date="2019-01-07T14:25:00Z" w:id="1320">
              <w:rPr>
                <w:rFonts w:ascii="Times New Roman" w:hAnsi="Times New Roman"/>
                <w:b/>
                <w:bCs/>
              </w:rPr>
            </w:rPrChange>
          </w:rPr>
          <w:t>Dashboard (implementato)</w:t>
        </w:r>
      </w:ins>
      <w:r w:rsidRPr="00634BB8">
        <w:rPr>
          <w:rFonts w:ascii="Times New Roman" w:hAnsi="Times New Roman"/>
          <w:color w:val="17365D"/>
          <w:lang w:val="it-IT"/>
          <w:rPrChange w:author="Lorenzo Salvi" w:date="2019-01-07T14:25:00Z" w:id="1321">
            <w:rPr>
              <w:rFonts w:ascii="Times New Roman" w:hAnsi="Times New Roman"/>
              <w:color w:val="17365D"/>
            </w:rPr>
          </w:rPrChange>
        </w:rPr>
        <w:t xml:space="preserve">: </w:t>
      </w:r>
      <w:r w:rsidRPr="00634BB8">
        <w:rPr>
          <w:rFonts w:ascii="Times New Roman" w:hAnsi="Times New Roman"/>
          <w:lang w:val="it-IT"/>
          <w:rPrChange w:author="Lorenzo Salvi" w:date="2019-01-07T14:25:00Z" w:id="1322">
            <w:rPr>
              <w:rFonts w:ascii="Times New Roman" w:hAnsi="Times New Roman"/>
            </w:rPr>
          </w:rPrChange>
        </w:rPr>
        <w:t xml:space="preserve">Dopo aver effettuato l’accesso dalla GUI della Login, a seconda dell’utente (Amministratore o Gestore dei Sensori) verrà visualizzata la Dashboard opportuna. </w:t>
      </w:r>
      <w:r w:rsidRPr="00D54DDA">
        <w:rPr>
          <w:rFonts w:ascii="Times New Roman" w:hAnsi="Times New Roman"/>
          <w:b w:val="1"/>
          <w:bCs w:val="1"/>
        </w:rPr>
        <w:t>(</w:t>
      </w:r>
      <w:proofErr w:type="spellStart"/>
      <w:r w:rsidRPr="00D54DDA">
        <w:rPr>
          <w:rFonts w:ascii="Times New Roman" w:hAnsi="Times New Roman"/>
          <w:b w:val="1"/>
          <w:bCs w:val="1"/>
        </w:rPr>
        <w:t>Vedere</w:t>
      </w:r>
      <w:proofErr w:type="spellEnd"/>
      <w:r w:rsidRPr="00D54DDA">
        <w:rPr>
          <w:rFonts w:ascii="Times New Roman" w:hAnsi="Times New Roman"/>
          <w:b w:val="1"/>
          <w:bCs w:val="1"/>
        </w:rPr>
        <w:t xml:space="preserve"> GUI Requirements Fig.re </w:t>
      </w:r>
      <w:ins w:author="Lorenzo Salvi" w:date="2019-01-15T09:59:39.9463098" w:id="106861084">
        <w:r w:rsidRPr="00D54DDA" w:rsidR="49AE5E49">
          <w:rPr>
            <w:rFonts w:ascii="Times New Roman" w:hAnsi="Times New Roman"/>
            <w:b w:val="1"/>
            <w:bCs w:val="1"/>
          </w:rPr>
          <w:t>3</w:t>
        </w:r>
      </w:ins>
      <w:del w:author="Lorenzo Salvi" w:date="2019-01-15T09:59:39.9463098" w:id="1539998501">
        <w:r w:rsidRPr="00D54DDA" w:rsidDel="49AE5E49">
          <w:rPr>
            <w:rFonts w:ascii="Times New Roman" w:hAnsi="Times New Roman"/>
            <w:b/>
            <w:bCs/>
          </w:rPr>
          <w:delText xml:space="preserve">4</w:delText>
        </w:r>
      </w:del>
      <w:r w:rsidRPr="00D54DDA">
        <w:rPr>
          <w:rFonts w:ascii="Times New Roman" w:hAnsi="Times New Roman"/>
          <w:b w:val="1"/>
          <w:bCs w:val="1"/>
        </w:rPr>
        <w:t xml:space="preserve"> e </w:t>
      </w:r>
      <w:ins w:author="Lorenzo Salvi" w:date="2019-01-15T10:00:40.4438762" w:id="1042554576">
        <w:r w:rsidRPr="00D54DDA" w:rsidR="43261789">
          <w:rPr>
            <w:rFonts w:ascii="Times New Roman" w:hAnsi="Times New Roman"/>
            <w:b w:val="1"/>
            <w:bCs w:val="1"/>
          </w:rPr>
          <w:t xml:space="preserve">10</w:t>
        </w:r>
      </w:ins>
      <w:del w:author="Lorenzo Salvi" w:date="2019-01-15T10:00:40.4438762" w:id="294415001">
        <w:r w:rsidRPr="00D54DDA" w:rsidDel="43261789">
          <w:rPr>
            <w:rFonts w:ascii="Times New Roman" w:hAnsi="Times New Roman"/>
            <w:b w:val="1"/>
            <w:bCs w:val="1"/>
          </w:rPr>
          <w:delText xml:space="preserve">7</w:delText>
        </w:r>
      </w:del>
      <w:r w:rsidRPr="00D54DDA">
        <w:rPr>
          <w:rFonts w:ascii="Times New Roman" w:hAnsi="Times New Roman"/>
          <w:b w:val="1"/>
          <w:bCs w:val="1"/>
        </w:rPr>
        <w:t xml:space="preserve">)</w:t>
      </w:r>
      <w:r w:rsidRPr="00D54DDA">
        <w:rPr>
          <w:rFonts w:ascii="Times New Roman" w:hAnsi="Times New Roman"/>
        </w:rPr>
        <w:t>;</w:t>
      </w:r>
    </w:p>
    <w:p xmlns:wp14="http://schemas.microsoft.com/office/word/2010/wordml" w:rsidRPr="00634BB8" w:rsidR="00D54DDA" w:rsidP="30493524" w:rsidRDefault="00D54DDA" w14:paraId="4A783653" wp14:textId="59DAE965">
      <w:pPr>
        <w:pStyle w:val="Paragrafoelenco"/>
        <w:numPr>
          <w:ilvl w:val="1"/>
          <w:numId w:val="16"/>
        </w:numPr>
        <w:spacing w:after="300"/>
        <w:rPr>
          <w:color w:val="17365D" w:themeColor="text2" w:themeTint="FF" w:themeShade="BF"/>
          <w:lang w:val="it-IT"/>
          <w:rPrChange w:author="Salvatore Salernitano" w:date="2019-01-16T09:59:55.2107454" w:id="1512777890">
            <w:rPr/>
          </w:rPrChange>
        </w:rPr>
        <w:pPrChange w:author="Salvatore Salernitano" w:date="2019-01-16T09:59:55.2107454" w:id="1324">
          <w:pPr>
            <w:pStyle w:val="Paragrafoelenco"/>
            <w:numPr>
              <w:ilvl w:val="1"/>
              <w:numId w:val="34"/>
            </w:numPr>
            <w:tabs>
              <w:tab w:val="num" w:pos="360"/>
              <w:tab w:val="num" w:pos="1440"/>
            </w:tabs>
            <w:spacing w:after="300"/>
            <w:ind w:left="1440" w:hanging="720"/>
          </w:pPr>
        </w:pPrChange>
      </w:pPr>
      <w:r w:rsidRPr="3C1A117F">
        <w:rPr>
          <w:rFonts w:ascii="Times New Roman" w:hAnsi="Times New Roman"/>
          <w:b w:val="1"/>
          <w:bCs w:val="1"/>
          <w:color w:val="auto"/>
          <w:lang w:val="it-IT"/>
          <w:rPrChange w:author="Salvatore Salernitano" w:date="2019-01-16T09:45:35.2327587" w:id="1852758645">
            <w:rPr>
              <w:rFonts w:ascii="Times New Roman" w:hAnsi="Times New Roman"/>
              <w:b/>
              <w:bCs/>
            </w:rPr>
          </w:rPrChange>
        </w:rPr>
        <w:t>Invio Segnale</w:t>
      </w:r>
      <w:ins w:author="Salvatore Salernitano" w:date="2019-01-16T09:45:35.2327587" w:id="130177303">
        <w:r w:rsidRPr="3C1A117F" w:rsidR="3C1A117F">
          <w:rPr>
            <w:rFonts w:ascii="Times New Roman" w:hAnsi="Times New Roman"/>
            <w:b w:val="1"/>
            <w:bCs w:val="1"/>
            <w:color w:val="auto"/>
            <w:lang w:val="it-IT"/>
            <w:rPrChange w:author="Salvatore Salernitano" w:date="2019-01-16T09:45:35.2327587" w:id="1857873591">
              <w:rPr>
                <w:rFonts w:ascii="Times New Roman" w:hAnsi="Times New Roman"/>
                <w:b/>
                <w:bCs/>
              </w:rPr>
            </w:rPrChange>
          </w:rPr>
          <w:t>:</w:t>
        </w:r>
      </w:ins>
      <w:del w:author="Salvatore Salernitano" w:date="2019-01-16T09:45:35.2327587" w:id="15002695">
        <w:r w:rsidRPr="00634BB8" w:rsidDel="3C1A117F">
          <w:rPr>
            <w:rFonts w:ascii="Times New Roman" w:hAnsi="Times New Roman"/>
            <w:lang w:val="it-IT"/>
            <w:rPrChange w:author="Lorenzo Salvi" w:date="2019-01-07T14:25:00Z" w:id="412274686">
              <w:rPr>
                <w:rFonts w:ascii="Times New Roman" w:hAnsi="Times New Roman"/>
              </w:rPr>
            </w:rPrChange>
          </w:rPr>
          <w:delText xml:space="preserve">:</w:delText>
        </w:r>
      </w:del>
      <w:r w:rsidRPr="00634BB8">
        <w:rPr>
          <w:rFonts w:ascii="Times New Roman" w:hAnsi="Times New Roman"/>
          <w:lang w:val="it-IT"/>
          <w:rPrChange w:author="Lorenzo Salvi" w:date="2019-01-07T14:25:00Z" w:id="8046343">
            <w:rPr>
              <w:rFonts w:ascii="Times New Roman" w:hAnsi="Times New Roman"/>
            </w:rPr>
          </w:rPrChange>
        </w:rPr>
        <w:t xml:space="preserve"> </w:t>
      </w:r>
      <w:ins w:author="Salvatore Salernitano" w:date="2019-01-16T09:50:27.2818972" w:id="54353689">
        <w:r w:rsidRPr="00634BB8" w:rsidR="70A47C3B">
          <w:rPr>
            <w:rFonts w:ascii="Times New Roman" w:hAnsi="Times New Roman"/>
            <w:lang w:val="it-IT"/>
            <w:rPrChange w:author="Lorenzo Salvi" w:date="2019-01-07T14:25:00Z" w:id="1985799704">
              <w:rPr>
                <w:rFonts w:ascii="Times New Roman" w:hAnsi="Times New Roman"/>
              </w:rPr>
            </w:rPrChange>
          </w:rPr>
          <w:t xml:space="preserve">U</w:t>
        </w:r>
      </w:ins>
      <w:ins w:author="Salvatore Salernitano" w:date="2019-01-16T09:51:27.7022722" w:id="1165461354">
        <w:r w:rsidRPr="00634BB8" w:rsidR="23A10BDB">
          <w:rPr>
            <w:rFonts w:ascii="Times New Roman" w:hAnsi="Times New Roman"/>
            <w:lang w:val="it-IT"/>
            <w:rPrChange w:author="Lorenzo Salvi" w:date="2019-01-07T14:25:00Z" w:id="1690925295">
              <w:rPr>
                <w:rFonts w:ascii="Times New Roman" w:hAnsi="Times New Roman"/>
              </w:rPr>
            </w:rPrChange>
          </w:rPr>
          <w:t xml:space="preserve">tilizzando il </w:t>
        </w:r>
        <w:r w:rsidRPr="00634BB8" w:rsidR="23A10BDB">
          <w:rPr>
            <w:rFonts w:ascii="Times New Roman" w:hAnsi="Times New Roman"/>
            <w:lang w:val="it-IT"/>
            <w:rPrChange w:author="Lorenzo Salvi" w:date="2019-01-07T14:25:00Z" w:id="52086432">
              <w:rPr>
                <w:rFonts w:ascii="Times New Roman" w:hAnsi="Times New Roman"/>
              </w:rPr>
            </w:rPrChange>
          </w:rPr>
          <w:t xml:space="preserve">metodo </w:t>
        </w:r>
        <w:proofErr w:type="spellStart"/>
        <w:r w:rsidRPr="00634BB8" w:rsidR="23A10BDB">
          <w:rPr>
            <w:rFonts w:ascii="Times New Roman" w:hAnsi="Times New Roman"/>
            <w:lang w:val="it-IT"/>
            <w:rPrChange w:author="Lorenzo Salvi" w:date="2019-01-07T14:25:00Z" w:id="1505591954">
              <w:rPr>
                <w:rFonts w:ascii="Times New Roman" w:hAnsi="Times New Roman"/>
              </w:rPr>
            </w:rPrChange>
          </w:rPr>
          <w:t xml:space="preserve">setSegnale</w:t>
        </w:r>
        <w:proofErr w:type="spellEnd"/>
        <w:r w:rsidRPr="00634BB8" w:rsidR="23A10BDB">
          <w:rPr>
            <w:rFonts w:ascii="Times New Roman" w:hAnsi="Times New Roman"/>
            <w:lang w:val="it-IT"/>
            <w:rPrChange w:author="Lorenzo Salvi" w:date="2019-01-07T14:25:00Z" w:id="1852379792">
              <w:rPr>
                <w:rFonts w:ascii="Times New Roman" w:hAnsi="Times New Roman"/>
              </w:rPr>
            </w:rPrChange>
          </w:rPr>
          <w:t xml:space="preserve">() presente nella c</w:t>
        </w:r>
      </w:ins>
      <w:ins w:author="Salvatore Salernitano" w:date="2019-01-16T09:52:28.2832898" w:id="868685189">
        <w:r w:rsidRPr="00634BB8" w:rsidR="42173DCF">
          <w:rPr>
            <w:rFonts w:ascii="Times New Roman" w:hAnsi="Times New Roman"/>
            <w:lang w:val="it-IT"/>
            <w:rPrChange w:author="Lorenzo Salvi" w:date="2019-01-07T14:25:00Z" w:id="1361914632">
              <w:rPr>
                <w:rFonts w:ascii="Times New Roman" w:hAnsi="Times New Roman"/>
              </w:rPr>
            </w:rPrChange>
          </w:rPr>
          <w:t xml:space="preserve">lasse </w:t>
        </w:r>
        <w:proofErr w:type="spellStart"/>
        <w:r w:rsidRPr="00634BB8" w:rsidR="42173DCF">
          <w:rPr>
            <w:rFonts w:ascii="Times New Roman" w:hAnsi="Times New Roman"/>
            <w:lang w:val="it-IT"/>
            <w:rPrChange w:author="Lorenzo Salvi" w:date="2019-01-07T14:25:00Z" w:id="765861355">
              <w:rPr>
                <w:rFonts w:ascii="Times New Roman" w:hAnsi="Times New Roman"/>
              </w:rPr>
            </w:rPrChange>
          </w:rPr>
          <w:t xml:space="preserve">GestoreDati</w:t>
        </w:r>
        <w:proofErr w:type="spellEnd"/>
        <w:r w:rsidRPr="00634BB8" w:rsidR="42173DCF">
          <w:rPr>
            <w:rFonts w:ascii="Times New Roman" w:hAnsi="Times New Roman"/>
            <w:lang w:val="it-IT"/>
            <w:rPrChange w:author="Lorenzo Salvi" w:date="2019-01-07T14:25:00Z" w:id="276760701">
              <w:rPr>
                <w:rFonts w:ascii="Times New Roman" w:hAnsi="Times New Roman"/>
              </w:rPr>
            </w:rPrChange>
          </w:rPr>
          <w:t xml:space="preserve"> nel file </w:t>
        </w:r>
        <w:r w:rsidRPr="00634BB8" w:rsidR="42173DCF">
          <w:rPr>
            <w:rFonts w:ascii="Times New Roman" w:hAnsi="Times New Roman"/>
            <w:lang w:val="it-IT"/>
            <w:rPrChange w:author="Lorenzo Salvi" w:date="2019-01-07T14:25:00Z" w:id="2044074857">
              <w:rPr>
                <w:rFonts w:ascii="Times New Roman" w:hAnsi="Times New Roman"/>
              </w:rPr>
            </w:rPrChange>
          </w:rPr>
          <w:t xml:space="preserve">GestoreDati.java. Nello specifico verrà effettuata </w:t>
        </w:r>
      </w:ins>
      <w:ins w:author="Salvatore Salernitano" w:date="2019-01-16T09:53:28.2989092" w:id="678096425">
        <w:r w:rsidRPr="00634BB8" w:rsidR="5C4775F5">
          <w:rPr>
            <w:rFonts w:ascii="Times New Roman" w:hAnsi="Times New Roman"/>
            <w:lang w:val="it-IT"/>
            <w:rPrChange w:author="Lorenzo Salvi" w:date="2019-01-07T14:25:00Z" w:id="1805545094">
              <w:rPr>
                <w:rFonts w:ascii="Times New Roman" w:hAnsi="Times New Roman"/>
              </w:rPr>
            </w:rPrChange>
          </w:rPr>
          <w:t xml:space="preserve">una connessione al Database, si eseguirà una query che permette </w:t>
        </w:r>
      </w:ins>
      <w:ins w:author="Salvatore Salernitano" w:date="2019-01-16T09:54:28.3091815" w:id="809134166">
        <w:r w:rsidRPr="00634BB8" w:rsidR="063727AC">
          <w:rPr>
            <w:rFonts w:ascii="Times New Roman" w:hAnsi="Times New Roman"/>
            <w:lang w:val="it-IT"/>
            <w:rPrChange w:author="Lorenzo Salvi" w:date="2019-01-07T14:25:00Z" w:id="361027264">
              <w:rPr>
                <w:rFonts w:ascii="Times New Roman" w:hAnsi="Times New Roman"/>
              </w:rPr>
            </w:rPrChange>
          </w:rPr>
          <w:t xml:space="preserve">di recuperare i dati dei valori ambientali e lo stato di funzionamento dell’oggetto di tipo Se</w:t>
        </w:r>
      </w:ins>
      <w:ins w:author="Salvatore Salernitano" w:date="2019-01-16T09:55:28.4936807" w:id="1340834769">
        <w:r w:rsidRPr="00634BB8" w:rsidR="419CF98F">
          <w:rPr>
            <w:rFonts w:ascii="Times New Roman" w:hAnsi="Times New Roman"/>
            <w:lang w:val="it-IT"/>
            <w:rPrChange w:author="Lorenzo Salvi" w:date="2019-01-07T14:25:00Z" w:id="1782353198">
              <w:rPr>
                <w:rFonts w:ascii="Times New Roman" w:hAnsi="Times New Roman"/>
              </w:rPr>
            </w:rPrChange>
          </w:rPr>
          <w:t xml:space="preserve">nsore che ha richiamato il metodo. Questi dati saranno </w:t>
        </w:r>
        <w:r w:rsidRPr="00634BB8" w:rsidR="419CF98F">
          <w:rPr>
            <w:rFonts w:ascii="Times New Roman" w:hAnsi="Times New Roman"/>
            <w:lang w:val="it-IT"/>
            <w:rPrChange w:author="Lorenzo Salvi" w:date="2019-01-07T14:25:00Z" w:id="1029421054">
              <w:rPr>
                <w:rFonts w:ascii="Times New Roman" w:hAnsi="Times New Roman"/>
              </w:rPr>
            </w:rPrChange>
          </w:rPr>
          <w:t xml:space="preserve">salvati all</w:t>
        </w:r>
      </w:ins>
      <w:ins w:author="Salvatore Salernitano" w:date="2019-01-16T09:56:28.7161559" w:id="641559561">
        <w:r w:rsidRPr="00634BB8" w:rsidR="79B11386">
          <w:rPr>
            <w:rFonts w:ascii="Times New Roman" w:hAnsi="Times New Roman"/>
            <w:lang w:val="it-IT"/>
            <w:rPrChange w:author="Lorenzo Salvi" w:date="2019-01-07T14:25:00Z" w:id="2020339296">
              <w:rPr>
                <w:rFonts w:ascii="Times New Roman" w:hAnsi="Times New Roman"/>
              </w:rPr>
            </w:rPrChange>
          </w:rPr>
          <w:t xml:space="preserve">’interno di un array di stringhe </w:t>
        </w:r>
      </w:ins>
      <w:ins w:author="Salvatore Salernitano" w:date="2019-01-16T09:57:55.0103199" w:id="1722351751">
        <w:r w:rsidRPr="00634BB8" w:rsidR="78B49E7B">
          <w:rPr>
            <w:rFonts w:ascii="Times New Roman" w:hAnsi="Times New Roman"/>
            <w:lang w:val="it-IT"/>
            <w:rPrChange w:author="Lorenzo Salvi" w:date="2019-01-07T14:25:00Z" w:id="2001218965">
              <w:rPr>
                <w:rFonts w:ascii="Times New Roman" w:hAnsi="Times New Roman"/>
              </w:rPr>
            </w:rPrChange>
          </w:rPr>
          <w:t xml:space="preserve">ch</w:t>
        </w:r>
      </w:ins>
      <w:ins w:author="Salvatore Salernitano" w:date="2019-01-16T09:58:55.1807757" w:id="844909456">
        <w:r w:rsidRPr="00634BB8" w:rsidR="3EE5F3A3">
          <w:rPr>
            <w:rFonts w:ascii="Times New Roman" w:hAnsi="Times New Roman"/>
            <w:lang w:val="it-IT"/>
            <w:rPrChange w:author="Lorenzo Salvi" w:date="2019-01-07T14:25:00Z" w:id="2099794828">
              <w:rPr>
                <w:rFonts w:ascii="Times New Roman" w:hAnsi="Times New Roman"/>
              </w:rPr>
            </w:rPrChange>
          </w:rPr>
          <w:t xml:space="preserve">e verrà utilizzato per effettuare la query di </w:t>
        </w:r>
        <w:proofErr w:type="spellStart"/>
        <w:r w:rsidRPr="00634BB8" w:rsidR="3EE5F3A3">
          <w:rPr>
            <w:rFonts w:ascii="Times New Roman" w:hAnsi="Times New Roman"/>
            <w:lang w:val="it-IT"/>
            <w:rPrChange w:author="Lorenzo Salvi" w:date="2019-01-07T14:25:00Z" w:id="1052465580">
              <w:rPr>
                <w:rFonts w:ascii="Times New Roman" w:hAnsi="Times New Roman"/>
              </w:rPr>
            </w:rPrChange>
          </w:rPr>
          <w:t xml:space="preserve">insert</w:t>
        </w:r>
        <w:proofErr w:type="spellEnd"/>
        <w:r w:rsidRPr="00634BB8" w:rsidR="3EE5F3A3">
          <w:rPr>
            <w:rFonts w:ascii="Times New Roman" w:hAnsi="Times New Roman"/>
            <w:lang w:val="it-IT"/>
            <w:rPrChange w:author="Lorenzo Salvi" w:date="2019-01-07T14:25:00Z" w:id="1565469370">
              <w:rPr>
                <w:rFonts w:ascii="Times New Roman" w:hAnsi="Times New Roman"/>
              </w:rPr>
            </w:rPrChange>
          </w:rPr>
          <w:t xml:space="preserve"> nella </w:t>
        </w:r>
        <w:proofErr w:type="spellStart"/>
        <w:r w:rsidRPr="00634BB8" w:rsidR="3EE5F3A3">
          <w:rPr>
            <w:rFonts w:ascii="Times New Roman" w:hAnsi="Times New Roman"/>
            <w:lang w:val="it-IT"/>
            <w:rPrChange w:author="Lorenzo Salvi" w:date="2019-01-07T14:25:00Z" w:id="783729504">
              <w:rPr>
                <w:rFonts w:ascii="Times New Roman" w:hAnsi="Times New Roman"/>
              </w:rPr>
            </w:rPrChange>
          </w:rPr>
          <w:t xml:space="preserve">table</w:t>
        </w:r>
        <w:proofErr w:type="spellEnd"/>
        <w:r w:rsidRPr="00634BB8" w:rsidR="3EE5F3A3">
          <w:rPr>
            <w:rFonts w:ascii="Times New Roman" w:hAnsi="Times New Roman"/>
            <w:lang w:val="it-IT"/>
            <w:rPrChange w:author="Lorenzo Salvi" w:date="2019-01-07T14:25:00Z" w:id="948896408">
              <w:rPr>
                <w:rFonts w:ascii="Times New Roman" w:hAnsi="Times New Roman"/>
              </w:rPr>
            </w:rPrChange>
          </w:rPr>
          <w:t xml:space="preserve"> segnale. Ovviamente, questo metodo verrà richiamato da ogni sensore </w:t>
        </w:r>
      </w:ins>
      <w:ins w:author="Salvatore Salernitano" w:date="2019-01-16T09:59:55.2107454" w:id="2092139721">
        <w:r w:rsidRPr="00634BB8" w:rsidR="30493524">
          <w:rPr>
            <w:rFonts w:ascii="Times New Roman" w:hAnsi="Times New Roman"/>
            <w:lang w:val="it-IT"/>
            <w:rPrChange w:author="Lorenzo Salvi" w:date="2019-01-07T14:25:00Z" w:id="746012290">
              <w:rPr>
                <w:rFonts w:ascii="Times New Roman" w:hAnsi="Times New Roman"/>
              </w:rPr>
            </w:rPrChange>
          </w:rPr>
          <w:t xml:space="preserve">allo scadere del minuto. </w:t>
        </w:r>
      </w:ins>
      <w:del w:author="Salvatore Salernitano" w:date="2019-01-16T09:59:55.2107454" w:id="1310100087">
        <w:r w:rsidRPr="00634BB8" w:rsidDel="30493524">
          <w:rPr>
            <w:rFonts w:ascii="Times New Roman" w:hAnsi="Times New Roman"/>
            <w:lang w:val="it-IT"/>
            <w:rPrChange w:author="Lorenzo Salvi" w:date="2019-01-07T14:25:00Z" w:id="2103521678">
              <w:rPr>
                <w:rFonts w:ascii="Times New Roman" w:hAnsi="Times New Roman"/>
              </w:rPr>
            </w:rPrChange>
          </w:rPr>
          <w:delText xml:space="preserve">La</w:delText>
        </w:r>
        <w:r w:rsidRPr="00634BB8" w:rsidDel="30493524">
          <w:rPr>
            <w:rFonts w:ascii="Times New Roman" w:hAnsi="Times New Roman"/>
            <w:lang w:val="it-IT"/>
            <w:rPrChange w:author="Lorenzo Salvi" w:date="2019-01-07T14:25:00Z" w:id="587233487">
              <w:rPr>
                <w:rFonts w:ascii="Times New Roman" w:hAnsi="Times New Roman"/>
              </w:rPr>
            </w:rPrChange>
          </w:rPr>
          <w:delText xml:space="preserve"> funzione dell’invio di un segnale da parte di un sensore </w:delText>
        </w:r>
        <w:r w:rsidRPr="00634BB8" w:rsidDel="30493524">
          <w:rPr>
            <w:rFonts w:ascii="Times New Roman" w:hAnsi="Times New Roman"/>
            <w:lang w:val="it-IT"/>
            <w:rPrChange w:author="Lorenzo Salvi" w:date="2019-01-07T14:25:00Z" w:id="973009383">
              <w:rPr>
                <w:rFonts w:ascii="Times New Roman" w:hAnsi="Times New Roman"/>
              </w:rPr>
            </w:rPrChange>
          </w:rPr>
          <w:delText xml:space="preserve">sarà implementata</w:delText>
        </w:r>
        <w:r w:rsidRPr="00634BB8" w:rsidDel="30493524">
          <w:rPr>
            <w:rFonts w:ascii="Times New Roman" w:hAnsi="Times New Roman"/>
            <w:lang w:val="it-IT"/>
            <w:rPrChange w:author="Lorenzo Salvi" w:date="2019-01-07T14:25:00Z" w:id="819664033">
              <w:rPr>
                <w:rFonts w:ascii="Times New Roman" w:hAnsi="Times New Roman"/>
              </w:rPr>
            </w:rPrChange>
          </w:rPr>
          <w:delText xml:space="preserve"> nella Classe </w:delText>
        </w:r>
        <w:r w:rsidRPr="00634BB8" w:rsidDel="30493524">
          <w:rPr>
            <w:rFonts w:ascii="Times New Roman" w:hAnsi="Times New Roman"/>
            <w:lang w:val="it-IT"/>
            <w:rPrChange w:author="Lorenzo Salvi" w:date="2019-01-07T14:25:00Z" w:id="29599277">
              <w:rPr>
                <w:rFonts w:ascii="Times New Roman" w:hAnsi="Times New Roman"/>
              </w:rPr>
            </w:rPrChange>
          </w:rPr>
          <w:delText xml:space="preserve">GestoreDati</w:delText>
        </w:r>
        <w:r w:rsidRPr="00634BB8" w:rsidDel="30493524">
          <w:rPr>
            <w:rFonts w:ascii="Times New Roman" w:hAnsi="Times New Roman"/>
            <w:lang w:val="it-IT"/>
            <w:rPrChange w:author="Lorenzo Salvi" w:date="2019-01-07T14:25:00Z" w:id="1783686048">
              <w:rPr>
                <w:rFonts w:ascii="Times New Roman" w:hAnsi="Times New Roman"/>
              </w:rPr>
            </w:rPrChange>
          </w:rPr>
          <w:delText xml:space="preserve">.java presente nel package </w:delText>
        </w:r>
        <w:r w:rsidRPr="00634BB8" w:rsidDel="30493524">
          <w:rPr>
            <w:rFonts w:ascii="Times New Roman" w:hAnsi="Times New Roman"/>
            <w:lang w:val="it-IT"/>
            <w:rPrChange w:author="Lorenzo Salvi" w:date="2019-01-07T14:25:00Z" w:id="2113530549">
              <w:rPr>
                <w:rFonts w:ascii="Times New Roman" w:hAnsi="Times New Roman"/>
              </w:rPr>
            </w:rPrChange>
          </w:rPr>
          <w:delText xml:space="preserve">Model.Components</w:delText>
        </w:r>
        <w:r w:rsidRPr="00634BB8" w:rsidDel="30493524">
          <w:rPr>
            <w:rFonts w:ascii="Times New Roman" w:hAnsi="Times New Roman"/>
            <w:lang w:val="it-IT"/>
            <w:rPrChange w:author="Lorenzo Salvi" w:date="2019-01-07T14:25:00Z" w:id="1326">
              <w:rPr>
                <w:rFonts w:ascii="Times New Roman" w:hAnsi="Times New Roman"/>
              </w:rPr>
            </w:rPrChange>
          </w:rPr>
          <w:delText xml:space="preserve"> nello specifico nel metodo </w:delText>
        </w:r>
        <w:r w:rsidRPr="00634BB8" w:rsidDel="30493524">
          <w:rPr>
            <w:rFonts w:ascii="Times New Roman" w:hAnsi="Times New Roman"/>
            <w:lang w:val="it-IT"/>
            <w:rPrChange w:author="Lorenzo Salvi" w:date="2019-01-07T14:25:00Z" w:id="833759440">
              <w:rPr>
                <w:rFonts w:ascii="Times New Roman" w:hAnsi="Times New Roman"/>
              </w:rPr>
            </w:rPrChange>
          </w:rPr>
          <w:delText>setSegnale</w:delText>
        </w:r>
        <w:r w:rsidRPr="00634BB8" w:rsidDel="30493524">
          <w:rPr>
            <w:rFonts w:ascii="Times New Roman" w:hAnsi="Times New Roman"/>
            <w:lang w:val="it-IT"/>
            <w:rPrChange w:author="Lorenzo Salvi" w:date="2019-01-07T14:25:00Z" w:id="1327">
              <w:rPr>
                <w:rFonts w:ascii="Times New Roman" w:hAnsi="Times New Roman"/>
              </w:rPr>
            </w:rPrChange>
          </w:rPr>
          <w:delText>(</w:delText>
        </w:r>
        <w:r w:rsidRPr="00634BB8" w:rsidDel="30493524">
          <w:rPr>
            <w:rFonts w:ascii="Times New Roman" w:hAnsi="Times New Roman"/>
            <w:lang w:val="it-IT"/>
            <w:rPrChange w:author="Lorenzo Salvi" w:date="2019-01-07T14:25:00Z" w:id="1328">
              <w:rPr>
                <w:rFonts w:ascii="Times New Roman" w:hAnsi="Times New Roman"/>
              </w:rPr>
            </w:rPrChange>
          </w:rPr>
          <w:delText xml:space="preserve">). </w:delText>
        </w:r>
        <w:r w:rsidRPr="00634BB8" w:rsidDel="30493524">
          <w:rPr>
            <w:rFonts w:ascii="Times New Roman" w:hAnsi="Times New Roman"/>
            <w:lang w:val="it-IT"/>
            <w:rPrChange w:author="Lorenzo Salvi" w:date="2019-01-07T14:27:00Z" w:id="1329">
              <w:rPr>
                <w:rFonts w:ascii="Times New Roman" w:hAnsi="Times New Roman"/>
              </w:rPr>
            </w:rPrChange>
          </w:rPr>
          <w:delText xml:space="preserve">Al suo interno avverrà la connessione al Database e la scrittura dei segnali nella relazione Segnale </w:delText>
        </w:r>
        <w:r w:rsidRPr="00634BB8" w:rsidDel="30493524">
          <w:rPr>
            <w:rFonts w:ascii="Times New Roman" w:hAnsi="Times New Roman"/>
            <w:b w:val="1"/>
            <w:bCs w:val="1"/>
            <w:lang w:val="it-IT"/>
            <w:rPrChange w:author="Lorenzo Salvi" w:date="2019-01-07T14:27:00Z" w:id="1330">
              <w:rPr>
                <w:rFonts w:ascii="Times New Roman" w:hAnsi="Times New Roman"/>
                <w:b/>
                <w:bCs/>
              </w:rPr>
            </w:rPrChange>
          </w:rPr>
          <w:delText>(Vedi Modello Relazionale)</w:delText>
        </w:r>
        <w:r w:rsidRPr="00634BB8" w:rsidDel="30493524">
          <w:rPr>
            <w:rFonts w:ascii="Times New Roman" w:hAnsi="Times New Roman"/>
            <w:lang w:val="it-IT"/>
            <w:rPrChange w:author="Lorenzo Salvi" w:date="2019-01-07T14:27:00Z" w:id="2001112350">
              <w:rPr>
                <w:rFonts w:ascii="Times New Roman" w:hAnsi="Times New Roman"/>
              </w:rPr>
            </w:rPrChange>
          </w:rPr>
          <w:delText xml:space="preserve">. </w:delText>
        </w:r>
      </w:del>
      <w:r w:rsidRPr="00634BB8">
        <w:rPr>
          <w:rFonts w:ascii="Times New Roman" w:hAnsi="Times New Roman"/>
          <w:lang w:val="it-IT"/>
          <w:rPrChange w:author="Lorenzo Salvi" w:date="2019-01-07T14:27:00Z" w:id="767410278">
            <w:rPr>
              <w:rFonts w:ascii="Times New Roman" w:hAnsi="Times New Roman"/>
            </w:rPr>
          </w:rPrChange>
        </w:rPr>
        <w:t xml:space="preserve">Per permettere ai sensori di inviare periodicamente i segnali con le varie informazioni ambientali, viene generato un </w:t>
      </w:r>
      <w:proofErr w:type="spellStart"/>
      <w:r w:rsidRPr="00634BB8">
        <w:rPr>
          <w:rFonts w:ascii="Times New Roman" w:hAnsi="Times New Roman"/>
          <w:lang w:val="it-IT"/>
          <w:rPrChange w:author="Lorenzo Salvi" w:date="2019-01-07T14:27:00Z" w:id="315186607">
            <w:rPr>
              <w:rFonts w:ascii="Times New Roman" w:hAnsi="Times New Roman"/>
            </w:rPr>
          </w:rPrChange>
        </w:rPr>
        <w:t>Thread</w:t>
      </w:r>
      <w:proofErr w:type="spellEnd"/>
      <w:r w:rsidRPr="00634BB8">
        <w:rPr>
          <w:rFonts w:ascii="Times New Roman" w:hAnsi="Times New Roman"/>
          <w:lang w:val="it-IT"/>
          <w:rPrChange w:author="Lorenzo Salvi" w:date="2019-01-07T14:27:00Z" w:id="2047156862">
            <w:rPr>
              <w:rFonts w:ascii="Times New Roman" w:hAnsi="Times New Roman"/>
            </w:rPr>
          </w:rPrChange>
        </w:rPr>
        <w:t xml:space="preserve"> per l’invio del segnale ogni minuto al momento del lancio dell’applicazione, nello specifico, nel lancio della Dashboard </w:t>
      </w:r>
      <w:proofErr w:type="spellStart"/>
      <w:r w:rsidRPr="00634BB8">
        <w:rPr>
          <w:rFonts w:ascii="Times New Roman" w:hAnsi="Times New Roman"/>
          <w:lang w:val="it-IT"/>
          <w:rPrChange w:author="Lorenzo Salvi" w:date="2019-01-07T14:27:00Z" w:id="1108785360">
            <w:rPr>
              <w:rFonts w:ascii="Times New Roman" w:hAnsi="Times New Roman"/>
            </w:rPr>
          </w:rPrChange>
        </w:rPr>
        <w:t>GestoreSensori</w:t>
      </w:r>
      <w:proofErr w:type="spellEnd"/>
      <w:r w:rsidRPr="00634BB8">
        <w:rPr>
          <w:rFonts w:ascii="Times New Roman" w:hAnsi="Times New Roman"/>
          <w:lang w:val="it-IT"/>
          <w:rPrChange w:author="Lorenzo Salvi" w:date="2019-01-07T14:27:00Z" w:id="729451066">
            <w:rPr>
              <w:rFonts w:ascii="Times New Roman" w:hAnsi="Times New Roman"/>
            </w:rPr>
          </w:rPrChange>
        </w:rPr>
        <w:t xml:space="preserve"> nel file </w:t>
      </w:r>
      <w:proofErr w:type="spellStart"/>
      <w:r w:rsidRPr="00634BB8">
        <w:rPr>
          <w:rFonts w:ascii="Times New Roman" w:hAnsi="Times New Roman"/>
          <w:lang w:val="it-IT"/>
          <w:rPrChange w:author="Lorenzo Salvi" w:date="2019-01-07T14:27:00Z" w:id="1729453544">
            <w:rPr>
              <w:rFonts w:ascii="Times New Roman" w:hAnsi="Times New Roman"/>
            </w:rPr>
          </w:rPrChange>
        </w:rPr>
        <w:t xml:space="preserve">DashboardGestore</w:t>
      </w:r>
      <w:proofErr w:type="spellEnd"/>
      <w:r w:rsidRPr="00634BB8">
        <w:rPr>
          <w:rFonts w:ascii="Times New Roman" w:hAnsi="Times New Roman"/>
          <w:lang w:val="it-IT"/>
          <w:rPrChange w:author="Lorenzo Salvi" w:date="2019-01-07T14:27:00Z" w:id="1688247983">
            <w:rPr>
              <w:rFonts w:ascii="Times New Roman" w:hAnsi="Times New Roman"/>
            </w:rPr>
          </w:rPrChange>
        </w:rPr>
        <w:t xml:space="preserve">.java situato nel package </w:t>
      </w:r>
      <w:r w:rsidRPr="00634BB8">
        <w:rPr>
          <w:rFonts w:ascii="Times New Roman" w:hAnsi="Times New Roman"/>
          <w:lang w:val="it-IT"/>
          <w:rPrChange w:author="Lorenzo Salvi" w:date="2019-01-07T14:27:00Z" w:id="1161490129">
            <w:rPr>
              <w:rFonts w:ascii="Times New Roman" w:hAnsi="Times New Roman"/>
            </w:rPr>
          </w:rPrChange>
        </w:rPr>
        <w:t>View</w:t>
      </w:r>
      <w:r w:rsidRPr="00634BB8">
        <w:rPr>
          <w:rFonts w:ascii="Times New Roman" w:hAnsi="Times New Roman"/>
          <w:lang w:val="it-IT"/>
          <w:rPrChange w:author="Lorenzo Salvi" w:date="2019-01-07T14:27:00Z" w:id="4431557">
            <w:rPr>
              <w:rFonts w:ascii="Times New Roman" w:hAnsi="Times New Roman"/>
            </w:rPr>
          </w:rPrChange>
        </w:rPr>
        <w:t>.DashboardGestore</w:t>
      </w:r>
      <w:r w:rsidRPr="00634BB8">
        <w:rPr>
          <w:rFonts w:ascii="Times New Roman" w:hAnsi="Times New Roman"/>
          <w:lang w:val="it-IT"/>
          <w:rPrChange w:author="Lorenzo Salvi" w:date="2019-01-07T14:27:00Z" w:id="1331">
            <w:rPr>
              <w:rFonts w:ascii="Times New Roman" w:hAnsi="Times New Roman"/>
            </w:rPr>
          </w:rPrChange>
        </w:rPr>
        <w:t>;</w:t>
      </w:r>
    </w:p>
    <w:p xmlns:wp14="http://schemas.microsoft.com/office/word/2010/wordml" w:rsidRPr="00634BB8" w:rsidR="00D54DDA" w:rsidP="32265D2E" w:rsidRDefault="00D54DDA" w14:paraId="6265F379" wp14:textId="3DE439DD">
      <w:pPr>
        <w:pStyle w:val="Paragrafoelenco"/>
        <w:numPr>
          <w:ilvl w:val="1"/>
          <w:numId w:val="16"/>
        </w:numPr>
        <w:spacing w:after="300"/>
        <w:rPr>
          <w:lang w:val="it-IT"/>
          <w:rPrChange w:author="Salvatore Salernitano" w:date="2019-01-15T15:14:12.5702235" w:id="115172400">
            <w:rPr/>
          </w:rPrChange>
        </w:rPr>
        <w:pPrChange w:author="Salvatore Salernitano" w:date="2019-01-15T15:14:12.5702235" w:id="1333">
          <w:pPr>
            <w:pStyle w:val="Paragrafoelenco"/>
            <w:numPr>
              <w:ilvl w:val="1"/>
              <w:numId w:val="34"/>
            </w:numPr>
            <w:tabs>
              <w:tab w:val="num" w:pos="360"/>
              <w:tab w:val="num" w:pos="1440"/>
            </w:tabs>
            <w:spacing w:after="300"/>
            <w:ind w:left="1440" w:hanging="720"/>
          </w:pPr>
        </w:pPrChange>
      </w:pPr>
      <w:ins w:author="Lorenzo Salvi" w:date="2019-01-15T10:00:40.4438762" w:id="212139001">
        <w:r w:rsidRPr="00634BB8">
          <w:rPr>
            <w:rFonts w:ascii="Times New Roman" w:hAnsi="Times New Roman"/>
            <w:b w:val="1"/>
            <w:bCs w:val="1"/>
            <w:lang w:val="it-IT"/>
            <w:rPrChange w:author="Lorenzo Salvi" w:date="2019-01-07T14:27:00Z" w:id="1334">
              <w:rPr>
                <w:rFonts w:ascii="Times New Roman" w:hAnsi="Times New Roman"/>
                <w:b/>
                <w:bCs/>
              </w:rPr>
            </w:rPrChange>
          </w:rPr>
          <w:t>Backup Parametri Sensore (implementato)</w:t>
        </w:r>
      </w:ins>
      <w:r w:rsidRPr="00634BB8">
        <w:rPr>
          <w:rFonts w:ascii="Times New Roman" w:hAnsi="Times New Roman"/>
          <w:lang w:val="it-IT"/>
          <w:rPrChange w:author="Lorenzo Salvi" w:date="2019-01-07T14:27:00Z" w:id="1335">
            <w:rPr>
              <w:rFonts w:ascii="Times New Roman" w:hAnsi="Times New Roman"/>
            </w:rPr>
          </w:rPrChange>
        </w:rPr>
        <w:t xml:space="preserve">: Utilizzando il metodo </w:t>
      </w:r>
      <w:proofErr w:type="spellStart"/>
      <w:r w:rsidRPr="00634BB8">
        <w:rPr>
          <w:rFonts w:ascii="Times New Roman" w:hAnsi="Times New Roman"/>
          <w:lang w:val="it-IT"/>
          <w:rPrChange w:author="Lorenzo Salvi" w:date="2019-01-07T14:27:00Z" w:id="71440957">
            <w:rPr>
              <w:rFonts w:ascii="Times New Roman" w:hAnsi="Times New Roman"/>
            </w:rPr>
          </w:rPrChange>
        </w:rPr>
        <w:t>setBackup</w:t>
      </w:r>
      <w:proofErr w:type="spellEnd"/>
      <w:r w:rsidRPr="00634BB8">
        <w:rPr>
          <w:rFonts w:ascii="Times New Roman" w:hAnsi="Times New Roman"/>
          <w:lang w:val="it-IT"/>
          <w:rPrChange w:author="Lorenzo Salvi" w:date="2019-01-07T14:27:00Z" w:id="674289732">
            <w:rPr>
              <w:rFonts w:ascii="Times New Roman" w:hAnsi="Times New Roman"/>
            </w:rPr>
          </w:rPrChange>
        </w:rPr>
        <w:t>(</w:t>
      </w:r>
      <w:ins w:author="Lorenzo Salvi" w:date="2019-01-15T10:00:40.4438762" w:id="326040404">
        <w:proofErr w:type="spellStart"/>
        <w:r w:rsidRPr="00634BB8" w:rsidR="43261789">
          <w:rPr>
            <w:rFonts w:ascii="Times New Roman" w:hAnsi="Times New Roman"/>
            <w:lang w:val="it-IT"/>
            <w:rPrChange w:author="Lorenzo Salvi" w:date="2019-01-07T14:27:00Z" w:id="390984554">
              <w:rPr>
                <w:rFonts w:ascii="Times New Roman" w:hAnsi="Times New Roman"/>
              </w:rPr>
            </w:rPrChange>
          </w:rPr>
          <w:t xml:space="preserve">BackupValori</w:t>
        </w:r>
        <w:proofErr w:type="spellEnd"/>
        <w:r w:rsidRPr="00634BB8" w:rsidR="43261789">
          <w:rPr>
            <w:rFonts w:ascii="Times New Roman" w:hAnsi="Times New Roman"/>
            <w:lang w:val="it-IT"/>
            <w:rPrChange w:author="Lorenzo Salvi" w:date="2019-01-07T14:27:00Z" w:id="1336">
              <w:rPr>
                <w:rFonts w:ascii="Times New Roman" w:hAnsi="Times New Roman"/>
              </w:rPr>
            </w:rPrChange>
          </w:rPr>
          <w:t xml:space="preserve"> </w:t>
        </w:r>
      </w:ins>
      <w:ins w:author="Lorenzo Salvi" w:date="2019-01-15T10:01:40.4620417" w:id="258876572">
        <w:r w:rsidRPr="0D136C4A" w:rsidR="0D136C4A">
          <w:rPr>
            <w:rFonts w:ascii="Times New Roman" w:hAnsi="Times New Roman"/>
            <w:lang w:val="it-IT"/>
            <w:rPrChange w:author="Lorenzo Salvi" w:date="2019-01-15T10:01:40.4620417" w:id="2087113456">
              <w:rPr/>
            </w:rPrChange>
          </w:rPr>
          <w:t>b</w:t>
        </w:r>
      </w:ins>
      <w:r w:rsidRPr="00634BB8">
        <w:rPr>
          <w:rFonts w:ascii="Times New Roman" w:hAnsi="Times New Roman"/>
          <w:lang w:val="it-IT"/>
          <w:rPrChange w:author="Lorenzo Salvi" w:date="2019-01-07T14:27:00Z" w:id="2098040266">
            <w:rPr>
              <w:rFonts w:ascii="Times New Roman" w:hAnsi="Times New Roman"/>
            </w:rPr>
          </w:rPrChange>
        </w:rPr>
        <w:t xml:space="preserve">) presente nella Classe Sensore nel file Sensore.java</w:t>
      </w:r>
      <w:ins w:author="Lorenzo Salvi" w:date="2019-01-15T10:01:40.4620417" w:id="1828017731">
        <w:r w:rsidRPr="00634BB8" w:rsidR="0D136C4A">
          <w:rPr>
            <w:rFonts w:ascii="Times New Roman" w:hAnsi="Times New Roman"/>
            <w:lang w:val="it-IT"/>
            <w:rPrChange w:author="Lorenzo Salvi" w:date="2019-01-07T14:27:00Z" w:id="39642186">
              <w:rPr>
                <w:rFonts w:ascii="Times New Roman" w:hAnsi="Times New Roman"/>
              </w:rPr>
            </w:rPrChange>
          </w:rPr>
          <w:t xml:space="preserve">. Verrà effettuata </w:t>
        </w:r>
        <w:r w:rsidRPr="00634BB8" w:rsidR="0D136C4A">
          <w:rPr>
            <w:rFonts w:ascii="Times New Roman" w:hAnsi="Times New Roman"/>
            <w:lang w:val="it-IT"/>
            <w:rPrChange w:author="Lorenzo Salvi" w:date="2019-01-07T14:27:00Z" w:id="1937766334">
              <w:rPr>
                <w:rFonts w:ascii="Times New Roman" w:hAnsi="Times New Roman"/>
              </w:rPr>
            </w:rPrChange>
          </w:rPr>
          <w:t xml:space="preserve">un</w:t>
        </w:r>
      </w:ins>
      <w:ins w:author="Salvatore Salernitano" w:date="2019-01-15T15:14:12.5702235" w:id="741296">
        <w:r w:rsidRPr="00634BB8" w:rsidR="32265D2E">
          <w:rPr>
            <w:rFonts w:ascii="Times New Roman" w:hAnsi="Times New Roman"/>
            <w:lang w:val="it-IT"/>
            <w:rPrChange w:author="Lorenzo Salvi" w:date="2019-01-07T14:27:00Z" w:id="1026463432">
              <w:rPr>
                <w:rFonts w:ascii="Times New Roman" w:hAnsi="Times New Roman"/>
              </w:rPr>
            </w:rPrChange>
          </w:rPr>
          <w:t xml:space="preserve">a</w:t>
        </w:r>
      </w:ins>
      <w:ins w:author="Lorenzo Salvi" w:date="2019-01-15T10:01:40.4620417" w:id="878673525">
        <w:r w:rsidRPr="00634BB8" w:rsidR="0D136C4A">
          <w:rPr>
            <w:rFonts w:ascii="Times New Roman" w:hAnsi="Times New Roman"/>
            <w:lang w:val="it-IT"/>
            <w:rPrChange w:author="Lorenzo Salvi" w:date="2019-01-07T14:27:00Z" w:id="1645947136">
              <w:rPr>
                <w:rFonts w:ascii="Times New Roman" w:hAnsi="Times New Roman"/>
              </w:rPr>
            </w:rPrChange>
          </w:rPr>
          <w:t xml:space="preserve"> connessione</w:t>
        </w:r>
        <w:r w:rsidRPr="00634BB8" w:rsidR="0D136C4A">
          <w:rPr>
            <w:rFonts w:ascii="Times New Roman" w:hAnsi="Times New Roman"/>
            <w:lang w:val="it-IT"/>
            <w:rPrChange w:author="Lorenzo Salvi" w:date="2019-01-07T14:27:00Z" w:id="871368549">
              <w:rPr>
                <w:rFonts w:ascii="Times New Roman" w:hAnsi="Times New Roman"/>
              </w:rPr>
            </w:rPrChange>
          </w:rPr>
          <w:t xml:space="preserve"> al Database, si eseg</w:t>
        </w:r>
      </w:ins>
      <w:ins w:author="Lorenzo Salvi" w:date="2019-01-15T10:02:40.950286" w:id="1499061013">
        <w:r w:rsidRPr="00634BB8" w:rsidR="7C8301E1">
          <w:rPr>
            <w:rFonts w:ascii="Times New Roman" w:hAnsi="Times New Roman"/>
            <w:lang w:val="it-IT"/>
            <w:rPrChange w:author="Lorenzo Salvi" w:date="2019-01-07T14:27:00Z" w:id="310932051">
              <w:rPr>
                <w:rFonts w:ascii="Times New Roman" w:hAnsi="Times New Roman"/>
              </w:rPr>
            </w:rPrChange>
          </w:rPr>
          <w:t xml:space="preserve">uirà una query che farà una </w:t>
        </w:r>
        <w:proofErr w:type="spellStart"/>
        <w:r w:rsidRPr="00634BB8" w:rsidR="7C8301E1">
          <w:rPr>
            <w:rFonts w:ascii="Times New Roman" w:hAnsi="Times New Roman"/>
            <w:lang w:val="it-IT"/>
            <w:rPrChange w:author="Lorenzo Salvi" w:date="2019-01-07T14:27:00Z" w:id="1723906201">
              <w:rPr>
                <w:rFonts w:ascii="Times New Roman" w:hAnsi="Times New Roman"/>
              </w:rPr>
            </w:rPrChange>
          </w:rPr>
          <w:t xml:space="preserve">insert</w:t>
        </w:r>
        <w:proofErr w:type="spellEnd"/>
        <w:r w:rsidRPr="00634BB8" w:rsidR="7C8301E1">
          <w:rPr>
            <w:rFonts w:ascii="Times New Roman" w:hAnsi="Times New Roman"/>
            <w:lang w:val="it-IT"/>
            <w:rPrChange w:author="Lorenzo Salvi" w:date="2019-01-07T14:27:00Z" w:id="1888263528">
              <w:rPr>
                <w:rFonts w:ascii="Times New Roman" w:hAnsi="Times New Roman"/>
              </w:rPr>
            </w:rPrChange>
          </w:rPr>
          <w:t xml:space="preserve"> dei valori che sono stati passati dalle </w:t>
        </w:r>
        <w:proofErr w:type="spellStart"/>
        <w:r w:rsidRPr="00634BB8" w:rsidR="7C8301E1">
          <w:rPr>
            <w:rFonts w:ascii="Times New Roman" w:hAnsi="Times New Roman"/>
            <w:lang w:val="it-IT"/>
            <w:rPrChange w:author="Lorenzo Salvi" w:date="2019-01-07T14:27:00Z" w:id="1174372032">
              <w:rPr>
                <w:rFonts w:ascii="Times New Roman" w:hAnsi="Times New Roman"/>
              </w:rPr>
            </w:rPrChange>
          </w:rPr>
          <w:t xml:space="preserve">textbox</w:t>
        </w:r>
        <w:proofErr w:type="spellEnd"/>
        <w:r w:rsidRPr="00634BB8" w:rsidR="7C8301E1">
          <w:rPr>
            <w:rFonts w:ascii="Times New Roman" w:hAnsi="Times New Roman"/>
            <w:lang w:val="it-IT"/>
            <w:rPrChange w:author="Lorenzo Salvi" w:date="2019-01-07T14:27:00Z" w:id="1744441958">
              <w:rPr>
                <w:rFonts w:ascii="Times New Roman" w:hAnsi="Times New Roman"/>
              </w:rPr>
            </w:rPrChange>
          </w:rPr>
          <w:t xml:space="preserve"> della </w:t>
        </w:r>
        <w:proofErr w:type="spellStart"/>
        <w:r w:rsidRPr="00634BB8" w:rsidR="7C8301E1">
          <w:rPr>
            <w:rFonts w:ascii="Times New Roman" w:hAnsi="Times New Roman"/>
            <w:lang w:val="it-IT"/>
            <w:rPrChange w:author="Lorenzo Salvi" w:date="2019-01-07T14:27:00Z" w:id="731489629">
              <w:rPr>
                <w:rFonts w:ascii="Times New Roman" w:hAnsi="Times New Roman"/>
              </w:rPr>
            </w:rPrChange>
          </w:rPr>
          <w:t xml:space="preserve">View</w:t>
        </w:r>
        <w:proofErr w:type="spellEnd"/>
        <w:r w:rsidRPr="00634BB8" w:rsidR="7C8301E1">
          <w:rPr>
            <w:rFonts w:ascii="Times New Roman" w:hAnsi="Times New Roman"/>
            <w:lang w:val="it-IT"/>
            <w:rPrChange w:author="Lorenzo Salvi" w:date="2019-01-07T14:27:00Z" w:id="88172055">
              <w:rPr>
                <w:rFonts w:ascii="Times New Roman" w:hAnsi="Times New Roman"/>
              </w:rPr>
            </w:rPrChange>
          </w:rPr>
          <w:t xml:space="preserve"> </w:t>
        </w:r>
        <w:proofErr w:type="spellStart"/>
        <w:r w:rsidRPr="00634BB8" w:rsidR="7C8301E1">
          <w:rPr>
            <w:rFonts w:ascii="Times New Roman" w:hAnsi="Times New Roman"/>
            <w:lang w:val="it-IT"/>
            <w:rPrChange w:author="Lorenzo Salvi" w:date="2019-01-07T14:27:00Z" w:id="1203134378">
              <w:rPr>
                <w:rFonts w:ascii="Times New Roman" w:hAnsi="Times New Roman"/>
              </w:rPr>
            </w:rPrChange>
          </w:rPr>
          <w:t xml:space="preserve">CreazioneSensoreBackup</w:t>
        </w:r>
        <w:proofErr w:type="spellEnd"/>
        <w:r w:rsidRPr="00634BB8" w:rsidR="7C8301E1">
          <w:rPr>
            <w:rFonts w:ascii="Times New Roman" w:hAnsi="Times New Roman"/>
            <w:lang w:val="it-IT"/>
            <w:rPrChange w:author="Lorenzo Salvi" w:date="2019-01-07T14:27:00Z" w:id="783041022">
              <w:rPr>
                <w:rFonts w:ascii="Times New Roman" w:hAnsi="Times New Roman"/>
              </w:rPr>
            </w:rPrChange>
          </w:rPr>
          <w:t xml:space="preserve">.java, ovviamente </w:t>
        </w:r>
      </w:ins>
      <w:ins w:author="Lorenzo Salvi" w:date="2019-01-15T10:03:41.1326714" w:id="1435641543">
        <w:r w:rsidRPr="00634BB8" w:rsidR="16CFF0F1">
          <w:rPr>
            <w:rFonts w:ascii="Times New Roman" w:hAnsi="Times New Roman"/>
            <w:lang w:val="it-IT"/>
            <w:rPrChange w:author="Lorenzo Salvi" w:date="2019-01-07T14:27:00Z" w:id="1761340471">
              <w:rPr>
                <w:rFonts w:ascii="Times New Roman" w:hAnsi="Times New Roman"/>
              </w:rPr>
            </w:rPrChange>
          </w:rPr>
          <w:t xml:space="preserve">verrà rispettato </w:t>
        </w:r>
        <w:r w:rsidRPr="00634BB8" w:rsidR="16CFF0F1">
          <w:rPr>
            <w:rFonts w:ascii="Times New Roman" w:hAnsi="Times New Roman"/>
            <w:lang w:val="it-IT"/>
            <w:rPrChange w:author="Lorenzo Salvi" w:date="2019-01-07T14:27:00Z" w:id="1899100032">
              <w:rPr>
                <w:rFonts w:ascii="Times New Roman" w:hAnsi="Times New Roman"/>
              </w:rPr>
            </w:rPrChange>
          </w:rPr>
          <w:t xml:space="preserve">l</w:t>
        </w:r>
      </w:ins>
      <w:ins w:author="Lorenzo Salvi" w:date="2019-01-15T10:04:41.7816822" w:id="1129811814">
        <w:r w:rsidRPr="00634BB8" w:rsidR="155F55EE">
          <w:rPr>
            <w:rFonts w:ascii="Times New Roman" w:hAnsi="Times New Roman"/>
            <w:lang w:val="it-IT"/>
            <w:rPrChange w:author="Lorenzo Salvi" w:date="2019-01-07T14:27:00Z" w:id="327921710">
              <w:rPr>
                <w:rFonts w:ascii="Times New Roman" w:hAnsi="Times New Roman"/>
              </w:rPr>
            </w:rPrChange>
          </w:rPr>
          <w:t xml:space="preserve">’</w:t>
        </w:r>
      </w:ins>
      <w:ins w:author="Lorenzo Salvi" w:date="2019-01-15T10:03:41.1326714" w:id="1235260452">
        <w:r w:rsidRPr="00634BB8" w:rsidR="16CFF0F1">
          <w:rPr>
            <w:rFonts w:ascii="Times New Roman" w:hAnsi="Times New Roman"/>
            <w:lang w:val="it-IT"/>
            <w:rPrChange w:author="Lorenzo Salvi" w:date="2019-01-07T14:27:00Z" w:id="1978440812">
              <w:rPr>
                <w:rFonts w:ascii="Times New Roman" w:hAnsi="Times New Roman"/>
              </w:rPr>
            </w:rPrChange>
          </w:rPr>
          <w:t xml:space="preserve">utilizzo</w:t>
        </w:r>
        <w:r w:rsidRPr="00634BB8" w:rsidR="16CFF0F1">
          <w:rPr>
            <w:rFonts w:ascii="Times New Roman" w:hAnsi="Times New Roman"/>
            <w:lang w:val="it-IT"/>
            <w:rPrChange w:author="Lorenzo Salvi" w:date="2019-01-07T14:27:00Z" w:id="1000481436">
              <w:rPr>
                <w:rFonts w:ascii="Times New Roman" w:hAnsi="Times New Roman"/>
              </w:rPr>
            </w:rPrChange>
          </w:rPr>
          <w:t xml:space="preserve"> del Pattern MVC</w:t>
        </w:r>
      </w:ins>
      <w:del w:author="Lorenzo Salvi" w:date="2019-01-15T10:01:40.4620417" w:id="1804507910">
        <w:r w:rsidRPr="00634BB8" w:rsidDel="0D136C4A">
          <w:rPr>
            <w:rFonts w:ascii="Times New Roman" w:hAnsi="Times New Roman"/>
            <w:lang w:val="it-IT"/>
            <w:rPrChange w:author="Lorenzo Salvi" w:date="2019-01-07T14:27:00Z" w:id="163986165">
              <w:rPr>
                <w:rFonts w:ascii="Times New Roman" w:hAnsi="Times New Roman"/>
              </w:rPr>
            </w:rPrChange>
          </w:rPr>
          <w:delText>BackupValori</w:delText>
        </w:r>
      </w:del>
      <w:r w:rsidRPr="00634BB8">
        <w:rPr>
          <w:rFonts w:ascii="Times New Roman" w:hAnsi="Times New Roman"/>
          <w:lang w:val="it-IT"/>
          <w:rPrChange w:author="Lorenzo Salvi" w:date="2019-01-07T14:27:00Z" w:id="1337">
            <w:rPr>
              <w:rFonts w:ascii="Times New Roman" w:hAnsi="Times New Roman"/>
            </w:rPr>
          </w:rPrChange>
        </w:rPr>
        <w:t>;</w:t>
      </w:r>
    </w:p>
    <w:p xmlns:wp14="http://schemas.microsoft.com/office/word/2010/wordml" w:rsidRPr="00634BB8" w:rsidR="00D54DDA" w:rsidP="5B2F0806" w:rsidRDefault="00D54DDA" w14:paraId="282EB3B1" wp14:textId="2B8EB24D">
      <w:pPr>
        <w:pStyle w:val="Paragrafoelenco"/>
        <w:numPr>
          <w:ilvl w:val="1"/>
          <w:numId w:val="16"/>
        </w:numPr>
        <w:spacing w:after="300"/>
        <w:rPr>
          <w:b w:val="0"/>
          <w:bCs w:val="0"/>
          <w:lang w:val="it-IT"/>
          <w:rPrChange w:author="Lorenzo Salvi" w:date="2019-01-15T10:09:44.2906201" w:id="1293609668">
            <w:rPr/>
          </w:rPrChange>
        </w:rPr>
        <w:pPrChange w:author="Lorenzo Salvi" w:date="2019-01-15T10:09:44.2906201" w:id="1339">
          <w:pPr>
            <w:pStyle w:val="Paragrafoelenco"/>
            <w:numPr>
              <w:ilvl w:val="1"/>
              <w:numId w:val="34"/>
            </w:numPr>
            <w:tabs>
              <w:tab w:val="num" w:pos="360"/>
              <w:tab w:val="num" w:pos="1440"/>
            </w:tabs>
            <w:spacing w:after="300"/>
            <w:ind w:left="1440" w:hanging="720"/>
          </w:pPr>
        </w:pPrChange>
      </w:pPr>
      <w:ins w:author="Lorenzo Salvi" w:date="2019-01-15T10:04:41.7816822" w:id="513896019">
        <w:r w:rsidRPr="00634BB8">
          <w:rPr>
            <w:rFonts w:ascii="Times New Roman" w:hAnsi="Times New Roman"/>
            <w:b w:val="1"/>
            <w:bCs w:val="1"/>
            <w:lang w:val="it-IT"/>
            <w:rPrChange w:author="Lorenzo Salvi" w:date="2019-01-07T14:27:00Z" w:id="1530761521">
              <w:rPr>
                <w:rFonts w:ascii="Times New Roman" w:hAnsi="Times New Roman"/>
                <w:b/>
                <w:bCs/>
              </w:rPr>
            </w:rPrChange>
          </w:rPr>
          <w:t xml:space="preserve">Ripristino Parametri Sensore (implementato): </w:t>
        </w:r>
      </w:ins>
      <w:ins w:author="Lorenzo Salvi" w:date="2019-01-15T10:05:42.3641719" w:id="1272171167">
        <w:r w:rsidRPr="5B2F0806" w:rsidR="30EED8B7">
          <w:rPr>
            <w:rFonts w:ascii="Times New Roman" w:hAnsi="Times New Roman"/>
            <w:b w:val="0"/>
            <w:bCs w:val="0"/>
            <w:lang w:val="it-IT"/>
            <w:rPrChange w:author="Lorenzo Salvi" w:date="2019-01-15T10:09:44.2906201" w:id="1578490674">
              <w:rPr>
                <w:rFonts w:ascii="Times New Roman" w:hAnsi="Times New Roman"/>
                <w:b/>
                <w:bCs/>
              </w:rPr>
            </w:rPrChange>
          </w:rPr>
          <w:t xml:space="preserve">utilizzando il metodo </w:t>
        </w:r>
        <w:r w:rsidRPr="5B2F0806" w:rsidR="30EED8B7">
          <w:rPr>
            <w:rFonts w:ascii="Times New Roman" w:hAnsi="Times New Roman"/>
            <w:b w:val="0"/>
            <w:bCs w:val="0"/>
            <w:lang w:val="it-IT"/>
            <w:rPrChange w:author="Lorenzo Salvi" w:date="2019-01-15T10:09:44.2906201" w:id="1802980922">
              <w:rPr>
                <w:rFonts w:ascii="Times New Roman" w:hAnsi="Times New Roman"/>
                <w:b/>
                <w:bCs/>
              </w:rPr>
            </w:rPrChange>
          </w:rPr>
          <w:t xml:space="preserve">r</w:t>
        </w:r>
      </w:ins>
      <w:ins w:author="Lorenzo Salvi" w:date="2019-01-15T10:06:43.0654746" w:id="1645466224">
        <w:r w:rsidRPr="5B2F0806" w:rsidR="5DE4ADF3">
          <w:rPr>
            <w:rFonts w:ascii="Times New Roman" w:hAnsi="Times New Roman"/>
            <w:b w:val="0"/>
            <w:bCs w:val="0"/>
            <w:lang w:val="it-IT"/>
            <w:rPrChange w:author="Lorenzo Salvi" w:date="2019-01-15T10:09:44.2906201" w:id="112600999">
              <w:rPr>
                <w:rFonts w:ascii="Times New Roman" w:hAnsi="Times New Roman"/>
                <w:b/>
                <w:bCs/>
              </w:rPr>
            </w:rPrChange>
          </w:rPr>
          <w:t xml:space="preserve">ipristin</w:t>
        </w:r>
      </w:ins>
      <w:ins w:author="Lorenzo Salvi" w:date="2019-01-15T10:09:44.2906201" w:id="715821970">
        <w:r w:rsidRPr="5B2F0806" w:rsidR="5B2F0806">
          <w:rPr>
            <w:rFonts w:ascii="Times New Roman" w:hAnsi="Times New Roman"/>
            <w:b w:val="0"/>
            <w:bCs w:val="0"/>
            <w:lang w:val="it-IT"/>
            <w:rPrChange w:author="Lorenzo Salvi" w:date="2019-01-15T10:09:44.2906201" w:id="976026346">
              <w:rPr>
                <w:rFonts w:ascii="Times New Roman" w:hAnsi="Times New Roman"/>
                <w:b/>
                <w:bCs/>
              </w:rPr>
            </w:rPrChange>
          </w:rPr>
          <w:t xml:space="preserve">o</w:t>
        </w:r>
      </w:ins>
      <w:ins w:author="Lorenzo Salvi" w:date="2019-01-15T10:06:43.0654746" w:id="2040771898">
        <w:r w:rsidRPr="5B2F0806" w:rsidR="5DE4ADF3">
          <w:rPr>
            <w:rFonts w:ascii="Times New Roman" w:hAnsi="Times New Roman"/>
            <w:b w:val="0"/>
            <w:bCs w:val="0"/>
            <w:lang w:val="it-IT"/>
            <w:rPrChange w:author="Lorenzo Salvi" w:date="2019-01-15T10:09:44.2906201" w:id="403868258">
              <w:rPr>
                <w:rFonts w:ascii="Times New Roman" w:hAnsi="Times New Roman"/>
                <w:b/>
                <w:bCs/>
              </w:rPr>
            </w:rPrChange>
          </w:rPr>
          <w:t xml:space="preserve">(</w:t>
        </w:r>
        <w:proofErr w:type="spellStart"/>
        <w:r w:rsidRPr="5B2F0806" w:rsidR="5DE4ADF3">
          <w:rPr>
            <w:rFonts w:ascii="Times New Roman" w:hAnsi="Times New Roman"/>
            <w:b w:val="0"/>
            <w:bCs w:val="0"/>
            <w:lang w:val="it-IT"/>
            <w:rPrChange w:author="Lorenzo Salvi" w:date="2019-01-15T10:09:44.2906201" w:id="1074378854">
              <w:rPr>
                <w:rFonts w:ascii="Times New Roman" w:hAnsi="Times New Roman"/>
                <w:b/>
                <w:bCs/>
              </w:rPr>
            </w:rPrChange>
          </w:rPr>
          <w:t xml:space="preserve">String</w:t>
        </w:r>
        <w:proofErr w:type="spellEnd"/>
        <w:r w:rsidRPr="5B2F0806" w:rsidR="5DE4ADF3">
          <w:rPr>
            <w:rFonts w:ascii="Times New Roman" w:hAnsi="Times New Roman"/>
            <w:b w:val="0"/>
            <w:bCs w:val="0"/>
            <w:lang w:val="it-IT"/>
            <w:rPrChange w:author="Lorenzo Salvi" w:date="2019-01-15T10:09:44.2906201" w:id="864849841">
              <w:rPr>
                <w:rFonts w:ascii="Times New Roman" w:hAnsi="Times New Roman"/>
                <w:b/>
                <w:bCs/>
              </w:rPr>
            </w:rPrChange>
          </w:rPr>
          <w:t xml:space="preserve"> ID) verrà creata la connessione al Database</w:t>
        </w:r>
      </w:ins>
      <w:ins w:author="Lorenzo Salvi" w:date="2019-01-15T10:07:43.3651898" w:id="1277713744">
        <w:r w:rsidRPr="5B2F0806" w:rsidR="5E332504">
          <w:rPr>
            <w:rFonts w:ascii="Times New Roman" w:hAnsi="Times New Roman"/>
            <w:b w:val="0"/>
            <w:bCs w:val="0"/>
            <w:lang w:val="it-IT"/>
            <w:rPrChange w:author="Lorenzo Salvi" w:date="2019-01-15T10:09:44.2906201" w:id="1910090368">
              <w:rPr>
                <w:rFonts w:ascii="Times New Roman" w:hAnsi="Times New Roman"/>
                <w:b/>
                <w:bCs/>
              </w:rPr>
            </w:rPrChange>
          </w:rPr>
          <w:t xml:space="preserve">,</w:t>
        </w:r>
      </w:ins>
      <w:ins w:author="Lorenzo Salvi" w:date="2019-01-15T10:06:43.0654746" w:id="1449782346">
        <w:r w:rsidRPr="5B2F0806" w:rsidR="5DE4ADF3">
          <w:rPr>
            <w:rFonts w:ascii="Times New Roman" w:hAnsi="Times New Roman"/>
            <w:b w:val="0"/>
            <w:bCs w:val="0"/>
            <w:lang w:val="it-IT"/>
            <w:rPrChange w:author="Lorenzo Salvi" w:date="2019-01-15T10:09:44.2906201" w:id="1563628644">
              <w:rPr>
                <w:rFonts w:ascii="Times New Roman" w:hAnsi="Times New Roman"/>
                <w:b/>
                <w:bCs/>
              </w:rPr>
            </w:rPrChange>
          </w:rPr>
          <w:t xml:space="preserve"> </w:t>
        </w:r>
      </w:ins>
      <w:ins w:author="Lorenzo Salvi" w:date="2019-01-15T10:07:43.3651898" w:id="39852798">
        <w:r w:rsidRPr="5B2F0806" w:rsidR="5E332504">
          <w:rPr>
            <w:rFonts w:ascii="Times New Roman" w:hAnsi="Times New Roman"/>
            <w:b w:val="0"/>
            <w:bCs w:val="0"/>
            <w:lang w:val="it-IT"/>
            <w:rPrChange w:author="Lorenzo Salvi" w:date="2019-01-15T10:09:44.2906201" w:id="2086996390">
              <w:rPr>
                <w:rFonts w:ascii="Times New Roman" w:hAnsi="Times New Roman"/>
                <w:b/>
                <w:bCs/>
              </w:rPr>
            </w:rPrChange>
          </w:rPr>
          <w:t xml:space="preserve">verrà eseguita la  query per recuperare i valori ottimali inerenti al Sensore passato dalla </w:t>
        </w:r>
        <w:proofErr w:type="spellStart"/>
        <w:r w:rsidRPr="5B2F0806" w:rsidR="5E332504">
          <w:rPr>
            <w:rFonts w:ascii="Times New Roman" w:hAnsi="Times New Roman"/>
            <w:b w:val="0"/>
            <w:bCs w:val="0"/>
            <w:lang w:val="it-IT"/>
            <w:rPrChange w:author="Lorenzo Salvi" w:date="2019-01-15T10:09:44.2906201" w:id="829148188">
              <w:rPr>
                <w:rFonts w:ascii="Times New Roman" w:hAnsi="Times New Roman"/>
                <w:b/>
                <w:bCs/>
              </w:rPr>
            </w:rPrChange>
          </w:rPr>
          <w:t xml:space="preserve">textbox</w:t>
        </w:r>
        <w:proofErr w:type="spellEnd"/>
        <w:r w:rsidRPr="5B2F0806" w:rsidR="5E332504">
          <w:rPr>
            <w:rFonts w:ascii="Times New Roman" w:hAnsi="Times New Roman"/>
            <w:b w:val="0"/>
            <w:bCs w:val="0"/>
            <w:lang w:val="it-IT"/>
            <w:rPrChange w:author="Lorenzo Salvi" w:date="2019-01-15T10:09:44.2906201" w:id="32468340">
              <w:rPr>
                <w:rFonts w:ascii="Times New Roman" w:hAnsi="Times New Roman"/>
                <w:b/>
                <w:bCs/>
              </w:rPr>
            </w:rPrChange>
          </w:rPr>
          <w:t xml:space="preserve">, d</w:t>
        </w:r>
      </w:ins>
      <w:ins w:author="Lorenzo Salvi" w:date="2019-01-15T10:08:43.4881114" w:id="1929473642">
        <w:r w:rsidRPr="5B2F0806" w:rsidR="01072713">
          <w:rPr>
            <w:rFonts w:ascii="Times New Roman" w:hAnsi="Times New Roman"/>
            <w:b w:val="0"/>
            <w:bCs w:val="0"/>
            <w:lang w:val="it-IT"/>
            <w:rPrChange w:author="Lorenzo Salvi" w:date="2019-01-15T10:09:44.2906201" w:id="284326350">
              <w:rPr>
                <w:rFonts w:ascii="Times New Roman" w:hAnsi="Times New Roman"/>
                <w:b/>
                <w:bCs/>
              </w:rPr>
            </w:rPrChange>
          </w:rPr>
          <w:t xml:space="preserve">opo di che verrà effettuata una query di update che permetterà di sostituire i valori ambientali attuali con quelli </w:t>
        </w:r>
      </w:ins>
      <w:ins w:author="Lorenzo Salvi" w:date="2019-01-15T10:09:44.2906201" w:id="1142238381">
        <w:r w:rsidRPr="5B2F0806" w:rsidR="5B2F0806">
          <w:rPr>
            <w:rFonts w:ascii="Times New Roman" w:hAnsi="Times New Roman"/>
            <w:b w:val="0"/>
            <w:bCs w:val="0"/>
            <w:lang w:val="it-IT"/>
            <w:rPrChange w:author="Lorenzo Salvi" w:date="2019-01-15T10:09:44.2906201" w:id="1340">
              <w:rPr>
                <w:rFonts w:ascii="Times New Roman" w:hAnsi="Times New Roman"/>
                <w:b/>
                <w:bCs/>
              </w:rPr>
            </w:rPrChange>
          </w:rPr>
          <w:t xml:space="preserve">ottimali recuperati dalla query precedente</w:t>
        </w:r>
      </w:ins>
      <w:del w:author="Lorenzo Salvi" w:date="2019-01-15T10:05:42.3641719" w:id="1538065196">
        <w:r w:rsidRPr="00634BB8" w:rsidDel="30EED8B7">
          <w:rPr>
            <w:rFonts w:ascii="Times New Roman" w:hAnsi="Times New Roman"/>
            <w:lang w:val="it-IT"/>
            <w:rPrChange w:author="Lorenzo Salvi" w:date="2019-01-07T14:27:00Z" w:id="856210120">
              <w:rPr>
                <w:rFonts w:ascii="Times New Roman" w:hAnsi="Times New Roman"/>
              </w:rPr>
            </w:rPrChange>
          </w:rPr>
          <w:delText>Il Gestore dei Sensori mediante un bottone chiamato “Ripristino” prenderà i dati del Backup del sensore su cui ha deciso di effettuare il ripristino e potrà, appunto, tramite i metodi set, modificare i parametri</w:delText>
        </w:r>
      </w:del>
      <w:r w:rsidRPr="00634BB8">
        <w:rPr>
          <w:rFonts w:ascii="Times New Roman" w:hAnsi="Times New Roman"/>
          <w:b w:val="0"/>
          <w:bCs w:val="0"/>
          <w:lang w:val="it-IT"/>
          <w:rPrChange w:author="Lorenzo Salvi" w:date="2019-01-07T14:27:00Z" w:id="1341">
            <w:rPr>
              <w:rFonts w:ascii="Times New Roman" w:hAnsi="Times New Roman"/>
            </w:rPr>
          </w:rPrChange>
        </w:rPr>
        <w:t>;</w:t>
      </w:r>
    </w:p>
    <w:p xmlns:wp14="http://schemas.microsoft.com/office/word/2010/wordml" w:rsidRPr="00634BB8" w:rsidR="00D54DDA" w:rsidP="2F101079" w:rsidRDefault="00D54DDA" w14:paraId="20049804" wp14:textId="7CEA066C">
      <w:pPr>
        <w:pStyle w:val="Paragrafoelenco"/>
        <w:numPr>
          <w:ilvl w:val="1"/>
          <w:numId w:val="16"/>
        </w:numPr>
        <w:spacing w:after="300"/>
        <w:rPr>
          <w:sz w:val="22"/>
          <w:szCs w:val="22"/>
          <w:lang w:val="it-IT"/>
          <w:rPrChange w:author="Lorenzo Salvi" w:date="2019-01-15T10:11:45.0723371" w:id="1950583259">
            <w:rPr/>
          </w:rPrChange>
        </w:rPr>
        <w:pPrChange w:author="Lorenzo Salvi" w:date="2019-01-15T10:11:45.0723371" w:id="1343">
          <w:pPr>
            <w:pStyle w:val="Paragrafoelenco"/>
            <w:numPr>
              <w:ilvl w:val="1"/>
              <w:numId w:val="34"/>
            </w:numPr>
            <w:tabs>
              <w:tab w:val="num" w:pos="360"/>
              <w:tab w:val="num" w:pos="1440"/>
            </w:tabs>
            <w:spacing w:after="300"/>
            <w:ind w:left="1440" w:hanging="720"/>
          </w:pPr>
        </w:pPrChange>
      </w:pPr>
      <w:r w:rsidRPr="00634BB8">
        <w:rPr>
          <w:rFonts w:ascii="Times New Roman" w:hAnsi="Times New Roman"/>
          <w:b w:val="1"/>
          <w:bCs w:val="1"/>
          <w:lang w:val="it-IT"/>
          <w:rPrChange w:author="Lorenzo Salvi" w:date="2019-01-07T14:25:00Z" w:id="1344">
            <w:rPr>
              <w:rFonts w:ascii="Times New Roman" w:hAnsi="Times New Roman"/>
              <w:b/>
              <w:bCs/>
            </w:rPr>
          </w:rPrChange>
        </w:rPr>
        <w:t xml:space="preserve">Interazione (Implementato): </w:t>
      </w:r>
      <w:r w:rsidRPr="00634BB8">
        <w:rPr>
          <w:rFonts w:ascii="Times New Roman" w:hAnsi="Times New Roman"/>
          <w:lang w:val="it-IT"/>
          <w:rPrChange w:author="Lorenzo Salvi" w:date="2019-01-07T14:25:00Z" w:id="1345">
            <w:rPr>
              <w:rFonts w:ascii="Times New Roman" w:hAnsi="Times New Roman"/>
            </w:rPr>
          </w:rPrChange>
        </w:rPr>
        <w:t xml:space="preserve">A seconda della Dashboard che l’utente sta utilizzando, sarà possibile instaurare una comunicazione tra Amministratore e Gestore. Nel caso dell’Amministratore, andando nella sezione “Ticket”, potrà visualizzare la lista dei ticket e rispondere ad un determinato messaggio inviatogli da un Gestore. </w:t>
      </w:r>
      <w:r w:rsidRPr="00634BB8">
        <w:rPr>
          <w:rFonts w:ascii="Times New Roman" w:hAnsi="Times New Roman"/>
          <w:b w:val="1"/>
          <w:bCs w:val="1"/>
          <w:lang w:val="it-IT"/>
          <w:rPrChange w:author="Lorenzo Salvi" w:date="2019-01-07T14:25:00Z" w:id="1215771111">
            <w:rPr>
              <w:rFonts w:ascii="Times New Roman" w:hAnsi="Times New Roman"/>
              <w:b/>
              <w:bCs/>
            </w:rPr>
          </w:rPrChange>
        </w:rPr>
        <w:t xml:space="preserve">(Vedi GUI </w:t>
      </w:r>
      <w:proofErr w:type="spellStart"/>
      <w:r w:rsidRPr="00634BB8">
        <w:rPr>
          <w:rFonts w:ascii="Times New Roman" w:hAnsi="Times New Roman"/>
          <w:b w:val="1"/>
          <w:bCs w:val="1"/>
          <w:lang w:val="it-IT"/>
          <w:rPrChange w:author="Lorenzo Salvi" w:date="2019-01-07T14:25:00Z" w:id="1308921247">
            <w:rPr>
              <w:rFonts w:ascii="Times New Roman" w:hAnsi="Times New Roman"/>
              <w:b/>
              <w:bCs/>
            </w:rPr>
          </w:rPrChange>
        </w:rPr>
        <w:t xml:space="preserve">Requirements</w:t>
      </w:r>
      <w:proofErr w:type="spellEnd"/>
      <w:r w:rsidRPr="00634BB8">
        <w:rPr>
          <w:rFonts w:ascii="Times New Roman" w:hAnsi="Times New Roman"/>
          <w:b w:val="1"/>
          <w:bCs w:val="1"/>
          <w:lang w:val="it-IT"/>
          <w:rPrChange w:author="Lorenzo Salvi" w:date="2019-01-07T14:25:00Z" w:id="2090064334">
            <w:rPr>
              <w:rFonts w:ascii="Times New Roman" w:hAnsi="Times New Roman"/>
              <w:b/>
              <w:bCs/>
            </w:rPr>
          </w:rPrChange>
        </w:rPr>
        <w:t xml:space="preserve"> </w:t>
      </w:r>
      <w:proofErr w:type="spellStart"/>
      <w:r w:rsidRPr="00634BB8">
        <w:rPr>
          <w:rFonts w:ascii="Times New Roman" w:hAnsi="Times New Roman"/>
          <w:b w:val="1"/>
          <w:bCs w:val="1"/>
          <w:lang w:val="it-IT"/>
          <w:rPrChange w:author="Lorenzo Salvi" w:date="2019-01-07T14:25:00Z" w:id="1875351356">
            <w:rPr>
              <w:rFonts w:ascii="Times New Roman" w:hAnsi="Times New Roman"/>
              <w:b/>
              <w:bCs/>
            </w:rPr>
          </w:rPrChange>
        </w:rPr>
        <w:t xml:space="preserve">Fig.ra</w:t>
      </w:r>
      <w:proofErr w:type="spellEnd"/>
      <w:r w:rsidRPr="00634BB8">
        <w:rPr>
          <w:rFonts w:ascii="Times New Roman" w:hAnsi="Times New Roman"/>
          <w:b w:val="1"/>
          <w:bCs w:val="1"/>
          <w:lang w:val="it-IT"/>
          <w:rPrChange w:author="Lorenzo Salvi" w:date="2019-01-07T14:25:00Z" w:id="1306314970">
            <w:rPr>
              <w:rFonts w:ascii="Times New Roman" w:hAnsi="Times New Roman"/>
              <w:b/>
              <w:bCs/>
            </w:rPr>
          </w:rPrChange>
        </w:rPr>
        <w:t xml:space="preserve"> </w:t>
      </w:r>
      <w:ins w:author="Lorenzo Salvi" w:date="2019-01-15T10:10:44.8294163" w:id="653872534">
        <w:r w:rsidRPr="00634BB8" w:rsidR="12C8438F">
          <w:rPr>
            <w:rFonts w:ascii="Times New Roman" w:hAnsi="Times New Roman"/>
            <w:b w:val="1"/>
            <w:bCs w:val="1"/>
            <w:lang w:val="it-IT"/>
            <w:rPrChange w:author="Lorenzo Salvi" w:date="2019-01-07T14:25:00Z" w:id="1653027105">
              <w:rPr>
                <w:rFonts w:ascii="Times New Roman" w:hAnsi="Times New Roman"/>
                <w:b/>
                <w:bCs/>
              </w:rPr>
            </w:rPrChange>
          </w:rPr>
          <w:t xml:space="preserve">4</w:t>
        </w:r>
      </w:ins>
      <w:del w:author="Lorenzo Salvi" w:date="2019-01-15T10:10:44.8294163" w:id="209040153">
        <w:r w:rsidRPr="00634BB8" w:rsidDel="12C8438F">
          <w:rPr>
            <w:rFonts w:ascii="Times New Roman" w:hAnsi="Times New Roman"/>
            <w:b/>
            <w:bCs/>
            <w:lang w:val="it-IT"/>
            <w:rPrChange w:author="Lorenzo Salvi" w:date="2019-01-07T14:25:00Z" w:id="191062350">
              <w:rPr>
                <w:rFonts w:ascii="Times New Roman" w:hAnsi="Times New Roman"/>
                <w:b/>
                <w:bCs/>
              </w:rPr>
            </w:rPrChange>
          </w:rPr>
          <w:delText xml:space="preserve">6</w:delText>
        </w:r>
      </w:del>
      <w:r w:rsidRPr="00634BB8">
        <w:rPr>
          <w:rFonts w:ascii="Times New Roman" w:hAnsi="Times New Roman"/>
          <w:b w:val="1"/>
          <w:bCs w:val="1"/>
          <w:lang w:val="it-IT"/>
          <w:rPrChange w:author="Lorenzo Salvi" w:date="2019-01-07T14:25:00Z" w:id="1346">
            <w:rPr>
              <w:rFonts w:ascii="Times New Roman" w:hAnsi="Times New Roman"/>
              <w:b/>
              <w:bCs/>
            </w:rPr>
          </w:rPrChange>
        </w:rPr>
        <w:t xml:space="preserve">). </w:t>
      </w:r>
      <w:r w:rsidRPr="00634BB8">
        <w:rPr>
          <w:rFonts w:ascii="Times New Roman" w:hAnsi="Times New Roman"/>
          <w:lang w:val="it-IT"/>
          <w:rPrChange w:author="Lorenzo Salvi" w:date="2019-01-07T14:25:00Z" w:id="1105236932">
            <w:rPr>
              <w:rFonts w:ascii="Times New Roman" w:hAnsi="Times New Roman"/>
            </w:rPr>
          </w:rPrChange>
        </w:rPr>
        <w:t xml:space="preserve">Viceversa, nel caso del Gestore dei Sensori, andando nella sezione “Ticket”, potrà inviare un ticket per informare gli Amministratori di un determinata problematica. </w:t>
      </w:r>
      <w:ins w:author="Lorenzo Salvi" w:date="2019-01-15T10:11:45.0723371" w:id="1455104690">
        <w:r w:rsidRPr="2F101079" w:rsidR="2F101079">
          <w:rPr>
            <w:rFonts w:ascii="Times New Roman" w:hAnsi="Times New Roman"/>
            <w:b w:val="1"/>
            <w:bCs w:val="1"/>
            <w:lang w:val="it-IT"/>
            <w:rPrChange w:author="Lorenzo Salvi" w:date="2019-01-15T10:11:45.0723371" w:id="2147281172">
              <w:rPr/>
            </w:rPrChange>
          </w:rPr>
          <w:t xml:space="preserve">(Vedi GUI </w:t>
        </w:r>
      </w:ins>
      <w:proofErr w:type="spellStart"/>
      <w:ins w:author="Lorenzo Salvi" w:date="2019-01-15T10:11:45.0723371" w:id="730147957">
        <w:r w:rsidRPr="2F101079" w:rsidR="2F101079">
          <w:rPr>
            <w:rFonts w:ascii="Times New Roman" w:hAnsi="Times New Roman"/>
            <w:b w:val="1"/>
            <w:bCs w:val="1"/>
            <w:lang w:val="it-IT"/>
            <w:rPrChange w:author="Lorenzo Salvi" w:date="2019-01-15T10:11:45.0723371" w:id="559525337">
              <w:rPr/>
            </w:rPrChange>
          </w:rPr>
          <w:t>Requirements</w:t>
        </w:r>
      </w:ins>
      <w:proofErr w:type="spellEnd"/>
      <w:ins w:author="Lorenzo Salvi" w:date="2019-01-15T10:11:45.0723371" w:id="1423329372">
        <w:r w:rsidRPr="2F101079" w:rsidR="2F101079">
          <w:rPr>
            <w:rFonts w:ascii="Times New Roman" w:hAnsi="Times New Roman"/>
            <w:b w:val="1"/>
            <w:bCs w:val="1"/>
            <w:lang w:val="it-IT"/>
            <w:rPrChange w:author="Lorenzo Salvi" w:date="2019-01-15T10:11:45.0723371" w:id="1600406321">
              <w:rPr/>
            </w:rPrChange>
          </w:rPr>
          <w:t xml:space="preserve"> </w:t>
        </w:r>
        <w:r w:rsidRPr="2F101079" w:rsidR="2F101079">
          <w:rPr>
            <w:rFonts w:ascii="Times New Roman" w:hAnsi="Times New Roman"/>
            <w:b w:val="1"/>
            <w:bCs w:val="1"/>
            <w:lang w:val="it-IT"/>
            <w:rPrChange w:author="Lorenzo Salvi" w:date="2019-01-15T10:11:45.0723371" w:id="1337626355">
              <w:rPr/>
            </w:rPrChange>
          </w:rPr>
          <w:t>Fig.re</w:t>
        </w:r>
        <w:r w:rsidRPr="2F101079" w:rsidR="2F101079">
          <w:rPr>
            <w:rFonts w:ascii="Times New Roman" w:hAnsi="Times New Roman"/>
            <w:b w:val="1"/>
            <w:bCs w:val="1"/>
            <w:lang w:val="it-IT"/>
            <w:rPrChange w:author="Lorenzo Salvi" w:date="2019-01-15T10:11:45.0723371" w:id="469990797">
              <w:rPr/>
            </w:rPrChange>
          </w:rPr>
          <w:t xml:space="preserve"> 15 e 16). </w:t>
        </w:r>
      </w:ins>
      <w:r w:rsidRPr="00634BB8">
        <w:rPr>
          <w:rFonts w:ascii="Times New Roman" w:hAnsi="Times New Roman"/>
          <w:lang w:val="it-IT"/>
          <w:rPrChange w:author="Lorenzo Salvi" w:date="2019-01-07T14:25:00Z" w:id="1347">
            <w:rPr>
              <w:rFonts w:ascii="Times New Roman" w:hAnsi="Times New Roman"/>
            </w:rPr>
          </w:rPrChange>
        </w:rPr>
        <w:t xml:space="preserve">Nel momento in cui un Amministratore risponderà al ticket, tutti gli altri non potranno rispondere a quel determinato messaggio. </w:t>
      </w:r>
      <w:r w:rsidRPr="00634BB8">
        <w:rPr>
          <w:rFonts w:ascii="Times New Roman" w:hAnsi="Times New Roman"/>
          <w:lang w:val="it-IT"/>
          <w:rPrChange w:author="Lorenzo Salvi" w:date="2019-01-07T14:27:00Z" w:id="1348">
            <w:rPr>
              <w:rFonts w:ascii="Times New Roman" w:hAnsi="Times New Roman"/>
            </w:rPr>
          </w:rPrChange>
        </w:rPr>
        <w:t>Questo perché ogni ticket ha un campo lettura con valore booleano che viene settato ad 1 nel momento in cui un determinato Amministratore lo leggerà;</w:t>
      </w:r>
    </w:p>
    <w:p xmlns:wp14="http://schemas.microsoft.com/office/word/2010/wordml" w:rsidRPr="00634BB8" w:rsidR="00D54DDA" w:rsidDel="37106ED6" w:rsidP="59A73669" w:rsidRDefault="00D54DDA" w14:paraId="18D452FE" wp14:textId="63BBE5F5">
      <w:pPr>
        <w:pStyle w:val="Paragrafoelenco"/>
        <w:numPr>
          <w:ilvl w:val="1"/>
          <w:numId w:val="16"/>
        </w:numPr>
        <w:spacing w:after="300"/>
        <w:rPr>
          <w:del w:author="Lorenzo Salvi" w:date="2019-01-15T10:21:48.065271" w:id="1101219083"/>
          <w:b w:val="1"/>
          <w:bCs w:val="1"/>
          <w:lang w:val="it-IT"/>
          <w:rPrChange w:author="Lorenzo Salvi" w:date="2019-01-15T10:20:47.9857043" w:id="1827759780">
            <w:rPr/>
          </w:rPrChange>
        </w:rPr>
        <w:pPrChange w:author="Lorenzo Salvi" w:date="2019-01-15T10:20:47.9857043" w:id="1350">
          <w:pPr>
            <w:pStyle w:val="Paragrafoelenco"/>
            <w:numPr>
              <w:ilvl w:val="1"/>
              <w:numId w:val="34"/>
            </w:numPr>
            <w:tabs>
              <w:tab w:val="num" w:pos="360"/>
              <w:tab w:val="num" w:pos="1440"/>
            </w:tabs>
            <w:spacing w:after="300"/>
            <w:ind w:left="1440" w:hanging="720"/>
          </w:pPr>
        </w:pPrChange>
      </w:pPr>
      <w:r w:rsidRPr="00634BB8">
        <w:rPr>
          <w:rFonts w:ascii="Times New Roman" w:hAnsi="Times New Roman"/>
          <w:b w:val="1"/>
          <w:bCs w:val="1"/>
          <w:lang w:val="it-IT"/>
          <w:rPrChange w:author="Lorenzo Salvi" w:date="2019-01-07T14:27:00Z" w:id="423891500">
            <w:rPr>
              <w:rFonts w:ascii="Times New Roman" w:hAnsi="Times New Roman"/>
              <w:b/>
              <w:bCs/>
            </w:rPr>
          </w:rPrChange>
        </w:rPr>
        <w:t xml:space="preserve">Registrazione Gestore Sensori </w:t>
      </w:r>
      <w:ins w:author="Lorenzo Salvi" w:date="2019-01-15T10:11:45.0723371" w:id="1555010655">
        <w:r w:rsidRPr="00634BB8" w:rsidR="2F101079">
          <w:rPr>
            <w:rFonts w:ascii="Times New Roman" w:hAnsi="Times New Roman"/>
            <w:b w:val="1"/>
            <w:bCs w:val="1"/>
            <w:lang w:val="it-IT"/>
            <w:rPrChange w:author="Lorenzo Salvi" w:date="2019-01-07T14:27:00Z" w:id="667192252">
              <w:rPr>
                <w:rFonts w:ascii="Times New Roman" w:hAnsi="Times New Roman"/>
                <w:b/>
                <w:bCs/>
              </w:rPr>
            </w:rPrChange>
          </w:rPr>
          <w:t xml:space="preserve">e Admin</w:t>
        </w:r>
      </w:ins>
      <w:ins w:author="Salvatore Salernitano" w:date="2019-01-15T10:12:45.0944033" w:id="787268411">
        <w:r w:rsidRPr="00634BB8" w:rsidR="6071CA17">
          <w:rPr>
            <w:rFonts w:ascii="Times New Roman" w:hAnsi="Times New Roman"/>
            <w:b w:val="1"/>
            <w:bCs w:val="1"/>
            <w:lang w:val="it-IT"/>
            <w:rPrChange w:author="Lorenzo Salvi" w:date="2019-01-07T14:27:00Z" w:id="1439222610">
              <w:rPr>
                <w:rFonts w:ascii="Times New Roman" w:hAnsi="Times New Roman"/>
                <w:b/>
                <w:bCs/>
              </w:rPr>
            </w:rPrChange>
          </w:rPr>
          <w:t xml:space="preserve"> </w:t>
        </w:r>
      </w:ins>
      <w:r w:rsidRPr="00634BB8">
        <w:rPr>
          <w:rFonts w:ascii="Times New Roman" w:hAnsi="Times New Roman"/>
          <w:b w:val="1"/>
          <w:bCs w:val="1"/>
          <w:lang w:val="it-IT"/>
          <w:rPrChange w:author="Lorenzo Salvi" w:date="2019-01-07T14:27:00Z" w:id="1370720549">
            <w:rPr>
              <w:rFonts w:ascii="Times New Roman" w:hAnsi="Times New Roman"/>
              <w:b/>
              <w:bCs/>
            </w:rPr>
          </w:rPrChange>
        </w:rPr>
        <w:t xml:space="preserve">(</w:t>
      </w:r>
      <w:r w:rsidRPr="00634BB8">
        <w:rPr>
          <w:rFonts w:ascii="Times New Roman" w:hAnsi="Times New Roman"/>
          <w:b w:val="1"/>
          <w:bCs w:val="1"/>
          <w:lang w:val="it-IT"/>
          <w:rPrChange w:author="Lorenzo Salvi" w:date="2019-01-07T14:27:00Z" w:id="1351">
            <w:rPr>
              <w:rFonts w:ascii="Times New Roman" w:hAnsi="Times New Roman"/>
              <w:b/>
              <w:bCs/>
            </w:rPr>
          </w:rPrChange>
        </w:rPr>
        <w:lastRenderedPageBreak/>
        <w:t xml:space="preserve">Implementato): </w:t>
      </w:r>
      <w:r w:rsidRPr="00634BB8">
        <w:rPr>
          <w:rFonts w:ascii="Times New Roman" w:hAnsi="Times New Roman"/>
          <w:lang w:val="it-IT"/>
          <w:rPrChange w:author="Lorenzo Salvi" w:date="2019-01-07T14:27:00Z" w:id="1569150474">
            <w:rPr>
              <w:rFonts w:ascii="Times New Roman" w:hAnsi="Times New Roman"/>
            </w:rPr>
          </w:rPrChange>
        </w:rPr>
        <w:t xml:space="preserve">Tramite la Dashboard Admin, gli Amministratori potranno inserire uno o più Gestori dei Sensori </w:t>
      </w:r>
      <w:ins w:author="Salvatore Salernitano" w:date="2019-01-15T10:12:45.0944033" w:id="1200552194">
        <w:r w:rsidRPr="00634BB8" w:rsidR="6071CA17">
          <w:rPr>
            <w:rFonts w:ascii="Times New Roman" w:hAnsi="Times New Roman"/>
            <w:lang w:val="it-IT"/>
            <w:rPrChange w:author="Lorenzo Salvi" w:date="2019-01-07T14:27:00Z" w:id="2003017833">
              <w:rPr>
                <w:rFonts w:ascii="Times New Roman" w:hAnsi="Times New Roman"/>
              </w:rPr>
            </w:rPrChange>
          </w:rPr>
          <w:t xml:space="preserve">oppure un nuovo Admin </w:t>
        </w:r>
      </w:ins>
      <w:r w:rsidRPr="00634BB8">
        <w:rPr>
          <w:rFonts w:ascii="Times New Roman" w:hAnsi="Times New Roman"/>
          <w:lang w:val="it-IT"/>
          <w:rPrChange w:author="Lorenzo Salvi" w:date="2019-01-07T14:27:00Z" w:id="1352">
            <w:rPr>
              <w:rFonts w:ascii="Times New Roman" w:hAnsi="Times New Roman"/>
            </w:rPr>
          </w:rPrChange>
        </w:rPr>
        <w:t xml:space="preserve">assegnandogli le specifiche credenziali d’accesso. </w:t>
      </w:r>
      <w:r w:rsidRPr="00634BB8">
        <w:rPr>
          <w:rFonts w:ascii="Times New Roman" w:hAnsi="Times New Roman"/>
          <w:b w:val="1"/>
          <w:bCs w:val="1"/>
          <w:lang w:val="it-IT"/>
          <w:rPrChange w:author="Lorenzo Salvi" w:date="2019-01-07T14:27:00Z" w:id="1794116819">
            <w:rPr>
              <w:rFonts w:ascii="Times New Roman" w:hAnsi="Times New Roman"/>
              <w:b/>
              <w:bCs/>
            </w:rPr>
          </w:rPrChange>
        </w:rPr>
        <w:t xml:space="preserve">(Vedi GUI </w:t>
      </w:r>
      <w:proofErr w:type="spellStart"/>
      <w:r w:rsidRPr="00634BB8">
        <w:rPr>
          <w:rFonts w:ascii="Times New Roman" w:hAnsi="Times New Roman"/>
          <w:b w:val="1"/>
          <w:bCs w:val="1"/>
          <w:lang w:val="it-IT"/>
          <w:rPrChange w:author="Lorenzo Salvi" w:date="2019-01-07T14:27:00Z" w:id="516136070">
            <w:rPr>
              <w:rFonts w:ascii="Times New Roman" w:hAnsi="Times New Roman"/>
              <w:b/>
              <w:bCs/>
            </w:rPr>
          </w:rPrChange>
        </w:rPr>
        <w:t xml:space="preserve">Requirements</w:t>
      </w:r>
      <w:proofErr w:type="spellEnd"/>
      <w:r w:rsidRPr="00634BB8">
        <w:rPr>
          <w:rFonts w:ascii="Times New Roman" w:hAnsi="Times New Roman"/>
          <w:b w:val="1"/>
          <w:bCs w:val="1"/>
          <w:lang w:val="it-IT"/>
          <w:rPrChange w:author="Lorenzo Salvi" w:date="2019-01-07T14:27:00Z" w:id="1353">
            <w:rPr>
              <w:rFonts w:ascii="Times New Roman" w:hAnsi="Times New Roman"/>
              <w:b/>
              <w:bCs/>
            </w:rPr>
          </w:rPrChange>
        </w:rPr>
        <w:t xml:space="preserve"> Fig. 5). </w:t>
      </w:r>
      <w:r w:rsidRPr="00634BB8">
        <w:rPr>
          <w:rFonts w:ascii="Times New Roman" w:hAnsi="Times New Roman"/>
          <w:lang w:val="it-IT"/>
          <w:rPrChange w:author="Lorenzo Salvi" w:date="2019-01-07T14:27:00Z" w:id="127621964">
            <w:rPr>
              <w:rFonts w:ascii="Times New Roman" w:hAnsi="Times New Roman"/>
            </w:rPr>
          </w:rPrChange>
        </w:rPr>
        <w:t>Nello specifico cliccando sul bottone “Aggiungi Gestore”</w:t>
      </w:r>
      <w:ins w:author="Salvatore Salernitano" w:date="2019-01-15T10:12:45.0944033" w:id="187845539">
        <w:r w:rsidRPr="00634BB8" w:rsidR="6071CA17">
          <w:rPr>
            <w:rFonts w:ascii="Times New Roman" w:hAnsi="Times New Roman"/>
            <w:lang w:val="it-IT"/>
            <w:rPrChange w:author="Lorenzo Salvi" w:date="2019-01-07T14:27:00Z" w:id="286095757">
              <w:rPr>
                <w:rFonts w:ascii="Times New Roman" w:hAnsi="Times New Roman"/>
              </w:rPr>
            </w:rPrChange>
          </w:rPr>
          <w:t xml:space="preserve"> o “Aggiungi Admin”</w:t>
        </w:r>
      </w:ins>
      <w:r w:rsidRPr="00634BB8">
        <w:rPr>
          <w:rFonts w:ascii="Times New Roman" w:hAnsi="Times New Roman"/>
          <w:lang w:val="it-IT"/>
          <w:rPrChange w:author="Lorenzo Salvi" w:date="2019-01-07T14:27:00Z" w:id="646410735">
            <w:rPr>
              <w:rFonts w:ascii="Times New Roman" w:hAnsi="Times New Roman"/>
            </w:rPr>
          </w:rPrChange>
        </w:rPr>
        <w:t>.</w:t>
      </w:r>
      <w:ins w:author="Lorenzo Salvi" w:date="2019-01-15T10:17:52.3276244" w:id="1414966208">
        <w:r w:rsidRPr="00634BB8" w:rsidR="4A526FA8">
          <w:rPr>
            <w:rFonts w:ascii="Times New Roman" w:hAnsi="Times New Roman"/>
            <w:lang w:val="it-IT"/>
            <w:rPrChange w:author="Lorenzo Salvi" w:date="2019-01-07T14:27:00Z" w:id="1027209712">
              <w:rPr>
                <w:rFonts w:ascii="Times New Roman" w:hAnsi="Times New Roman"/>
              </w:rPr>
            </w:rPrChange>
          </w:rPr>
          <w:t xml:space="preserve"> Mediante i metod</w:t>
        </w:r>
        <w:r w:rsidRPr="00634BB8" w:rsidR="20DF3E51">
          <w:rPr>
            <w:rFonts w:ascii="Times New Roman" w:hAnsi="Times New Roman"/>
            <w:lang w:val="it-IT"/>
            <w:rPrChange w:author="Lorenzo Salvi" w:date="2019-01-07T14:27:00Z" w:id="39647496">
              <w:rPr>
                <w:rFonts w:ascii="Times New Roman" w:hAnsi="Times New Roman"/>
              </w:rPr>
            </w:rPrChange>
          </w:rPr>
          <w:t xml:space="preserve">i</w:t>
        </w:r>
      </w:ins>
      <w:ins w:author="Lorenzo Salvi" w:date="2019-01-15T10:16:46.7643944" w:id="1027629349">
        <w:r w:rsidRPr="00634BB8" w:rsidR="656D8631">
          <w:rPr>
            <w:rFonts w:ascii="Times New Roman" w:hAnsi="Times New Roman"/>
            <w:lang w:val="it-IT"/>
            <w:rPrChange w:author="Lorenzo Salvi" w:date="2019-01-07T14:27:00Z" w:id="1121140793">
              <w:rPr>
                <w:rFonts w:ascii="Times New Roman" w:hAnsi="Times New Roman"/>
              </w:rPr>
            </w:rPrChange>
          </w:rPr>
          <w:t xml:space="preserve"> </w:t>
        </w:r>
      </w:ins>
      <w:ins w:author="Lorenzo Salvi" w:date="2019-01-15T10:14:46.5271457" w:id="110089180">
        <w:proofErr w:type="spellStart"/>
        <w:r w:rsidRPr="00634BB8" w:rsidR="4A526FA8">
          <w:rPr>
            <w:rFonts w:ascii="Times New Roman" w:hAnsi="Times New Roman"/>
            <w:lang w:val="it-IT"/>
            <w:rPrChange w:author="Lorenzo Salvi" w:date="2019-01-07T14:27:00Z" w:id="1752914915">
              <w:rPr>
                <w:rFonts w:ascii="Times New Roman" w:hAnsi="Times New Roman"/>
              </w:rPr>
            </w:rPrChange>
          </w:rPr>
          <w:t>setAdmin</w:t>
        </w:r>
        <w:proofErr w:type="spellEnd"/>
      </w:ins>
      <w:ins w:author="Lorenzo Salvi" w:date="2019-01-15T10:16:46.7643944" w:id="1551957940">
        <w:r w:rsidRPr="00634BB8" w:rsidR="656D8631">
          <w:rPr>
            <w:rFonts w:ascii="Times New Roman" w:hAnsi="Times New Roman"/>
            <w:lang w:val="it-IT"/>
            <w:rPrChange w:author="Lorenzo Salvi" w:date="2019-01-07T14:27:00Z" w:id="1578667113">
              <w:rPr>
                <w:rFonts w:ascii="Times New Roman" w:hAnsi="Times New Roman"/>
              </w:rPr>
            </w:rPrChange>
          </w:rPr>
          <w:t>(</w:t>
        </w:r>
      </w:ins>
      <w:ins w:author="Lorenzo Salvi" w:date="2019-01-15T10:17:52.3276244" w:id="359623888">
        <w:r w:rsidRPr="00634BB8" w:rsidR="20DF3E51">
          <w:rPr>
            <w:rFonts w:ascii="Times New Roman" w:hAnsi="Times New Roman"/>
            <w:lang w:val="it-IT"/>
            <w:rPrChange w:author="Lorenzo Salvi" w:date="2019-01-07T14:27:00Z" w:id="1501910097">
              <w:rPr>
                <w:rFonts w:ascii="Times New Roman" w:hAnsi="Times New Roman"/>
              </w:rPr>
            </w:rPrChange>
          </w:rPr>
          <w:t>Amministratore a</w:t>
        </w:r>
      </w:ins>
      <w:ins w:author="Lorenzo Salvi" w:date="2019-01-15T10:16:46.7643944" w:id="1336162636">
        <w:r w:rsidRPr="00634BB8" w:rsidR="656D8631">
          <w:rPr>
            <w:rFonts w:ascii="Times New Roman" w:hAnsi="Times New Roman"/>
            <w:lang w:val="it-IT"/>
            <w:rPrChange w:author="Lorenzo Salvi" w:date="2019-01-07T14:27:00Z" w:id="622542270">
              <w:rPr>
                <w:rFonts w:ascii="Times New Roman" w:hAnsi="Times New Roman"/>
              </w:rPr>
            </w:rPrChange>
          </w:rPr>
          <w:t>)</w:t>
        </w:r>
      </w:ins>
      <w:ins w:author="Lorenzo Salvi" w:date="2019-01-15T10:17:52.3276244" w:id="1355795134">
        <w:r w:rsidRPr="00634BB8" w:rsidR="20DF3E51">
          <w:rPr>
            <w:rFonts w:ascii="Times New Roman" w:hAnsi="Times New Roman"/>
            <w:lang w:val="it-IT"/>
            <w:rPrChange w:author="Lorenzo Salvi" w:date="2019-01-07T14:27:00Z" w:id="669011584">
              <w:rPr>
                <w:rFonts w:ascii="Times New Roman" w:hAnsi="Times New Roman"/>
              </w:rPr>
            </w:rPrChange>
          </w:rPr>
          <w:t xml:space="preserve"> </w:t>
        </w:r>
        <w:proofErr w:type="spellStart"/>
        <w:r w:rsidRPr="00634BB8" w:rsidR="20DF3E51">
          <w:rPr>
            <w:rFonts w:ascii="Times New Roman" w:hAnsi="Times New Roman"/>
            <w:lang w:val="it-IT"/>
            <w:rPrChange w:author="Lorenzo Salvi" w:date="2019-01-07T14:27:00Z" w:id="1115215070">
              <w:rPr>
                <w:rFonts w:ascii="Times New Roman" w:hAnsi="Times New Roman"/>
              </w:rPr>
            </w:rPrChange>
          </w:rPr>
          <w:t>setGestore</w:t>
        </w:r>
        <w:proofErr w:type="spellEnd"/>
        <w:r w:rsidRPr="00634BB8" w:rsidR="20DF3E51">
          <w:rPr>
            <w:rFonts w:ascii="Times New Roman" w:hAnsi="Times New Roman"/>
            <w:lang w:val="it-IT"/>
            <w:rPrChange w:author="Lorenzo Salvi" w:date="2019-01-07T14:27:00Z" w:id="251876169">
              <w:rPr>
                <w:rFonts w:ascii="Times New Roman" w:hAnsi="Times New Roman"/>
              </w:rPr>
            </w:rPrChange>
          </w:rPr>
          <w:t>(</w:t>
        </w:r>
        <w:proofErr w:type="spellStart"/>
        <w:r w:rsidRPr="00634BB8" w:rsidR="20DF3E51">
          <w:rPr>
            <w:rFonts w:ascii="Times New Roman" w:hAnsi="Times New Roman"/>
            <w:lang w:val="it-IT"/>
            <w:rPrChange w:author="Lorenzo Salvi" w:date="2019-01-07T14:27:00Z" w:id="1439979735">
              <w:rPr>
                <w:rFonts w:ascii="Times New Roman" w:hAnsi="Times New Roman"/>
              </w:rPr>
            </w:rPrChange>
          </w:rPr>
          <w:t>GestoreSensori</w:t>
        </w:r>
        <w:proofErr w:type="spellEnd"/>
        <w:r w:rsidRPr="00634BB8" w:rsidR="20DF3E51">
          <w:rPr>
            <w:rFonts w:ascii="Times New Roman" w:hAnsi="Times New Roman"/>
            <w:lang w:val="it-IT"/>
            <w:rPrChange w:author="Lorenzo Salvi" w:date="2019-01-07T14:27:00Z" w:id="1446756722">
              <w:rPr>
                <w:rFonts w:ascii="Times New Roman" w:hAnsi="Times New Roman"/>
              </w:rPr>
            </w:rPrChange>
          </w:rPr>
          <w:t xml:space="preserve"> g) </w:t>
        </w:r>
        <w:r w:rsidRPr="00634BB8" w:rsidR="20DF3E51">
          <w:rPr>
            <w:rFonts w:ascii="Times New Roman" w:hAnsi="Times New Roman"/>
            <w:lang w:val="it-IT"/>
            <w:rPrChange w:author="Lorenzo Salvi" w:date="2019-01-07T14:27:00Z" w:id="1909384302">
              <w:rPr>
                <w:rFonts w:ascii="Times New Roman" w:hAnsi="Times New Roman"/>
              </w:rPr>
            </w:rPrChange>
          </w:rPr>
          <w:t>p</w:t>
        </w:r>
      </w:ins>
      <w:ins w:author="Lorenzo Salvi" w:date="2019-01-15T10:18:47.4393686" w:id="1339505431">
        <w:r w:rsidRPr="00634BB8" w:rsidR="55EB8BCC">
          <w:rPr>
            <w:rFonts w:ascii="Times New Roman" w:hAnsi="Times New Roman"/>
            <w:lang w:val="it-IT"/>
            <w:rPrChange w:author="Lorenzo Salvi" w:date="2019-01-07T14:27:00Z" w:id="1321436010">
              <w:rPr>
                <w:rFonts w:ascii="Times New Roman" w:hAnsi="Times New Roman"/>
              </w:rPr>
            </w:rPrChange>
          </w:rPr>
          <w:t>r</w:t>
        </w:r>
      </w:ins>
      <w:ins w:author="Lorenzo Salvi" w:date="2019-01-15T10:17:52.3276244" w:id="1299569324">
        <w:r w:rsidRPr="00634BB8" w:rsidR="20DF3E51">
          <w:rPr>
            <w:rFonts w:ascii="Times New Roman" w:hAnsi="Times New Roman"/>
            <w:lang w:val="it-IT"/>
            <w:rPrChange w:author="Lorenzo Salvi" w:date="2019-01-07T14:27:00Z" w:id="1891245220">
              <w:rPr>
                <w:rFonts w:ascii="Times New Roman" w:hAnsi="Times New Roman"/>
              </w:rPr>
            </w:rPrChange>
          </w:rPr>
          <w:t>esenti</w:t>
        </w:r>
      </w:ins>
      <w:ins w:author="Lorenzo Salvi" w:date="2019-01-15T10:18:47.4393686" w:id="1946351603">
        <w:r w:rsidRPr="00634BB8" w:rsidR="20DF3E51">
          <w:rPr>
            <w:rFonts w:ascii="Times New Roman" w:hAnsi="Times New Roman"/>
            <w:lang w:val="it-IT"/>
            <w:rPrChange w:author="Lorenzo Salvi" w:date="2019-01-07T14:27:00Z" w:id="1144151989">
              <w:rPr>
                <w:rFonts w:ascii="Times New Roman" w:hAnsi="Times New Roman"/>
              </w:rPr>
            </w:rPrChange>
          </w:rPr>
          <w:t xml:space="preserve"> nel </w:t>
        </w:r>
        <w:r w:rsidRPr="00634BB8" w:rsidR="55EB8BCC">
          <w:rPr>
            <w:rFonts w:ascii="Times New Roman" w:hAnsi="Times New Roman"/>
            <w:lang w:val="it-IT"/>
            <w:rPrChange w:author="Lorenzo Salvi" w:date="2019-01-07T14:27:00Z" w:id="1879913437">
              <w:rPr>
                <w:rFonts w:ascii="Times New Roman" w:hAnsi="Times New Roman"/>
              </w:rPr>
            </w:rPrChange>
          </w:rPr>
          <w:t xml:space="preserve">file </w:t>
        </w:r>
      </w:ins>
      <w:ins w:author="Lorenzo Salvi" w:date="2019-01-15T10:17:52.3276244" w:id="1079677756">
        <w:r w:rsidRPr="00634BB8" w:rsidR="20DF3E51">
          <w:rPr>
            <w:rFonts w:ascii="Times New Roman" w:hAnsi="Times New Roman"/>
            <w:lang w:val="it-IT"/>
            <w:rPrChange w:author="Lorenzo Salvi" w:date="2019-01-07T14:27:00Z" w:id="410636765">
              <w:rPr>
                <w:rFonts w:ascii="Times New Roman" w:hAnsi="Times New Roman"/>
              </w:rPr>
            </w:rPrChange>
          </w:rPr>
          <w:t xml:space="preserve">GestoreUtenza</w:t>
        </w:r>
        <w:r w:rsidRPr="00634BB8" w:rsidR="20DF3E51">
          <w:rPr>
            <w:rFonts w:ascii="Times New Roman" w:hAnsi="Times New Roman"/>
            <w:lang w:val="it-IT"/>
            <w:rPrChange w:author="Lorenzo Salvi" w:date="2019-01-07T14:27:00Z" w:id="208844803">
              <w:rPr>
                <w:rFonts w:ascii="Times New Roman" w:hAnsi="Times New Roman"/>
              </w:rPr>
            </w:rPrChange>
          </w:rPr>
          <w:t xml:space="preserve">.ja</w:t>
        </w:r>
      </w:ins>
      <w:ins w:author="Lorenzo Salvi" w:date="2019-01-15T10:18:47.4393686" w:id="38170799">
        <w:r w:rsidRPr="00634BB8" w:rsidR="55EB8BCC">
          <w:rPr>
            <w:rFonts w:ascii="Times New Roman" w:hAnsi="Times New Roman"/>
            <w:lang w:val="it-IT"/>
            <w:rPrChange w:author="Lorenzo Salvi" w:date="2019-01-07T14:27:00Z" w:id="1442903038">
              <w:rPr>
                <w:rFonts w:ascii="Times New Roman" w:hAnsi="Times New Roman"/>
              </w:rPr>
            </w:rPrChange>
          </w:rPr>
          <w:t xml:space="preserve">va </w:t>
        </w:r>
        <w:r w:rsidRPr="00634BB8" w:rsidR="55EB8BCC">
          <w:rPr>
            <w:rFonts w:ascii="Times New Roman" w:hAnsi="Times New Roman"/>
            <w:lang w:val="it-IT"/>
            <w:rPrChange w:author="Lorenzo Salvi" w:date="2019-01-07T14:27:00Z" w:id="176203025">
              <w:rPr>
                <w:rFonts w:ascii="Times New Roman" w:hAnsi="Times New Roman"/>
              </w:rPr>
            </w:rPrChange>
          </w:rPr>
          <w:t xml:space="preserve">verrà creata </w:t>
        </w:r>
      </w:ins>
      <w:ins w:author="Lorenzo Salvi" w:date="2019-01-15T10:19:47.6512651" w:id="16856426">
        <w:r w:rsidRPr="00634BB8" w:rsidR="1B8019E3">
          <w:rPr>
            <w:rFonts w:ascii="Times New Roman" w:hAnsi="Times New Roman"/>
            <w:lang w:val="it-IT"/>
            <w:rPrChange w:author="Lorenzo Salvi" w:date="2019-01-07T14:27:00Z" w:id="266000591">
              <w:rPr>
                <w:rFonts w:ascii="Times New Roman" w:hAnsi="Times New Roman"/>
              </w:rPr>
            </w:rPrChange>
          </w:rPr>
          <w:t xml:space="preserve">una connessione al Database, verrà effettuata una query </w:t>
        </w:r>
        <w:proofErr w:type="spellStart"/>
        <w:r w:rsidRPr="00634BB8" w:rsidR="1B8019E3">
          <w:rPr>
            <w:rFonts w:ascii="Times New Roman" w:hAnsi="Times New Roman"/>
            <w:lang w:val="it-IT"/>
            <w:rPrChange w:author="Lorenzo Salvi" w:date="2019-01-07T14:27:00Z" w:id="1418881963">
              <w:rPr>
                <w:rFonts w:ascii="Times New Roman" w:hAnsi="Times New Roman"/>
              </w:rPr>
            </w:rPrChange>
          </w:rPr>
          <w:t xml:space="preserve">insert</w:t>
        </w:r>
        <w:proofErr w:type="spellEnd"/>
        <w:r w:rsidRPr="00634BB8" w:rsidR="1B8019E3">
          <w:rPr>
            <w:rFonts w:ascii="Times New Roman" w:hAnsi="Times New Roman"/>
            <w:lang w:val="it-IT"/>
            <w:rPrChange w:author="Lorenzo Salvi" w:date="2019-01-07T14:27:00Z" w:id="1759543869">
              <w:rPr>
                <w:rFonts w:ascii="Times New Roman" w:hAnsi="Times New Roman"/>
              </w:rPr>
            </w:rPrChange>
          </w:rPr>
          <w:t xml:space="preserve"> dove sarà </w:t>
        </w:r>
      </w:ins>
      <w:ins w:author="Lorenzo Salvi" w:date="2019-01-15T10:20:47.9857043" w:id="743375137">
        <w:r w:rsidRPr="00634BB8" w:rsidR="59A73669">
          <w:rPr>
            <w:rFonts w:ascii="Times New Roman" w:hAnsi="Times New Roman"/>
            <w:lang w:val="it-IT"/>
            <w:rPrChange w:author="Lorenzo Salvi" w:date="2019-01-07T14:27:00Z" w:id="1354">
              <w:rPr>
                <w:rFonts w:ascii="Times New Roman" w:hAnsi="Times New Roman"/>
              </w:rPr>
            </w:rPrChange>
          </w:rPr>
          <w:t xml:space="preserve">aggiunto il</w:t>
        </w:r>
        <w:r w:rsidRPr="59A73669" w:rsidR="59A73669">
          <w:rPr>
            <w:rFonts w:ascii="Times New Roman" w:hAnsi="Times New Roman"/>
            <w:lang w:val="it-IT"/>
            <w:rPrChange w:author="Lorenzo Salvi" w:date="2019-01-15T10:20:47.9857043" w:id="141597283">
              <w:rPr/>
            </w:rPrChange>
          </w:rPr>
          <w:t xml:space="preserve"> Gestore dei Sensori appropriato o un Amministratore </w:t>
        </w:r>
      </w:ins>
      <w:ins w:author="Lorenzo Salvi" w:date="2019-01-15T10:21:48.065271" w:id="1274965369">
        <w:r w:rsidRPr="37106ED6" w:rsidR="37106ED6">
          <w:rPr>
            <w:rFonts w:ascii="Times New Roman" w:hAnsi="Times New Roman"/>
            <w:b w:val="0"/>
            <w:bCs w:val="0"/>
            <w:lang w:val="it-IT"/>
            <w:rPrChange w:author="Lorenzo Salvi" w:date="2019-01-15T10:21:48.065271" w:id="1853140683">
              <w:rPr/>
            </w:rPrChange>
          </w:rPr>
          <w:t xml:space="preserve">passato dalle </w:t>
        </w:r>
      </w:ins>
      <w:proofErr w:type="spellStart"/>
      <w:ins w:author="Lorenzo Salvi" w:date="2019-01-15T10:21:48.065271" w:id="14331205">
        <w:r w:rsidRPr="37106ED6" w:rsidR="37106ED6">
          <w:rPr>
            <w:rFonts w:ascii="Times New Roman" w:hAnsi="Times New Roman"/>
            <w:b w:val="0"/>
            <w:bCs w:val="0"/>
            <w:lang w:val="it-IT"/>
            <w:rPrChange w:author="Lorenzo Salvi" w:date="2019-01-15T10:21:48.065271" w:id="337246414">
              <w:rPr/>
            </w:rPrChange>
          </w:rPr>
          <w:t>textbox</w:t>
        </w:r>
      </w:ins>
      <w:proofErr w:type="spellEnd"/>
      <w:ins w:author="Lorenzo Salvi" w:date="2019-01-15T10:21:48.065271" w:id="2097794704">
        <w:r w:rsidRPr="37106ED6" w:rsidR="37106ED6">
          <w:rPr>
            <w:rFonts w:ascii="Times New Roman" w:hAnsi="Times New Roman"/>
            <w:b w:val="0"/>
            <w:bCs w:val="0"/>
            <w:lang w:val="it-IT"/>
            <w:rPrChange w:author="Lorenzo Salvi" w:date="2019-01-15T10:21:48.065271" w:id="86205595">
              <w:rPr/>
            </w:rPrChange>
          </w:rPr>
          <w:t xml:space="preserve"> presenti nella </w:t>
        </w:r>
      </w:ins>
      <w:proofErr w:type="spellStart"/>
      <w:ins w:author="Lorenzo Salvi" w:date="2019-01-15T10:21:48.065271" w:id="268331508">
        <w:r w:rsidRPr="37106ED6" w:rsidR="37106ED6">
          <w:rPr>
            <w:rFonts w:ascii="Times New Roman" w:hAnsi="Times New Roman"/>
            <w:b w:val="0"/>
            <w:bCs w:val="0"/>
            <w:lang w:val="it-IT"/>
            <w:rPrChange w:author="Lorenzo Salvi" w:date="2019-01-15T10:21:48.065271" w:id="669394447">
              <w:rPr/>
            </w:rPrChange>
          </w:rPr>
          <w:t>View</w:t>
        </w:r>
      </w:ins>
      <w:proofErr w:type="spellEnd"/>
      <w:ins w:author="Lorenzo Salvi" w:date="2019-01-15T10:21:48.065271" w:id="1728511525">
        <w:r w:rsidRPr="37106ED6" w:rsidR="37106ED6">
          <w:rPr>
            <w:rFonts w:ascii="Times New Roman" w:hAnsi="Times New Roman"/>
            <w:b w:val="0"/>
            <w:bCs w:val="0"/>
            <w:lang w:val="it-IT"/>
            <w:rPrChange w:author="Lorenzo Salvi" w:date="2019-01-15T10:21:48.065271" w:id="109870639">
              <w:rPr/>
            </w:rPrChange>
          </w:rPr>
          <w:t xml:space="preserve"> Agiungi.java;</w:t>
        </w:r>
      </w:ins>
    </w:p>
    <w:p w:rsidR="37106ED6" w:rsidP="37106ED6" w:rsidRDefault="37106ED6" w14:paraId="53DB15B3" w14:textId="1D902F01">
      <w:pPr>
        <w:pStyle w:val="Paragrafoelenco"/>
        <w:numPr>
          <w:ilvl w:val="1"/>
          <w:numId w:val="16"/>
        </w:numPr>
        <w:spacing w:after="300"/>
        <w:rPr>
          <w:sz w:val="22"/>
          <w:szCs w:val="22"/>
          <w:lang w:val="it-IT"/>
          <w:rPrChange w:author="Lorenzo Salvi" w:date="2019-01-15T10:21:48.065271" w:id="134581380">
            <w:rPr/>
          </w:rPrChange>
        </w:rPr>
        <w:pPrChange w:author="Lorenzo Salvi" w:date="2019-01-15T10:21:48.065271" w:id="585432617">
          <w:pPr/>
        </w:pPrChange>
      </w:pPr>
    </w:p>
    <w:p w:rsidR="0871442C" w:rsidP="565CFC68" w:rsidRDefault="0871442C" w14:paraId="57F3816F" w14:textId="4A0C4C8F">
      <w:pPr>
        <w:pStyle w:val="Paragrafoelenco"/>
        <w:numPr>
          <w:ilvl w:val="1"/>
          <w:numId w:val="16"/>
        </w:numPr>
        <w:spacing w:after="300"/>
        <w:rPr>
          <w:b w:val="1"/>
          <w:bCs w:val="1"/>
          <w:lang w:val="it-IT"/>
          <w:rPrChange w:author="Salvatore Salernitano" w:date="2019-01-15T15:15:13.2411572" w:id="1395226822">
            <w:rPr/>
          </w:rPrChange>
        </w:rPr>
        <w:pPrChange w:author="Salvatore Salernitano" w:date="2019-01-15T15:15:13.2411572" w:id="608398736">
          <w:pPr/>
        </w:pPrChange>
      </w:pPr>
      <w:ins w:author="Lorenzo Salvi" w:date="2019-01-15T10:13:45.8742518" w:id="797989020">
        <w:r w:rsidRPr="0871442C" w:rsidR="0871442C">
          <w:rPr>
            <w:rFonts w:ascii="Times New Roman" w:hAnsi="Times New Roman"/>
            <w:b w:val="1"/>
            <w:bCs w:val="1"/>
            <w:lang w:val="it-IT"/>
            <w:rPrChange w:author="Lorenzo Salvi" w:date="2019-01-15T10:13:45.8742518" w:id="1310443819">
              <w:rPr/>
            </w:rPrChange>
          </w:rPr>
          <w:t xml:space="preserve">Recupera </w:t>
        </w:r>
      </w:ins>
      <w:ins w:author="Lorenzo Salvi" w:date="2019-01-15T10:13:45.8742518" w:id="277109956">
        <w:r w:rsidRPr="0871442C" w:rsidR="0871442C">
          <w:rPr>
            <w:rFonts w:ascii="Times New Roman" w:hAnsi="Times New Roman"/>
            <w:b w:val="1"/>
            <w:bCs w:val="1"/>
            <w:lang w:val="it-IT"/>
            <w:rPrChange w:author="Lorenzo Salvi" w:date="2019-01-15T10:13:45.8742518" w:id="472379890">
              <w:rPr/>
            </w:rPrChange>
          </w:rPr>
          <w:t>chiave</w:t>
        </w:r>
      </w:ins>
      <w:ins w:author="Salvatore Salernitano" w:date="2019-01-15T15:14:12.5702235" w:id="348144317">
        <w:r w:rsidRPr="0871442C" w:rsidR="32265D2E">
          <w:rPr>
            <w:rFonts w:ascii="Times New Roman" w:hAnsi="Times New Roman"/>
            <w:b w:val="1"/>
            <w:bCs w:val="1"/>
            <w:lang w:val="it-IT"/>
            <w:rPrChange w:author="Lorenzo Salvi" w:date="2019-01-15T10:13:45.8742518" w:id="1149357881">
              <w:rPr/>
            </w:rPrChange>
          </w:rPr>
          <w:t xml:space="preserve"> </w:t>
        </w:r>
      </w:ins>
      <w:ins w:author="Lorenzo Salvi" w:date="2019-01-15T10:13:45.8742518" w:id="563206387">
        <w:r w:rsidRPr="0871442C" w:rsidR="0871442C">
          <w:rPr>
            <w:rFonts w:ascii="Times New Roman" w:hAnsi="Times New Roman"/>
            <w:b w:val="1"/>
            <w:bCs w:val="1"/>
            <w:lang w:val="it-IT"/>
            <w:rPrChange w:author="Lorenzo Salvi" w:date="2019-01-15T10:13:45.8742518" w:id="397608906">
              <w:rPr/>
            </w:rPrChange>
          </w:rPr>
          <w:t>(</w:t>
        </w:r>
      </w:ins>
      <w:ins w:author="Lorenzo Salvi" w:date="2019-01-15T10:13:45.8742518" w:id="46817636">
        <w:r w:rsidRPr="0871442C" w:rsidR="0871442C">
          <w:rPr>
            <w:rFonts w:ascii="Times New Roman" w:hAnsi="Times New Roman"/>
            <w:b w:val="1"/>
            <w:bCs w:val="1"/>
            <w:lang w:val="it-IT"/>
            <w:rPrChange w:author="Lorenzo Salvi" w:date="2019-01-15T10:13:45.8742518" w:id="39278461">
              <w:rPr/>
            </w:rPrChange>
          </w:rPr>
          <w:t xml:space="preserve">Implementato): </w:t>
        </w:r>
      </w:ins>
      <w:ins w:author="Lorenzo Salvi" w:date="2019-01-15T10:28:50.1759387" w:id="976380812">
        <w:r w:rsidRPr="0B42F35F" w:rsidR="0B42F35F">
          <w:rPr>
            <w:rFonts w:ascii="Times New Roman" w:hAnsi="Times New Roman"/>
            <w:b w:val="0"/>
            <w:bCs w:val="0"/>
            <w:lang w:val="it-IT"/>
            <w:rPrChange w:author="Lorenzo Salvi" w:date="2019-01-15T10:28:50.1759387" w:id="1981862648">
              <w:rPr/>
            </w:rPrChange>
          </w:rPr>
          <w:t>M</w:t>
        </w:r>
        <w:r w:rsidRPr="0B42F35F" w:rsidR="0B42F35F">
          <w:rPr>
            <w:rFonts w:ascii="Times New Roman" w:hAnsi="Times New Roman"/>
            <w:b w:val="0"/>
            <w:bCs w:val="0"/>
            <w:lang w:val="it-IT"/>
            <w:rPrChange w:author="Lorenzo Salvi" w:date="2019-01-15T10:28:50.1759387" w:id="347922344">
              <w:rPr/>
            </w:rPrChange>
          </w:rPr>
          <w:t xml:space="preserve">ediante il metodo </w:t>
        </w:r>
      </w:ins>
      <w:ins w:author="Lorenzo Salvi" w:date="2019-01-15T10:21:48.065271" w:id="1371169926"/>
      <w:ins w:author="Lorenzo Salvi" w:date="2019-01-15T10:28:50.1759387" w:id="2140266842">
        <w:proofErr w:type="spellStart"/>
        <w:r w:rsidRPr="0B42F35F" w:rsidR="0B42F35F">
          <w:rPr>
            <w:rFonts w:ascii="Times New Roman" w:hAnsi="Times New Roman"/>
            <w:b w:val="0"/>
            <w:bCs w:val="0"/>
            <w:lang w:val="it-IT"/>
            <w:rPrChange w:author="Lorenzo Salvi" w:date="2019-01-15T10:28:50.1759387" w:id="10709644">
              <w:rPr/>
            </w:rPrChange>
          </w:rPr>
          <w:t>getAdmin_byKey</w:t>
        </w:r>
        <w:proofErr w:type="spellEnd"/>
      </w:ins>
      <w:ins w:author="Lorenzo Salvi" w:date="2019-01-15T10:21:48.065271" w:id="751281765"/>
      <w:ins w:author="Lorenzo Salvi" w:date="2019-01-15T10:28:50.1759387" w:id="94317629">
        <w:r w:rsidRPr="0B42F35F" w:rsidR="0B42F35F">
          <w:rPr>
            <w:rFonts w:ascii="Times New Roman" w:hAnsi="Times New Roman"/>
            <w:b w:val="0"/>
            <w:bCs w:val="0"/>
            <w:lang w:val="it-IT"/>
            <w:rPrChange w:author="Lorenzo Salvi" w:date="2019-01-15T10:28:50.1759387" w:id="899210125">
              <w:rPr/>
            </w:rPrChange>
          </w:rPr>
          <w:t>(</w:t>
        </w:r>
      </w:ins>
      <w:ins w:author="Lorenzo Salvi" w:date="2019-01-15T10:21:48.065271" w:id="1481921562"/>
      <w:ins w:author="Lorenzo Salvi" w:date="2019-01-15T10:28:50.1759387" w:id="2078004387">
        <w:proofErr w:type="spellStart"/>
        <w:r w:rsidRPr="0B42F35F" w:rsidR="0B42F35F">
          <w:rPr>
            <w:rFonts w:ascii="Times New Roman" w:hAnsi="Times New Roman"/>
            <w:b w:val="0"/>
            <w:bCs w:val="0"/>
            <w:lang w:val="it-IT"/>
            <w:rPrChange w:author="Lorenzo Salvi" w:date="2019-01-15T10:28:50.1759387" w:id="2127930464">
              <w:rPr/>
            </w:rPrChange>
          </w:rPr>
          <w:t>String</w:t>
        </w:r>
        <w:proofErr w:type="spellEnd"/>
      </w:ins>
      <w:ins w:author="Lorenzo Salvi" w:date="2019-01-15T10:21:48.065271" w:id="1948975016"/>
      <w:ins w:author="Lorenzo Salvi" w:date="2019-01-15T10:28:50.1759387" w:id="349916446">
        <w:r w:rsidRPr="0B42F35F" w:rsidR="0B42F35F">
          <w:rPr>
            <w:rFonts w:ascii="Times New Roman" w:hAnsi="Times New Roman"/>
            <w:b w:val="0"/>
            <w:bCs w:val="0"/>
            <w:lang w:val="it-IT"/>
            <w:rPrChange w:author="Lorenzo Salvi" w:date="2019-01-15T10:28:50.1759387" w:id="114336305">
              <w:rPr/>
            </w:rPrChange>
          </w:rPr>
          <w:t xml:space="preserve"> chiave) verrà creata una connessione al database</w:t>
        </w:r>
        <w:r w:rsidRPr="0B42F35F" w:rsidR="0B42F35F">
          <w:rPr>
            <w:rFonts w:ascii="Times New Roman" w:hAnsi="Times New Roman"/>
            <w:b w:val="0"/>
            <w:bCs w:val="0"/>
            <w:lang w:val="it-IT"/>
            <w:rPrChange w:author="Lorenzo Salvi" w:date="2019-01-15T10:28:50.1759387" w:id="726824039">
              <w:rPr/>
            </w:rPrChange>
          </w:rPr>
          <w:t xml:space="preserve">, verrà </w:t>
        </w:r>
      </w:ins>
      <w:ins w:author="Lorenzo Salvi" w:date="2019-01-15T10:21:48.065271" w:id="1146401884"/>
      <w:ins w:author="Lorenzo Salvi" w:date="2019-01-15T10:28:50.1759387" w:id="946233178">
        <w:proofErr w:type="spellStart"/>
        <w:r w:rsidRPr="0B42F35F" w:rsidR="0B42F35F">
          <w:rPr>
            <w:rFonts w:ascii="Times New Roman" w:hAnsi="Times New Roman"/>
            <w:b w:val="0"/>
            <w:bCs w:val="0"/>
            <w:lang w:val="it-IT"/>
            <w:rPrChange w:author="Lorenzo Salvi" w:date="2019-01-15T10:28:50.1759387" w:id="2037871977">
              <w:rPr/>
            </w:rPrChange>
          </w:rPr>
          <w:t>effettuta</w:t>
        </w:r>
        <w:proofErr w:type="spellEnd"/>
      </w:ins>
      <w:ins w:author="Lorenzo Salvi" w:date="2019-01-15T10:21:48.065271" w:id="1800452416"/>
      <w:ins w:author="Lorenzo Salvi" w:date="2019-01-15T10:28:50.1759387" w:id="487848285">
        <w:r w:rsidRPr="0B42F35F" w:rsidR="0B42F35F">
          <w:rPr>
            <w:rFonts w:ascii="Times New Roman" w:hAnsi="Times New Roman"/>
            <w:b w:val="0"/>
            <w:bCs w:val="0"/>
            <w:lang w:val="it-IT"/>
            <w:rPrChange w:author="Lorenzo Salvi" w:date="2019-01-15T10:28:50.1759387" w:id="182960688">
              <w:rPr/>
            </w:rPrChange>
          </w:rPr>
          <w:t xml:space="preserve"> una query di </w:t>
        </w:r>
      </w:ins>
      <w:ins w:author="Lorenzo Salvi" w:date="2019-01-15T10:21:48.065271" w:id="402545962"/>
      <w:ins w:author="Lorenzo Salvi" w:date="2019-01-15T10:28:50.1759387" w:id="1734600253">
        <w:proofErr w:type="spellStart"/>
        <w:r w:rsidRPr="0B42F35F" w:rsidR="0B42F35F">
          <w:rPr>
            <w:rFonts w:ascii="Times New Roman" w:hAnsi="Times New Roman"/>
            <w:b w:val="0"/>
            <w:bCs w:val="0"/>
            <w:lang w:val="it-IT"/>
            <w:rPrChange w:author="Lorenzo Salvi" w:date="2019-01-15T10:28:50.1759387" w:id="1018584849">
              <w:rPr/>
            </w:rPrChange>
          </w:rPr>
          <w:t>select</w:t>
        </w:r>
        <w:proofErr w:type="spellEnd"/>
      </w:ins>
      <w:ins w:author="Lorenzo Salvi" w:date="2019-01-15T10:21:48.065271" w:id="1259594099"/>
      <w:ins w:author="Lorenzo Salvi" w:date="2019-01-15T10:28:50.1759387" w:id="457227420">
        <w:r w:rsidRPr="0B42F35F" w:rsidR="0B42F35F">
          <w:rPr>
            <w:rFonts w:ascii="Times New Roman" w:hAnsi="Times New Roman"/>
            <w:b w:val="0"/>
            <w:bCs w:val="0"/>
            <w:lang w:val="it-IT"/>
            <w:rPrChange w:author="Lorenzo Salvi" w:date="2019-01-15T10:28:50.1759387" w:id="1372944430">
              <w:rPr/>
            </w:rPrChange>
          </w:rPr>
          <w:t xml:space="preserve"> </w:t>
        </w:r>
        <w:r w:rsidRPr="0B42F35F" w:rsidR="0B42F35F">
          <w:rPr>
            <w:rFonts w:ascii="Times New Roman" w:hAnsi="Times New Roman"/>
            <w:b w:val="0"/>
            <w:bCs w:val="0"/>
            <w:lang w:val="it-IT"/>
            <w:rPrChange w:author="Lorenzo Salvi" w:date="2019-01-15T10:28:50.1759387" w:id="1136705772">
              <w:rPr/>
            </w:rPrChange>
          </w:rPr>
          <w:t xml:space="preserve">che </w:t>
        </w:r>
        <w:r w:rsidRPr="0B42F35F" w:rsidR="0B42F35F">
          <w:rPr>
            <w:rFonts w:ascii="Times New Roman" w:hAnsi="Times New Roman"/>
            <w:b w:val="0"/>
            <w:bCs w:val="0"/>
            <w:lang w:val="it-IT"/>
            <w:rPrChange w:author="Lorenzo Salvi" w:date="2019-01-15T10:28:50.1759387" w:id="384755278">
              <w:rPr/>
            </w:rPrChange>
          </w:rPr>
          <w:t xml:space="preserve">restituirà username e password dell’Amministratore che ha </w:t>
        </w:r>
        <w:r w:rsidRPr="0B42F35F" w:rsidR="0B42F35F">
          <w:rPr>
            <w:rFonts w:ascii="Times New Roman" w:hAnsi="Times New Roman"/>
            <w:b w:val="0"/>
            <w:bCs w:val="0"/>
            <w:lang w:val="it-IT"/>
            <w:rPrChange w:author="Lorenzo Salvi" w:date="2019-01-15T10:28:50.1759387" w:id="367466002">
              <w:rPr/>
            </w:rPrChange>
          </w:rPr>
          <w:t xml:space="preserve">bisogno di recuperare una delle due credenziali. </w:t>
        </w:r>
        <w:r w:rsidRPr="0B42F35F" w:rsidR="0B42F35F">
          <w:rPr>
            <w:rFonts w:ascii="Times New Roman" w:hAnsi="Times New Roman"/>
            <w:b w:val="0"/>
            <w:bCs w:val="0"/>
            <w:lang w:val="it-IT"/>
            <w:rPrChange w:author="Lorenzo Salvi" w:date="2019-01-15T10:28:50.1759387" w:id="1960707631">
              <w:rPr/>
            </w:rPrChange>
          </w:rPr>
          <w:t>Sarà creato un array di Stringhe che conterrà come primo elemento l’username, come secon</w:t>
        </w:r>
        <w:r w:rsidRPr="0B42F35F" w:rsidR="0B42F35F">
          <w:rPr>
            <w:rFonts w:ascii="Times New Roman" w:hAnsi="Times New Roman"/>
            <w:b w:val="0"/>
            <w:bCs w:val="0"/>
            <w:lang w:val="it-IT"/>
            <w:rPrChange w:author="Lorenzo Salvi" w:date="2019-01-15T10:28:50.1759387" w:id="2126645092">
              <w:rPr/>
            </w:rPrChange>
          </w:rPr>
          <w:t xml:space="preserve">do elemento la password; per permettere al Controller di, appunto, restituire i dati cercati alla </w:t>
        </w:r>
      </w:ins>
      <w:ins w:author="Lorenzo Salvi" w:date="2019-01-15T10:21:48.065271" w:id="1598483456"/>
      <w:ins w:author="Lorenzo Salvi" w:date="2019-01-15T10:28:50.1759387" w:id="1047288053">
        <w:proofErr w:type="spellStart"/>
        <w:r w:rsidRPr="0B42F35F" w:rsidR="0B42F35F">
          <w:rPr>
            <w:rFonts w:ascii="Times New Roman" w:hAnsi="Times New Roman"/>
            <w:b w:val="0"/>
            <w:bCs w:val="0"/>
            <w:lang w:val="it-IT"/>
            <w:rPrChange w:author="Lorenzo Salvi" w:date="2019-01-15T10:28:50.1759387" w:id="1337914463">
              <w:rPr/>
            </w:rPrChange>
          </w:rPr>
          <w:t>View</w:t>
        </w:r>
        <w:proofErr w:type="spellEnd"/>
      </w:ins>
      <w:ins w:author="Lorenzo Salvi" w:date="2019-01-15T10:21:48.065271" w:id="846551046"/>
      <w:ins w:author="Lorenzo Salvi" w:date="2019-01-15T10:27:49.5414397" w:id="1745455819">
        <w:r w:rsidRPr="2380E61C" w:rsidR="77F6A824">
          <w:rPr>
            <w:rFonts w:ascii="Times New Roman" w:hAnsi="Times New Roman"/>
            <w:b w:val="1"/>
            <w:bCs w:val="1"/>
            <w:lang w:val="it-IT"/>
            <w:rPrChange w:author="Lorenzo Salvi" w:date="2019-01-15T10:24:49.1993357" w:id="192365636">
              <w:rPr/>
            </w:rPrChange>
          </w:rPr>
          <w:t xml:space="preserve">.</w:t>
        </w:r>
      </w:ins>
      <w:ins w:author="Lorenzo Salvi" w:date="2019-01-15T10:24:49.1993357" w:id="1283370183">
        <w:r w:rsidRPr="2380E61C" w:rsidR="2380E61C">
          <w:rPr>
            <w:rFonts w:ascii="Times New Roman" w:hAnsi="Times New Roman"/>
            <w:b w:val="1"/>
            <w:bCs w:val="1"/>
            <w:lang w:val="it-IT"/>
            <w:rPrChange w:author="Lorenzo Salvi" w:date="2019-01-15T10:24:49.1993357" w:id="961547385">
              <w:rPr/>
            </w:rPrChange>
          </w:rPr>
          <w:t xml:space="preserve"> </w:t>
        </w:r>
      </w:ins>
    </w:p>
    <w:p xmlns:wp14="http://schemas.microsoft.com/office/word/2010/wordml" w:rsidRPr="00634BB8" w:rsidR="00D54DDA" w:rsidP="00D54DDA" w:rsidRDefault="00D54DDA" w14:paraId="0D142F6F" wp14:textId="77777777">
      <w:pPr>
        <w:pStyle w:val="Paragrafoelenco"/>
        <w:spacing w:after="300"/>
        <w:ind w:left="1440"/>
        <w:rPr>
          <w:b/>
          <w:bCs/>
          <w:lang w:val="it-IT"/>
          <w:rPrChange w:author="Lorenzo Salvi" w:date="2019-01-07T14:27:00Z" w:id="1355">
            <w:rPr>
              <w:b/>
              <w:bCs/>
            </w:rPr>
          </w:rPrChange>
        </w:rPr>
      </w:pPr>
    </w:p>
    <w:p xmlns:wp14="http://schemas.microsoft.com/office/word/2010/wordml" w:rsidRPr="00D54DDA" w:rsidR="00D54DDA" w:rsidRDefault="00D54DDA" w14:paraId="0EFFDDC0" wp14:textId="77777777">
      <w:pPr>
        <w:pStyle w:val="Paragrafoelenco"/>
        <w:numPr>
          <w:ilvl w:val="0"/>
          <w:numId w:val="15"/>
        </w:numPr>
        <w:spacing w:after="300"/>
        <w:rPr>
          <w:color w:val="FF0000"/>
        </w:rPr>
        <w:pPrChange w:author="tony" w:date="2019-01-07T11:28:00Z" w:id="1356">
          <w:pPr>
            <w:pStyle w:val="Paragrafoelenco"/>
            <w:numPr>
              <w:numId w:val="35"/>
            </w:numPr>
            <w:tabs>
              <w:tab w:val="num" w:pos="360"/>
              <w:tab w:val="num" w:pos="720"/>
            </w:tabs>
            <w:spacing w:after="300"/>
            <w:ind w:hanging="720"/>
          </w:pPr>
        </w:pPrChange>
      </w:pPr>
      <w:r w:rsidRPr="00D54DDA">
        <w:rPr>
          <w:rFonts w:ascii="Times New Roman" w:hAnsi="Times New Roman"/>
          <w:b/>
          <w:bCs/>
          <w:i/>
          <w:iCs/>
          <w:color w:val="FF0000"/>
        </w:rPr>
        <w:t>REQUISITI NON FUNZIONALI:</w:t>
      </w:r>
    </w:p>
    <w:p xmlns:wp14="http://schemas.microsoft.com/office/word/2010/wordml" w:rsidRPr="00D54DDA" w:rsidR="00D54DDA" w:rsidRDefault="00D54DDA" w14:paraId="09BBE728" wp14:textId="77777777">
      <w:pPr>
        <w:pStyle w:val="Paragrafoelenco"/>
        <w:numPr>
          <w:ilvl w:val="1"/>
          <w:numId w:val="15"/>
        </w:numPr>
        <w:spacing w:after="300"/>
        <w:rPr>
          <w:b/>
          <w:bCs/>
          <w:color w:val="000000" w:themeColor="text1"/>
        </w:rPr>
        <w:pPrChange w:author="tony" w:date="2019-01-07T11:28:00Z" w:id="1357">
          <w:pPr>
            <w:pStyle w:val="Paragrafoelenco"/>
            <w:numPr>
              <w:ilvl w:val="1"/>
              <w:numId w:val="35"/>
            </w:numPr>
            <w:tabs>
              <w:tab w:val="num" w:pos="360"/>
              <w:tab w:val="num" w:pos="1440"/>
            </w:tabs>
            <w:spacing w:after="300"/>
            <w:ind w:left="1440" w:hanging="720"/>
          </w:pPr>
        </w:pPrChange>
      </w:pPr>
      <w:r w:rsidRPr="00D54DDA">
        <w:rPr>
          <w:rFonts w:ascii="Times New Roman" w:hAnsi="Times New Roman"/>
          <w:b/>
          <w:bCs/>
        </w:rPr>
        <w:t>DEPENDABILITY:</w:t>
      </w:r>
    </w:p>
    <w:p xmlns:wp14="http://schemas.microsoft.com/office/word/2010/wordml" w:rsidRPr="00634BB8" w:rsidR="00D54DDA" w:rsidP="4E7CB678" w:rsidRDefault="00D54DDA" w14:paraId="48DCDC2E" wp14:textId="77777777" wp14:noSpellErr="1">
      <w:pPr>
        <w:pStyle w:val="Paragrafoelenco"/>
        <w:numPr>
          <w:ilvl w:val="2"/>
          <w:numId w:val="15"/>
        </w:numPr>
        <w:spacing w:after="300"/>
        <w:rPr>
          <w:color w:val="000000" w:themeColor="text1" w:themeTint="FF" w:themeShade="FF"/>
          <w:lang w:val="it-IT"/>
          <w:rPrChange w:author="Lorenzo Salvi" w:date="2019-01-15T10:29:50.9305543" w:id="735242456">
            <w:rPr/>
          </w:rPrChange>
        </w:rPr>
        <w:pPrChange w:author="Lorenzo Salvi" w:date="2019-01-15T10:29:50.9305543" w:id="1359">
          <w:pPr>
            <w:pStyle w:val="Paragrafoelenco"/>
            <w:numPr>
              <w:ilvl w:val="2"/>
              <w:numId w:val="35"/>
            </w:numPr>
            <w:tabs>
              <w:tab w:val="num" w:pos="360"/>
              <w:tab w:val="num" w:pos="2160"/>
            </w:tabs>
            <w:spacing w:after="300"/>
            <w:ind w:left="2160" w:hanging="720"/>
          </w:pPr>
        </w:pPrChange>
      </w:pPr>
      <w:ins w:author="Lorenzo Salvi" w:date="2019-01-15T10:28:50.1759387" w:id="899354940">
        <w:r w:rsidRPr="00634BB8">
          <w:rPr>
            <w:rFonts w:ascii="Times New Roman" w:hAnsi="Times New Roman"/>
            <w:b w:val="1"/>
            <w:bCs w:val="1"/>
            <w:lang w:val="it-IT"/>
            <w:rPrChange w:author="Lorenzo Salvi" w:date="2019-01-07T14:25:00Z" w:id="1360">
              <w:rPr>
                <w:rFonts w:ascii="Times New Roman" w:hAnsi="Times New Roman"/>
                <w:b/>
                <w:bCs/>
              </w:rPr>
            </w:rPrChange>
          </w:rPr>
          <w:t>FAULT TOLERANCE (implementato):</w:t>
        </w:r>
      </w:ins>
      <w:r w:rsidRPr="00634BB8">
        <w:rPr>
          <w:rFonts w:ascii="Times New Roman" w:hAnsi="Times New Roman"/>
          <w:b w:val="1"/>
          <w:bCs w:val="1"/>
          <w:color w:val="000000" w:themeColor="text1"/>
          <w:lang w:val="it-IT"/>
          <w:rPrChange w:author="Lorenzo Salvi" w:date="2019-01-07T14:25:00Z" w:id="1361">
            <w:rPr>
              <w:rFonts w:ascii="Times New Roman" w:hAnsi="Times New Roman"/>
              <w:b/>
              <w:bCs/>
              <w:color w:val="000000" w:themeColor="text1"/>
            </w:rPr>
          </w:rPrChange>
        </w:rPr>
        <w:t xml:space="preserve"> </w:t>
      </w:r>
      <w:r w:rsidRPr="4E7CB678">
        <w:rPr>
          <w:rFonts w:ascii="Times New Roman" w:hAnsi="Times New Roman"/>
          <w:i w:val="1"/>
          <w:iCs w:val="1"/>
          <w:color w:val="000000" w:themeColor="text1"/>
          <w:lang w:val="it-IT"/>
          <w:rPrChange w:author="Lorenzo Salvi" w:date="2019-01-15T10:29:50.9305543" w:id="1362">
            <w:rPr>
              <w:rFonts w:ascii="Times New Roman" w:hAnsi="Times New Roman"/>
              <w:i/>
              <w:iCs/>
              <w:color w:val="000000" w:themeColor="text1"/>
            </w:rPr>
          </w:rPrChange>
        </w:rPr>
        <w:t>Il sistema deve continuare ad offrire i servizi anche se si è persa la funzionalità di una componente.</w:t>
      </w:r>
      <w:r w:rsidRPr="00634BB8">
        <w:rPr>
          <w:rFonts w:ascii="Times New Roman" w:hAnsi="Times New Roman"/>
          <w:color w:val="000000" w:themeColor="text1"/>
          <w:lang w:val="it-IT"/>
          <w:rPrChange w:author="Lorenzo Salvi" w:date="2019-01-07T14:25:00Z" w:id="1363">
            <w:rPr>
              <w:rFonts w:ascii="Times New Roman" w:hAnsi="Times New Roman"/>
              <w:color w:val="000000" w:themeColor="text1"/>
            </w:rPr>
          </w:rPrChange>
        </w:rPr>
        <w:t xml:space="preserve"> </w:t>
      </w:r>
      <w:r w:rsidRPr="00634BB8">
        <w:rPr>
          <w:rFonts w:ascii="Times New Roman" w:hAnsi="Times New Roman"/>
          <w:color w:val="000000" w:themeColor="text1"/>
          <w:lang w:val="it-IT"/>
          <w:rPrChange w:author="Lorenzo Salvi" w:date="2019-01-07T14:27:00Z" w:id="1364">
            <w:rPr>
              <w:rFonts w:ascii="Times New Roman" w:hAnsi="Times New Roman"/>
              <w:color w:val="000000" w:themeColor="text1"/>
            </w:rPr>
          </w:rPrChange>
        </w:rPr>
        <w:t>Questo vincolo viene soddisfatto, dal punto di vista implementativo, istanziando, ovvero effettuando operazioni di scrittura nella relazione Sensore di almeno due sensori per piano;</w:t>
      </w:r>
    </w:p>
    <w:p xmlns:wp14="http://schemas.microsoft.com/office/word/2010/wordml" w:rsidRPr="00634BB8" w:rsidR="00D54DDA" w:rsidP="3027D477" w:rsidRDefault="00D54DDA" w14:paraId="34CD1E2E" wp14:textId="13D39747">
      <w:pPr>
        <w:pStyle w:val="Paragrafoelenco"/>
        <w:numPr>
          <w:ilvl w:val="2"/>
          <w:numId w:val="15"/>
        </w:numPr>
        <w:spacing w:after="300"/>
        <w:rPr>
          <w:color w:val="000000" w:themeColor="text1" w:themeTint="FF" w:themeShade="FF"/>
          <w:lang w:val="it-IT"/>
          <w:rPrChange w:author="Salvatore Salernitano" w:date="2019-01-15T10:50:30.7976508" w:id="980485964">
            <w:rPr/>
          </w:rPrChange>
        </w:rPr>
        <w:pPrChange w:author="Salvatore Salernitano" w:date="2019-01-15T10:50:30.7976508" w:id="1366">
          <w:pPr>
            <w:pStyle w:val="Paragrafoelenco"/>
            <w:numPr>
              <w:ilvl w:val="2"/>
              <w:numId w:val="35"/>
            </w:numPr>
            <w:tabs>
              <w:tab w:val="num" w:pos="360"/>
              <w:tab w:val="num" w:pos="2160"/>
            </w:tabs>
            <w:spacing w:after="300"/>
            <w:ind w:left="2160" w:hanging="720"/>
          </w:pPr>
        </w:pPrChange>
      </w:pPr>
      <w:r w:rsidRPr="00634BB8">
        <w:rPr>
          <w:rFonts w:ascii="Times New Roman" w:hAnsi="Times New Roman"/>
          <w:b w:val="1"/>
          <w:bCs w:val="1"/>
          <w:color w:val="000000" w:themeColor="text1"/>
          <w:lang w:val="it-IT"/>
          <w:rPrChange w:author="Lorenzo Salvi" w:date="2019-01-07T14:25:00Z" w:id="1367">
            <w:rPr>
              <w:rFonts w:ascii="Times New Roman" w:hAnsi="Times New Roman"/>
              <w:b/>
              <w:bCs/>
              <w:color w:val="000000" w:themeColor="text1"/>
            </w:rPr>
          </w:rPrChange>
        </w:rPr>
        <w:t>SECURITY (Implementato)</w:t>
      </w:r>
      <w:r w:rsidRPr="3027D477">
        <w:rPr>
          <w:rFonts w:ascii="Times New Roman" w:hAnsi="Times New Roman"/>
          <w:i w:val="1"/>
          <w:iCs w:val="1"/>
          <w:color w:val="000000" w:themeColor="text1"/>
          <w:lang w:val="it-IT"/>
          <w:rPrChange w:author="Salvatore Salernitano" w:date="2019-01-15T10:50:30.7976508" w:id="1368">
            <w:rPr>
              <w:rFonts w:ascii="Times New Roman" w:hAnsi="Times New Roman"/>
              <w:i/>
              <w:iCs/>
              <w:color w:val="000000" w:themeColor="text1"/>
            </w:rPr>
          </w:rPrChange>
        </w:rPr>
        <w:t>: Il sistema deve essere in grado di proteggersi da attacchi esterni, accidentali o intenzionali.</w:t>
      </w:r>
      <w:r w:rsidRPr="00634BB8">
        <w:rPr>
          <w:rFonts w:ascii="Times New Roman" w:hAnsi="Times New Roman"/>
          <w:color w:val="000000" w:themeColor="text1"/>
          <w:lang w:val="it-IT"/>
          <w:rPrChange w:author="Lorenzo Salvi" w:date="2019-01-07T14:25:00Z" w:id="1369">
            <w:rPr>
              <w:rFonts w:ascii="Times New Roman" w:hAnsi="Times New Roman"/>
              <w:color w:val="000000" w:themeColor="text1"/>
            </w:rPr>
          </w:rPrChange>
        </w:rPr>
        <w:t xml:space="preserve"> </w:t>
      </w:r>
      <w:r w:rsidRPr="00634BB8">
        <w:rPr>
          <w:rFonts w:ascii="Times New Roman" w:hAnsi="Times New Roman"/>
          <w:color w:val="000000" w:themeColor="text1"/>
          <w:lang w:val="it-IT"/>
          <w:rPrChange w:author="Lorenzo Salvi" w:date="2019-01-07T14:27:00Z" w:id="1370">
            <w:rPr>
              <w:rFonts w:ascii="Times New Roman" w:hAnsi="Times New Roman"/>
              <w:color w:val="000000" w:themeColor="text1"/>
            </w:rPr>
          </w:rPrChange>
        </w:rPr>
        <w:t xml:space="preserve">Questo vincolo viene soddisfatto attraverso l’interfaccia Login dove ciascun utente deve immettere le proprie credenziali (Username e Password) per poter accedere al Sistema. Al momento del click sul bottone “Login” </w:t>
      </w:r>
      <w:r w:rsidRPr="00634BB8">
        <w:rPr>
          <w:rFonts w:ascii="Times New Roman" w:hAnsi="Times New Roman"/>
          <w:b w:val="1"/>
          <w:bCs w:val="1"/>
          <w:color w:val="000000" w:themeColor="text1"/>
          <w:lang w:val="it-IT"/>
          <w:rPrChange w:author="Lorenzo Salvi" w:date="2019-01-07T14:27:00Z" w:id="1409228767">
            <w:rPr>
              <w:rFonts w:ascii="Times New Roman" w:hAnsi="Times New Roman"/>
              <w:b/>
              <w:bCs/>
              <w:color w:val="000000" w:themeColor="text1"/>
            </w:rPr>
          </w:rPrChange>
        </w:rPr>
        <w:t xml:space="preserve">(Vedi GUI </w:t>
      </w:r>
      <w:proofErr w:type="spellStart"/>
      <w:r w:rsidRPr="00634BB8">
        <w:rPr>
          <w:rFonts w:ascii="Times New Roman" w:hAnsi="Times New Roman"/>
          <w:b w:val="1"/>
          <w:bCs w:val="1"/>
          <w:color w:val="000000" w:themeColor="text1"/>
          <w:lang w:val="it-IT"/>
          <w:rPrChange w:author="Lorenzo Salvi" w:date="2019-01-07T14:27:00Z" w:id="1209121302">
            <w:rPr>
              <w:rFonts w:ascii="Times New Roman" w:hAnsi="Times New Roman"/>
              <w:b/>
              <w:bCs/>
              <w:color w:val="000000" w:themeColor="text1"/>
            </w:rPr>
          </w:rPrChange>
        </w:rPr>
        <w:t>Requirements</w:t>
      </w:r>
      <w:proofErr w:type="spellEnd"/>
      <w:r w:rsidRPr="00634BB8">
        <w:rPr>
          <w:rFonts w:ascii="Times New Roman" w:hAnsi="Times New Roman"/>
          <w:b w:val="1"/>
          <w:bCs w:val="1"/>
          <w:color w:val="000000" w:themeColor="text1"/>
          <w:lang w:val="it-IT"/>
          <w:rPrChange w:author="Lorenzo Salvi" w:date="2019-01-07T14:27:00Z" w:id="565307527">
            <w:rPr>
              <w:rFonts w:ascii="Times New Roman" w:hAnsi="Times New Roman"/>
              <w:b/>
              <w:bCs/>
              <w:color w:val="000000" w:themeColor="text1"/>
            </w:rPr>
          </w:rPrChange>
        </w:rPr>
        <w:t xml:space="preserve"> Fig.re </w:t>
      </w:r>
      <w:ins w:author="Lorenzo Salvi" w:date="2019-01-15T10:29:50.9305543" w:id="625514655">
        <w:r w:rsidRPr="00634BB8" w:rsidR="4E7CB678">
          <w:rPr>
            <w:rFonts w:ascii="Times New Roman" w:hAnsi="Times New Roman"/>
            <w:b w:val="1"/>
            <w:bCs w:val="1"/>
            <w:color w:val="000000" w:themeColor="text1"/>
            <w:lang w:val="it-IT"/>
            <w:rPrChange w:author="Lorenzo Salvi" w:date="2019-01-07T14:27:00Z" w:id="415216955">
              <w:rPr>
                <w:rFonts w:ascii="Times New Roman" w:hAnsi="Times New Roman"/>
                <w:b/>
                <w:bCs/>
                <w:color w:val="000000" w:themeColor="text1"/>
              </w:rPr>
            </w:rPrChange>
          </w:rPr>
          <w:t xml:space="preserve">1 e </w:t>
        </w:r>
        <w:r w:rsidRPr="00634BB8">
          <w:rPr>
            <w:rFonts w:ascii="Times New Roman" w:hAnsi="Times New Roman"/>
            <w:b w:val="1"/>
            <w:bCs w:val="1"/>
            <w:color w:val="000000" w:themeColor="text1"/>
            <w:lang w:val="it-IT"/>
            <w:rPrChange w:author="Lorenzo Salvi" w:date="2019-01-07T14:27:00Z" w:id="1371">
              <w:rPr>
                <w:rFonts w:ascii="Times New Roman" w:hAnsi="Times New Roman"/>
                <w:b/>
                <w:bCs/>
                <w:color w:val="000000" w:themeColor="text1"/>
              </w:rPr>
            </w:rPrChange>
          </w:rPr>
          <w:t>2)</w:t>
        </w:r>
      </w:ins>
      <w:r w:rsidRPr="00634BB8">
        <w:rPr>
          <w:rFonts w:ascii="Times New Roman" w:hAnsi="Times New Roman"/>
          <w:color w:val="000000" w:themeColor="text1"/>
          <w:lang w:val="it-IT"/>
          <w:rPrChange w:author="Lorenzo Salvi" w:date="2019-01-07T14:27:00Z" w:id="1973268711">
            <w:rPr>
              <w:rFonts w:ascii="Times New Roman" w:hAnsi="Times New Roman"/>
              <w:color w:val="000000" w:themeColor="text1"/>
            </w:rPr>
          </w:rPrChange>
        </w:rPr>
        <w:t>, verrà effettuato un controllo sul Tipo per verificare per prima cosa se è un Amministratore o un Gestore</w:t>
      </w:r>
      <w:ins w:author="Salvatore Salernitano" w:date="2019-01-15T10:30:51.5615166" w:id="841159053">
        <w:r w:rsidRPr="00634BB8" w:rsidR="0065DA99">
          <w:rPr>
            <w:rFonts w:ascii="Times New Roman" w:hAnsi="Times New Roman"/>
            <w:color w:val="000000" w:themeColor="text1"/>
            <w:lang w:val="it-IT"/>
            <w:rPrChange w:author="Lorenzo Salvi" w:date="2019-01-07T14:27:00Z" w:id="1593587179">
              <w:rPr>
                <w:rFonts w:ascii="Times New Roman" w:hAnsi="Times New Roman"/>
                <w:color w:val="000000" w:themeColor="text1"/>
              </w:rPr>
            </w:rPrChange>
          </w:rPr>
          <w:t>,</w:t>
        </w:r>
      </w:ins>
      <w:ins w:author="Lorenzo Salvi" w:date="2019-01-15T10:33:15.2376946" w:id="1186837212">
        <w:r w:rsidRPr="00634BB8" w:rsidR="64E3D19F">
          <w:rPr>
            <w:rFonts w:ascii="Times New Roman" w:hAnsi="Times New Roman"/>
            <w:color w:val="000000" w:themeColor="text1"/>
            <w:lang w:val="it-IT"/>
            <w:rPrChange w:author="Lorenzo Salvi" w:date="2019-01-07T14:27:00Z" w:id="1845656843">
              <w:rPr>
                <w:rFonts w:ascii="Times New Roman" w:hAnsi="Times New Roman"/>
                <w:color w:val="000000" w:themeColor="text1"/>
              </w:rPr>
            </w:rPrChange>
          </w:rPr>
          <w:t xml:space="preserve"> nel momento del click sul bottone </w:t>
        </w:r>
        <w:r w:rsidRPr="00634BB8" w:rsidR="64E3D19F">
          <w:rPr>
            <w:rFonts w:ascii="Times New Roman" w:hAnsi="Times New Roman"/>
            <w:color w:val="000000" w:themeColor="text1"/>
            <w:lang w:val="it-IT"/>
            <w:rPrChange w:author="Lorenzo Salvi" w:date="2019-01-07T14:27:00Z" w:id="211130710">
              <w:rPr>
                <w:rFonts w:ascii="Times New Roman" w:hAnsi="Times New Roman"/>
                <w:color w:val="000000" w:themeColor="text1"/>
              </w:rPr>
            </w:rPrChange>
          </w:rPr>
          <w:t>Login</w:t>
        </w:r>
      </w:ins>
      <w:ins w:author="Lorenzo Salvi" w:date="2019-01-15T10:35:15.4781946" w:id="1935963189">
        <w:r w:rsidRPr="00634BB8" w:rsidR="57473FFA">
          <w:rPr>
            <w:rFonts w:ascii="Times New Roman" w:hAnsi="Times New Roman"/>
            <w:color w:val="000000" w:themeColor="text1"/>
            <w:lang w:val="it-IT"/>
            <w:rPrChange w:author="Lorenzo Salvi" w:date="2019-01-07T14:27:00Z" w:id="1400823319">
              <w:rPr>
                <w:rFonts w:ascii="Times New Roman" w:hAnsi="Times New Roman"/>
                <w:color w:val="000000" w:themeColor="text1"/>
              </w:rPr>
            </w:rPrChange>
          </w:rPr>
          <w:t xml:space="preserve"> </w:t>
        </w:r>
      </w:ins>
      <w:del w:author="Lorenzo Salvi" w:date="2019-01-15T10:33:15.2376946" w:id="1506155681">
        <w:r w:rsidRPr="00634BB8" w:rsidDel="64E3D19F">
          <w:rPr>
            <w:rFonts w:ascii="Times New Roman" w:hAnsi="Times New Roman"/>
            <w:color w:val="000000" w:themeColor="text1"/>
            <w:lang w:val="it-IT"/>
            <w:rPrChange w:author="Lorenzo Salvi" w:date="2019-01-07T14:27:00Z" w:id="505697255">
              <w:rPr>
                <w:rFonts w:ascii="Times New Roman" w:hAnsi="Times New Roman"/>
                <w:color w:val="000000" w:themeColor="text1"/>
              </w:rPr>
            </w:rPrChange>
          </w:rPr>
          <w:delText xml:space="preserve"> </w:delText>
        </w:r>
      </w:del>
      <w:ins w:author="Salvatore Salernitano" w:date="2019-01-15T10:30:51.5615166" w:id="175351127">
        <w:del w:author="Lorenzo Salvi" w:date="2019-01-15T10:34:15.4735772" w:id="1109448174">
          <w:r w:rsidRPr="00634BB8" w:rsidDel="344A3442">
            <w:rPr>
              <w:rFonts w:ascii="Times New Roman" w:hAnsi="Times New Roman"/>
              <w:color w:val="000000" w:themeColor="text1"/>
              <w:lang w:val="it-IT"/>
              <w:rPrChange w:author="Lorenzo Salvi" w:date="2019-01-07T14:27:00Z" w:id="383341818">
                <w:rPr>
                  <w:rFonts w:ascii="Times New Roman" w:hAnsi="Times New Roman"/>
                  <w:color w:val="000000" w:themeColor="text1"/>
                </w:rPr>
              </w:rPrChange>
            </w:rPr>
            <w:delText xml:space="preserve"> </w:delText>
          </w:r>
        </w:del>
        <w:r w:rsidRPr="00634BB8">
          <w:rPr>
            <w:rFonts w:ascii="Times New Roman" w:hAnsi="Times New Roman"/>
            <w:color w:val="000000" w:themeColor="text1"/>
            <w:lang w:val="it-IT"/>
            <w:rPrChange w:author="Lorenzo Salvi" w:date="2019-01-07T14:27:00Z" w:id="885224930">
              <w:rPr>
                <w:rFonts w:ascii="Times New Roman" w:hAnsi="Times New Roman"/>
                <w:color w:val="000000" w:themeColor="text1"/>
              </w:rPr>
            </w:rPrChange>
          </w:rPr>
          <w:t xml:space="preserve">e</w:t>
        </w:r>
      </w:ins>
      <w:del w:author="Salvatore Salernitano" w:date="2019-01-15T10:30:51.5615166" w:id="345800526">
        <w:r w:rsidRPr="00634BB8" w:rsidDel="0065DA99">
          <w:rPr>
            <w:rFonts w:ascii="Times New Roman" w:hAnsi="Times New Roman"/>
            <w:color w:val="000000" w:themeColor="text1"/>
            <w:lang w:val="it-IT"/>
            <w:rPrChange w:author="Lorenzo Salvi" w:date="2019-01-07T14:27:00Z" w:id="1275657437">
              <w:rPr>
                <w:rFonts w:ascii="Times New Roman" w:hAnsi="Times New Roman"/>
                <w:color w:val="000000" w:themeColor="text1"/>
              </w:rPr>
            </w:rPrChange>
          </w:rPr>
          <w:delText>e</w:delText>
        </w:r>
      </w:del>
      <w:r w:rsidRPr="00634BB8">
        <w:rPr>
          <w:rFonts w:ascii="Times New Roman" w:hAnsi="Times New Roman"/>
          <w:color w:val="000000" w:themeColor="text1"/>
          <w:lang w:val="it-IT"/>
          <w:rPrChange w:author="Lorenzo Salvi" w:date="2019-01-07T14:27:00Z" w:id="1316425232">
            <w:rPr>
              <w:rFonts w:ascii="Times New Roman" w:hAnsi="Times New Roman"/>
              <w:color w:val="000000" w:themeColor="text1"/>
            </w:rPr>
          </w:rPrChange>
        </w:rPr>
        <w:t xml:space="preserve">, nel caso in cui risulti un Gestore, </w:t>
      </w:r>
      <w:ins w:author="Lorenzo Salvi" w:date="2019-01-15T10:33:15.2376946" w:id="1919330553">
        <w:r w:rsidRPr="00634BB8" w:rsidR="64E3D19F">
          <w:rPr>
            <w:rFonts w:ascii="Times New Roman" w:hAnsi="Times New Roman"/>
            <w:color w:val="000000" w:themeColor="text1"/>
            <w:lang w:val="it-IT"/>
            <w:rPrChange w:author="Lorenzo Salvi" w:date="2019-01-07T14:27:00Z" w:id="679931652">
              <w:rPr>
                <w:rFonts w:ascii="Times New Roman" w:hAnsi="Times New Roman"/>
                <w:color w:val="000000" w:themeColor="text1"/>
              </w:rPr>
            </w:rPrChange>
          </w:rPr>
          <w:t>verrà effettuat</w:t>
        </w:r>
      </w:ins>
      <w:ins w:author="Lorenzo Salvi" w:date="2019-01-15T10:34:15.4735772" w:id="873626598">
        <w:r w:rsidRPr="00634BB8" w:rsidR="344A3442">
          <w:rPr>
            <w:rFonts w:ascii="Times New Roman" w:hAnsi="Times New Roman"/>
            <w:color w:val="000000" w:themeColor="text1"/>
            <w:lang w:val="it-IT"/>
            <w:rPrChange w:author="Lorenzo Salvi" w:date="2019-01-07T14:27:00Z" w:id="1540270579">
              <w:rPr>
                <w:rFonts w:ascii="Times New Roman" w:hAnsi="Times New Roman"/>
                <w:color w:val="000000" w:themeColor="text1"/>
              </w:rPr>
            </w:rPrChange>
          </w:rPr>
          <w:t xml:space="preserve">o </w:t>
        </w:r>
        <w:r w:rsidRPr="00634BB8">
          <w:rPr>
            <w:rFonts w:ascii="Times New Roman" w:hAnsi="Times New Roman"/>
            <w:color w:val="000000" w:themeColor="text1"/>
            <w:lang w:val="it-IT"/>
            <w:rPrChange w:author="Lorenzo Salvi" w:date="2019-01-07T14:27:00Z" w:id="1497497651">
              <w:rPr>
                <w:rFonts w:ascii="Times New Roman" w:hAnsi="Times New Roman"/>
                <w:color w:val="000000" w:themeColor="text1"/>
              </w:rPr>
            </w:rPrChange>
          </w:rPr>
          <w:t xml:space="preserve">un controllo sul ‘Tipo’ di </w:t>
        </w:r>
        <w:r w:rsidRPr="00634BB8">
          <w:rPr>
            <w:rFonts w:ascii="Times New Roman" w:hAnsi="Times New Roman"/>
            <w:color w:val="000000" w:themeColor="text1"/>
            <w:lang w:val="it-IT"/>
            <w:rPrChange w:author="Lorenzo Salvi" w:date="2019-01-07T14:27:00Z" w:id="647804128">
              <w:rPr>
                <w:rFonts w:ascii="Times New Roman" w:hAnsi="Times New Roman"/>
                <w:color w:val="000000" w:themeColor="text1"/>
              </w:rPr>
            </w:rPrChange>
          </w:rPr>
          <w:t>Gestore</w:t>
        </w:r>
      </w:ins>
      <w:ins w:author="Salvatore Salernitano" w:date="2019-01-15T10:50:30.7976508" w:id="2024795395">
        <w:r w:rsidRPr="00634BB8" w:rsidR="3027D477">
          <w:rPr>
            <w:rFonts w:ascii="Times New Roman" w:hAnsi="Times New Roman"/>
            <w:color w:val="000000" w:themeColor="text1"/>
            <w:lang w:val="it-IT"/>
            <w:rPrChange w:author="Lorenzo Salvi" w:date="2019-01-07T14:27:00Z" w:id="1123224937">
              <w:rPr>
                <w:rFonts w:ascii="Times New Roman" w:hAnsi="Times New Roman"/>
                <w:color w:val="000000" w:themeColor="text1"/>
              </w:rPr>
            </w:rPrChange>
          </w:rPr>
          <w:t xml:space="preserve"> </w:t>
        </w:r>
      </w:ins>
      <w:ins w:author="Lorenzo Salvi" w:date="2019-01-15T10:34:15.4735772" w:id="39862717">
        <w:r w:rsidRPr="00634BB8">
          <w:rPr>
            <w:rFonts w:ascii="Times New Roman" w:hAnsi="Times New Roman"/>
            <w:color w:val="000000" w:themeColor="text1"/>
            <w:lang w:val="it-IT"/>
            <w:rPrChange w:author="Lorenzo Salvi" w:date="2019-01-07T14:27:00Z" w:id="1813088754">
              <w:rPr>
                <w:rFonts w:ascii="Times New Roman" w:hAnsi="Times New Roman"/>
                <w:color w:val="000000" w:themeColor="text1"/>
              </w:rPr>
            </w:rPrChange>
          </w:rPr>
          <w:t>(</w:t>
        </w:r>
        <w:r w:rsidRPr="00634BB8">
          <w:rPr>
            <w:rFonts w:ascii="Times New Roman" w:hAnsi="Times New Roman"/>
            <w:color w:val="000000" w:themeColor="text1"/>
            <w:lang w:val="it-IT"/>
            <w:rPrChange w:author="Lorenzo Salvi" w:date="2019-01-07T14:27:00Z" w:id="1372">
              <w:rPr>
                <w:rFonts w:ascii="Times New Roman" w:hAnsi="Times New Roman"/>
                <w:color w:val="000000" w:themeColor="text1"/>
              </w:rPr>
            </w:rPrChange>
          </w:rPr>
          <w:t>Edificio, Area, Città);</w:t>
        </w:r>
      </w:ins>
    </w:p>
    <w:p xmlns:wp14="http://schemas.microsoft.com/office/word/2010/wordml" w:rsidRPr="00634BB8" w:rsidR="00D54DDA" w:rsidP="4256E023" w:rsidRDefault="00D54DDA" w14:paraId="0968046F" wp14:textId="18CEC248">
      <w:pPr>
        <w:pStyle w:val="Paragrafoelenco"/>
        <w:numPr>
          <w:ilvl w:val="1"/>
          <w:numId w:val="15"/>
        </w:numPr>
        <w:spacing w:after="300"/>
        <w:rPr>
          <w:color w:val="000000" w:themeColor="text1" w:themeTint="FF" w:themeShade="FF"/>
          <w:lang w:val="it-IT"/>
          <w:rPrChange w:author="Salvatore Salernitano" w:date="2019-01-16T09:35:56.0387116" w:id="811630035">
            <w:rPr/>
          </w:rPrChange>
        </w:rPr>
        <w:pPrChange w:author="Salvatore Salernitano" w:date="2019-01-16T09:35:56.0387116" w:id="1374">
          <w:pPr>
            <w:pStyle w:val="Paragrafoelenco"/>
            <w:numPr>
              <w:ilvl w:val="1"/>
              <w:numId w:val="35"/>
            </w:numPr>
            <w:tabs>
              <w:tab w:val="num" w:pos="360"/>
              <w:tab w:val="num" w:pos="1440"/>
            </w:tabs>
            <w:spacing w:after="300"/>
            <w:ind w:left="1440" w:hanging="720"/>
          </w:pPr>
        </w:pPrChange>
      </w:pPr>
      <w:ins w:author="Lorenzo Salvi" w:date="2019-01-15T10:35:15.4781946" w:id="1459496323">
        <w:r w:rsidRPr="00634BB8">
          <w:rPr>
            <w:rFonts w:ascii="Times New Roman" w:hAnsi="Times New Roman"/>
            <w:b w:val="1"/>
            <w:bCs w:val="1"/>
            <w:color w:val="000000" w:themeColor="text1"/>
            <w:lang w:val="it-IT"/>
            <w:rPrChange w:author="Lorenzo Salvi" w:date="2019-01-07T14:25:00Z" w:id="1375">
              <w:rPr>
                <w:rFonts w:ascii="Times New Roman" w:hAnsi="Times New Roman"/>
                <w:b/>
                <w:bCs/>
                <w:color w:val="000000" w:themeColor="text1"/>
              </w:rPr>
            </w:rPrChange>
          </w:rPr>
          <w:t xml:space="preserve">SCALABILITY (implementato): </w:t>
        </w:r>
      </w:ins>
      <w:r w:rsidRPr="4256E023">
        <w:rPr>
          <w:rFonts w:ascii="Times New Roman" w:hAnsi="Times New Roman"/>
          <w:i w:val="1"/>
          <w:iCs w:val="1"/>
          <w:color w:val="000000" w:themeColor="text1"/>
          <w:lang w:val="it-IT"/>
          <w:rPrChange w:author="Salvatore Salernitano" w:date="2019-01-16T09:35:56.0387116" w:id="1376">
            <w:rPr>
              <w:rFonts w:ascii="Times New Roman" w:hAnsi="Times New Roman"/>
              <w:i/>
              <w:iCs/>
              <w:color w:val="000000" w:themeColor="text1"/>
            </w:rPr>
          </w:rPrChange>
        </w:rPr>
        <w:t xml:space="preserve">Il sistema garantisce un’architettura scalabile per supportare future espansioni. </w:t>
      </w:r>
      <w:r w:rsidRPr="00634BB8">
        <w:rPr>
          <w:rFonts w:ascii="Times New Roman" w:hAnsi="Times New Roman"/>
          <w:color w:val="000000" w:themeColor="text1"/>
          <w:lang w:val="it-IT"/>
          <w:rPrChange w:author="Lorenzo Salvi" w:date="2019-01-07T14:27:00Z" w:id="1377">
            <w:rPr>
              <w:rFonts w:ascii="Times New Roman" w:hAnsi="Times New Roman"/>
              <w:color w:val="000000" w:themeColor="text1"/>
            </w:rPr>
          </w:rPrChange>
        </w:rPr>
        <w:t xml:space="preserve">Questo vincolo è stato soddisfatto attraverso l’utilizzo dei bottoni ‘Aggiungi Sensore’ ed ‘Aggiungi Admin/Gestore’ nelle corrispondenti Dashboard Admin e Dashboard Gestore Sensori </w:t>
      </w:r>
      <w:r w:rsidRPr="00634BB8">
        <w:rPr>
          <w:rFonts w:ascii="Times New Roman" w:hAnsi="Times New Roman"/>
          <w:b w:val="1"/>
          <w:bCs w:val="1"/>
          <w:color w:val="000000" w:themeColor="text1"/>
          <w:lang w:val="it-IT"/>
          <w:rPrChange w:author="Lorenzo Salvi" w:date="2019-01-07T14:27:00Z" w:id="1480413055">
            <w:rPr>
              <w:rFonts w:ascii="Times New Roman" w:hAnsi="Times New Roman"/>
              <w:b/>
              <w:bCs/>
              <w:color w:val="000000" w:themeColor="text1"/>
            </w:rPr>
          </w:rPrChange>
        </w:rPr>
        <w:t xml:space="preserve">(Vedi GUI </w:t>
      </w:r>
      <w:proofErr w:type="spellStart"/>
      <w:r w:rsidRPr="00634BB8">
        <w:rPr>
          <w:rFonts w:ascii="Times New Roman" w:hAnsi="Times New Roman"/>
          <w:b w:val="1"/>
          <w:bCs w:val="1"/>
          <w:color w:val="000000" w:themeColor="text1"/>
          <w:lang w:val="it-IT"/>
          <w:rPrChange w:author="Lorenzo Salvi" w:date="2019-01-07T14:27:00Z" w:id="2009137640">
            <w:rPr>
              <w:rFonts w:ascii="Times New Roman" w:hAnsi="Times New Roman"/>
              <w:b/>
              <w:bCs/>
              <w:color w:val="000000" w:themeColor="text1"/>
            </w:rPr>
          </w:rPrChange>
        </w:rPr>
        <w:t>Requirements</w:t>
      </w:r>
      <w:proofErr w:type="spellEnd"/>
      <w:ins w:author="Lorenzo Salvi" w:date="2019-01-15T10:37:26.6879441" w:id="531115904">
        <w:r w:rsidRPr="00634BB8">
          <w:rPr>
            <w:rFonts w:ascii="Times New Roman" w:hAnsi="Times New Roman"/>
            <w:b w:val="1"/>
            <w:bCs w:val="1"/>
            <w:color w:val="000000" w:themeColor="text1"/>
            <w:lang w:val="it-IT"/>
            <w:rPrChange w:author="Lorenzo Salvi" w:date="2019-01-07T14:27:00Z" w:id="71950583">
              <w:rPr>
                <w:rFonts w:ascii="Times New Roman" w:hAnsi="Times New Roman"/>
                <w:b/>
                <w:bCs/>
                <w:color w:val="000000" w:themeColor="text1"/>
              </w:rPr>
            </w:rPrChange>
          </w:rPr>
          <w:t xml:space="preserve"> Fig.re </w:t>
        </w:r>
      </w:ins>
      <w:ins w:author="Lorenzo Salvi" w:date="2019-01-15T10:38:26.7350652" w:id="490047848">
        <w:r w:rsidRPr="00634BB8" w:rsidR="2E7E24A4">
          <w:rPr>
            <w:rFonts w:ascii="Times New Roman" w:hAnsi="Times New Roman"/>
            <w:b w:val="1"/>
            <w:bCs w:val="1"/>
            <w:color w:val="000000" w:themeColor="text1"/>
            <w:lang w:val="it-IT"/>
            <w:rPrChange w:author="Lorenzo Salvi" w:date="2019-01-07T14:27:00Z" w:id="1684739330">
              <w:rPr>
                <w:rFonts w:ascii="Times New Roman" w:hAnsi="Times New Roman"/>
                <w:b/>
                <w:bCs/>
                <w:color w:val="000000" w:themeColor="text1"/>
              </w:rPr>
            </w:rPrChange>
          </w:rPr>
          <w:t xml:space="preserve">8</w:t>
        </w:r>
      </w:ins>
      <w:ins w:author="Lorenzo Salvi" w:date="2019-01-15T10:37:26.6879441" w:id="2027068635">
        <w:r w:rsidRPr="00634BB8">
          <w:rPr>
            <w:rFonts w:ascii="Times New Roman" w:hAnsi="Times New Roman"/>
            <w:b w:val="1"/>
            <w:bCs w:val="1"/>
            <w:color w:val="000000" w:themeColor="text1"/>
            <w:lang w:val="it-IT"/>
            <w:rPrChange w:author="Lorenzo Salvi" w:date="2019-01-07T14:27:00Z" w:id="182520152">
              <w:rPr>
                <w:rFonts w:ascii="Times New Roman" w:hAnsi="Times New Roman"/>
                <w:b/>
                <w:bCs/>
                <w:color w:val="000000" w:themeColor="text1"/>
              </w:rPr>
            </w:rPrChange>
          </w:rPr>
          <w:t xml:space="preserve"> e </w:t>
        </w:r>
      </w:ins>
      <w:ins w:author="Lorenzo Salvi" w:date="2019-01-15T10:38:26.7350652" w:id="707060616">
        <w:r w:rsidRPr="00634BB8" w:rsidR="2E7E24A4">
          <w:rPr>
            <w:rFonts w:ascii="Times New Roman" w:hAnsi="Times New Roman"/>
            <w:b w:val="1"/>
            <w:bCs w:val="1"/>
            <w:color w:val="000000" w:themeColor="text1"/>
            <w:lang w:val="it-IT"/>
            <w:rPrChange w:author="Lorenzo Salvi" w:date="2019-01-07T14:27:00Z" w:id="2111606390">
              <w:rPr>
                <w:rFonts w:ascii="Times New Roman" w:hAnsi="Times New Roman"/>
                <w:b/>
                <w:bCs/>
                <w:color w:val="000000" w:themeColor="text1"/>
              </w:rPr>
            </w:rPrChange>
          </w:rPr>
          <w:t xml:space="preserve">9</w:t>
        </w:r>
      </w:ins>
      <w:ins w:author="Lorenzo Salvi" w:date="2019-01-15T10:37:26.6879441" w:id="418592520">
        <w:r w:rsidRPr="00634BB8">
          <w:rPr>
            <w:rFonts w:ascii="Times New Roman" w:hAnsi="Times New Roman"/>
            <w:b w:val="1"/>
            <w:bCs w:val="1"/>
            <w:color w:val="000000" w:themeColor="text1"/>
            <w:lang w:val="it-IT"/>
            <w:rPrChange w:author="Lorenzo Salvi" w:date="2019-01-07T14:27:00Z" w:id="1378">
              <w:rPr>
                <w:rFonts w:ascii="Times New Roman" w:hAnsi="Times New Roman"/>
                <w:b/>
                <w:bCs/>
                <w:color w:val="000000" w:themeColor="text1"/>
              </w:rPr>
            </w:rPrChange>
          </w:rPr>
          <w:t xml:space="preserve">)</w:t>
        </w:r>
      </w:ins>
      <w:r w:rsidRPr="00634BB8">
        <w:rPr>
          <w:rFonts w:ascii="Times New Roman" w:hAnsi="Times New Roman"/>
          <w:color w:val="000000" w:themeColor="text1"/>
          <w:lang w:val="it-IT"/>
          <w:rPrChange w:author="Lorenzo Salvi" w:date="2019-01-07T14:27:00Z" w:id="1932039514">
            <w:rPr>
              <w:rFonts w:ascii="Times New Roman" w:hAnsi="Times New Roman"/>
              <w:color w:val="000000" w:themeColor="text1"/>
            </w:rPr>
          </w:rPrChange>
        </w:rPr>
        <w:t>.</w:t>
      </w:r>
      <w:ins w:author="Lorenzo Salvi" w:date="2019-01-15T10:41:28.7585726" w:id="554940473">
        <w:r w:rsidRPr="00634BB8" w:rsidR="503A9585">
          <w:rPr>
            <w:rFonts w:ascii="Times New Roman" w:hAnsi="Times New Roman"/>
            <w:color w:val="000000" w:themeColor="text1"/>
            <w:lang w:val="it-IT"/>
            <w:rPrChange w:author="Lorenzo Salvi" w:date="2019-01-07T14:27:00Z" w:id="1661684274">
              <w:rPr>
                <w:rFonts w:ascii="Times New Roman" w:hAnsi="Times New Roman"/>
                <w:color w:val="000000" w:themeColor="text1"/>
              </w:rPr>
            </w:rPrChange>
          </w:rPr>
          <w:t xml:space="preserve"> </w:t>
        </w:r>
      </w:ins>
      <w:ins w:author="Lorenzo Salvi" w:date="2019-01-15T10:42:28.9145591" w:id="267880257">
        <w:r w:rsidRPr="00634BB8" w:rsidR="3E6CC209">
          <w:rPr>
            <w:rFonts w:ascii="Times New Roman" w:hAnsi="Times New Roman"/>
            <w:color w:val="000000" w:themeColor="text1"/>
            <w:lang w:val="it-IT"/>
            <w:rPrChange w:author="Lorenzo Salvi" w:date="2019-01-07T14:27:00Z" w:id="1645497205">
              <w:rPr>
                <w:rFonts w:ascii="Times New Roman" w:hAnsi="Times New Roman"/>
                <w:color w:val="000000" w:themeColor="text1"/>
              </w:rPr>
            </w:rPrChange>
          </w:rPr>
          <w:t xml:space="preserve">Per una descrizione </w:t>
        </w:r>
        <w:r w:rsidRPr="00634BB8" w:rsidR="3E6CC209">
          <w:rPr>
            <w:rFonts w:ascii="Times New Roman" w:hAnsi="Times New Roman"/>
            <w:color w:val="000000" w:themeColor="text1"/>
            <w:lang w:val="it-IT"/>
            <w:rPrChange w:author="Lorenzo Salvi" w:date="2019-01-07T14:27:00Z" w:id="1175499229">
              <w:rPr>
                <w:rFonts w:ascii="Times New Roman" w:hAnsi="Times New Roman"/>
                <w:color w:val="000000" w:themeColor="text1"/>
              </w:rPr>
            </w:rPrChange>
          </w:rPr>
          <w:t xml:space="preserve">più approfondita dei metodi implementati leg</w:t>
        </w:r>
      </w:ins>
      <w:ins w:author="Lorenzo Salvi" w:date="2019-01-15T10:43:29.1404505" w:id="1502960596">
        <w:r w:rsidRPr="00634BB8" w:rsidR="33328BDB">
          <w:rPr>
            <w:rFonts w:ascii="Times New Roman" w:hAnsi="Times New Roman"/>
            <w:color w:val="000000" w:themeColor="text1"/>
            <w:lang w:val="it-IT"/>
            <w:rPrChange w:author="Lorenzo Salvi" w:date="2019-01-07T14:27:00Z" w:id="775359548">
              <w:rPr>
                <w:rFonts w:ascii="Times New Roman" w:hAnsi="Times New Roman"/>
                <w:color w:val="000000" w:themeColor="text1"/>
              </w:rPr>
            </w:rPrChange>
          </w:rPr>
          <w:t xml:space="preserve">gere la sezione Requisit</w:t>
        </w:r>
        <w:r w:rsidRPr="33328BDB" w:rsidR="33328BDB">
          <w:rPr>
            <w:rFonts w:ascii="Times New Roman" w:hAnsi="Times New Roman"/>
            <w:color w:val="000000" w:themeColor="text1" w:themeTint="FF" w:themeShade="FF"/>
            <w:lang w:val="it-IT"/>
            <w:rPrChange w:author="Lorenzo Salvi" w:date="2019-01-15T10:43:29.1404505" w:id="1351069120">
              <w:rPr/>
            </w:rPrChange>
          </w:rPr>
          <w:t>i Funzionali punto 3 e punto 6</w:t>
        </w:r>
      </w:ins>
      <w:ins w:author="Salvatore Salernitano" w:date="2019-01-15T10:45:29.759834" w:id="762651748">
        <w:r w:rsidRPr="33328BDB" w:rsidR="11E0BB64">
          <w:rPr>
            <w:rFonts w:ascii="Times New Roman" w:hAnsi="Times New Roman"/>
            <w:color w:val="000000" w:themeColor="text1" w:themeTint="FF" w:themeShade="FF"/>
            <w:lang w:val="it-IT"/>
            <w:rPrChange w:author="Lorenzo Salvi" w:date="2019-01-15T10:43:29.1404505" w:id="1664464650">
              <w:rPr/>
            </w:rPrChange>
          </w:rPr>
          <w:t xml:space="preserve">(nella </w:t>
        </w:r>
        <w:r w:rsidRPr="33328BDB" w:rsidR="11E0BB64">
          <w:rPr>
            <w:rFonts w:ascii="Times New Roman" w:hAnsi="Times New Roman"/>
            <w:color w:val="000000" w:themeColor="text1" w:themeTint="FF" w:themeShade="FF"/>
            <w:lang w:val="it-IT"/>
            <w:rPrChange w:author="Lorenzo Salvi" w:date="2019-01-15T10:43:29.1404505" w:id="1249590024">
              <w:rPr/>
            </w:rPrChange>
          </w:rPr>
          <w:t>sezione Mapping</w:t>
        </w:r>
        <w:r w:rsidRPr="33328BDB" w:rsidR="11E0BB64">
          <w:rPr>
            <w:rFonts w:ascii="Times New Roman" w:hAnsi="Times New Roman"/>
            <w:color w:val="000000" w:themeColor="text1" w:themeTint="FF" w:themeShade="FF"/>
            <w:lang w:val="it-IT"/>
            <w:rPrChange w:author="Lorenzo Salvi" w:date="2019-01-15T10:43:29.1404505" w:id="983034114">
              <w:rPr/>
            </w:rPrChange>
          </w:rPr>
          <w:t>)</w:t>
        </w:r>
      </w:ins>
      <w:ins w:author="Lorenzo Salvi" w:date="2019-01-15T10:44:29.2221315" w:id="1002088013">
        <w:del w:author="Salvatore Salernitano" w:date="2019-01-16T09:35:56.0387116" w:id="2055330125">
          <w:r w:rsidRPr="33328BDB" w:rsidDel="4256E023" w:rsidR="2ABEE5F3">
            <w:rPr>
              <w:rFonts w:ascii="Times New Roman" w:hAnsi="Times New Roman"/>
              <w:color w:val="000000" w:themeColor="text1" w:themeTint="FF" w:themeShade="FF"/>
              <w:lang w:val="it-IT"/>
              <w:rPrChange w:author="Lorenzo Salvi" w:date="2019-01-15T10:43:29.1404505" w:id="825808266">
                <w:rPr/>
              </w:rPrChange>
            </w:rPr>
            <w:delText xml:space="preserve"> </w:delText>
          </w:r>
        </w:del>
      </w:ins>
      <w:ins w:author="Lorenzo Salvi" w:date="2019-01-15T10:43:29.1404505" w:id="725885161">
        <w:r w:rsidRPr="33328BDB" w:rsidR="33328BDB">
          <w:rPr>
            <w:rFonts w:ascii="Times New Roman" w:hAnsi="Times New Roman"/>
            <w:color w:val="000000" w:themeColor="text1" w:themeTint="FF" w:themeShade="FF"/>
            <w:lang w:val="it-IT"/>
            <w:rPrChange w:author="Lorenzo Salvi" w:date="2019-01-15T10:43:29.1404505" w:id="888675731">
              <w:rPr/>
            </w:rPrChange>
          </w:rPr>
          <w:t>.</w:t>
        </w:r>
      </w:ins>
      <w:ins w:author="Lorenzo Salvi" w:date="2019-01-15T10:42:28.9145591" w:id="1452045003">
        <w:r w:rsidRPr="00634BB8" w:rsidR="3E6CC209">
          <w:rPr>
            <w:rFonts w:ascii="Times New Roman" w:hAnsi="Times New Roman"/>
            <w:color w:val="000000" w:themeColor="text1"/>
            <w:lang w:val="it-IT"/>
            <w:rPrChange w:author="Lorenzo Salvi" w:date="2019-01-07T14:27:00Z" w:id="1379">
              <w:rPr>
                <w:rFonts w:ascii="Times New Roman" w:hAnsi="Times New Roman"/>
                <w:color w:val="000000" w:themeColor="text1"/>
              </w:rPr>
            </w:rPrChange>
          </w:rPr>
          <w:t xml:space="preserve"> </w:t>
        </w:r>
      </w:ins>
    </w:p>
    <w:p xmlns:wp14="http://schemas.microsoft.com/office/word/2010/wordml" w:rsidRPr="00D54DDA" w:rsidR="00D54DDA" w:rsidP="3027D477" w:rsidRDefault="00D54DDA" w14:paraId="5CEEB302" wp14:textId="07518FF1">
      <w:pPr>
        <w:pStyle w:val="Paragrafoelenco"/>
        <w:numPr>
          <w:ilvl w:val="1"/>
          <w:numId w:val="15"/>
        </w:numPr>
        <w:spacing w:after="300"/>
        <w:rPr>
          <w:b w:val="1"/>
          <w:bCs w:val="1"/>
          <w:color w:val="000000" w:themeColor="text1" w:themeTint="FF" w:themeShade="FF"/>
          <w:rPrChange w:author="Salvatore Salernitano" w:date="2019-01-15T10:50:30.7976508" w:id="512990720">
            <w:rPr/>
          </w:rPrChange>
        </w:rPr>
        <w:pPrChange w:author="Salvatore Salernitano" w:date="2019-01-15T10:50:30.7976508" w:id="1380">
          <w:pPr>
            <w:pStyle w:val="Paragrafoelenco"/>
            <w:numPr>
              <w:ilvl w:val="1"/>
              <w:numId w:val="35"/>
            </w:numPr>
            <w:tabs>
              <w:tab w:val="num" w:pos="360"/>
              <w:tab w:val="num" w:pos="1440"/>
            </w:tabs>
            <w:spacing w:after="300"/>
            <w:ind w:left="1440" w:hanging="720"/>
          </w:pPr>
        </w:pPrChange>
      </w:pPr>
      <w:r w:rsidRPr="00634BB8">
        <w:rPr>
          <w:rFonts w:ascii="Times New Roman" w:hAnsi="Times New Roman"/>
          <w:b w:val="1"/>
          <w:bCs w:val="1"/>
          <w:color w:val="000000" w:themeColor="text1"/>
          <w:lang w:val="it-IT"/>
          <w:rPrChange w:author="Lorenzo Salvi" w:date="2019-01-07T14:25:00Z" w:id="1381">
            <w:rPr>
              <w:rFonts w:ascii="Times New Roman" w:hAnsi="Times New Roman"/>
              <w:b/>
              <w:bCs/>
              <w:color w:val="000000" w:themeColor="text1"/>
            </w:rPr>
          </w:rPrChange>
        </w:rPr>
        <w:t>USABILITY (Implementato):</w:t>
      </w:r>
      <w:r w:rsidRPr="3027D477">
        <w:rPr>
          <w:rFonts w:ascii="Times New Roman" w:hAnsi="Times New Roman"/>
          <w:i w:val="1"/>
          <w:iCs w:val="1"/>
          <w:color w:val="000000" w:themeColor="text1"/>
          <w:lang w:val="it-IT"/>
          <w:rPrChange w:author="Salvatore Salernitano" w:date="2019-01-15T10:50:30.7976508" w:id="1950318512">
            <w:rPr>
              <w:rFonts w:ascii="Times New Roman" w:hAnsi="Times New Roman"/>
              <w:i/>
              <w:iCs/>
              <w:color w:val="000000" w:themeColor="text1"/>
            </w:rPr>
          </w:rPrChange>
        </w:rPr>
        <w:t xml:space="preserve"> Il sistema deve offrire una User-</w:t>
      </w:r>
      <w:proofErr w:type="spellStart"/>
      <w:r w:rsidRPr="3027D477">
        <w:rPr>
          <w:rFonts w:ascii="Times New Roman" w:hAnsi="Times New Roman"/>
          <w:i w:val="1"/>
          <w:iCs w:val="1"/>
          <w:color w:val="000000" w:themeColor="text1"/>
          <w:lang w:val="it-IT"/>
          <w:rPrChange w:author="Salvatore Salernitano" w:date="2019-01-15T10:50:30.7976508" w:id="1316480872">
            <w:rPr>
              <w:rFonts w:ascii="Times New Roman" w:hAnsi="Times New Roman"/>
              <w:i/>
              <w:iCs/>
              <w:color w:val="000000" w:themeColor="text1"/>
            </w:rPr>
          </w:rPrChange>
        </w:rPr>
        <w:t xml:space="preserve">Experiencie</w:t>
      </w:r>
      <w:proofErr w:type="spellEnd"/>
      <w:r w:rsidRPr="3027D477">
        <w:rPr>
          <w:rFonts w:ascii="Times New Roman" w:hAnsi="Times New Roman"/>
          <w:i w:val="1"/>
          <w:iCs w:val="1"/>
          <w:color w:val="000000" w:themeColor="text1"/>
          <w:lang w:val="it-IT"/>
          <w:rPrChange w:author="Salvatore Salernitano" w:date="2019-01-15T10:50:30.7976508" w:id="1272265442">
            <w:rPr>
              <w:rFonts w:ascii="Times New Roman" w:hAnsi="Times New Roman"/>
              <w:i/>
              <w:iCs/>
              <w:color w:val="000000" w:themeColor="text1"/>
            </w:rPr>
          </w:rPrChange>
        </w:rPr>
        <w:t xml:space="preserve">-</w:t>
      </w:r>
      <w:proofErr w:type="spellStart"/>
      <w:r w:rsidRPr="3027D477">
        <w:rPr>
          <w:rFonts w:ascii="Times New Roman" w:hAnsi="Times New Roman"/>
          <w:i w:val="1"/>
          <w:iCs w:val="1"/>
          <w:color w:val="000000" w:themeColor="text1"/>
          <w:lang w:val="it-IT"/>
          <w:rPrChange w:author="Salvatore Salernitano" w:date="2019-01-15T10:50:30.7976508" w:id="1382">
            <w:rPr>
              <w:rFonts w:ascii="Times New Roman" w:hAnsi="Times New Roman"/>
              <w:i/>
              <w:iCs/>
              <w:color w:val="000000" w:themeColor="text1"/>
            </w:rPr>
          </w:rPrChange>
        </w:rPr>
        <w:t xml:space="preserve">Friendly</w:t>
      </w:r>
      <w:proofErr w:type="spellEnd"/>
      <w:r w:rsidRPr="00634BB8">
        <w:rPr>
          <w:rFonts w:ascii="Times New Roman" w:hAnsi="Times New Roman"/>
          <w:color w:val="000000" w:themeColor="text1"/>
          <w:lang w:val="it-IT"/>
          <w:rPrChange w:author="Lorenzo Salvi" w:date="2019-01-07T14:25:00Z" w:id="1728134649">
            <w:rPr>
              <w:rFonts w:ascii="Times New Roman" w:hAnsi="Times New Roman"/>
              <w:color w:val="000000" w:themeColor="text1"/>
            </w:rPr>
          </w:rPrChange>
        </w:rPr>
        <w:t xml:space="preserve">. Questo vincolo verrà soddisfatto dalle Dashboard di ciascun utente che può utilizzare il Sistema. </w:t>
      </w:r>
      <w:ins w:author="Lorenzo Salvi" w:date="2019-01-15T10:46:29.7762877" w:id="1683588779">
        <w:r w:rsidRPr="00634BB8" w:rsidR="049AC02F">
          <w:rPr>
            <w:rFonts w:ascii="Times New Roman" w:hAnsi="Times New Roman"/>
            <w:color w:val="000000" w:themeColor="text1"/>
            <w:lang w:val="it-IT"/>
            <w:rPrChange w:author="Lorenzo Salvi" w:date="2019-01-07T14:25:00Z" w:id="1726442602">
              <w:rPr>
                <w:rFonts w:ascii="Times New Roman" w:hAnsi="Times New Roman"/>
                <w:color w:val="000000" w:themeColor="text1"/>
              </w:rPr>
            </w:rPrChange>
          </w:rPr>
          <w:t xml:space="preserve">Nello </w:t>
        </w:r>
      </w:ins>
      <w:ins w:author="Salvatore Salernitano" w:date="2019-01-15T10:50:30.7976508" w:id="1663124535">
        <w:r w:rsidRPr="00634BB8" w:rsidR="049AC02F">
          <w:rPr>
            <w:rFonts w:ascii="Times New Roman" w:hAnsi="Times New Roman"/>
            <w:color w:val="000000" w:themeColor="text1"/>
            <w:lang w:val="it-IT"/>
            <w:rPrChange w:author="Lorenzo Salvi" w:date="2019-01-07T14:25:00Z" w:id="1461808376">
              <w:rPr>
                <w:rFonts w:ascii="Times New Roman" w:hAnsi="Times New Roman"/>
                <w:color w:val="000000" w:themeColor="text1"/>
              </w:rPr>
            </w:rPrChange>
          </w:rPr>
          <w:t xml:space="preserve">specifico mediante</w:t>
        </w:r>
      </w:ins>
      <w:ins w:author="Lorenzo Salvi" w:date="2019-01-15T10:46:29.7762877" w:id="1626659094">
        <w:r w:rsidRPr="00634BB8" w:rsidR="049AC02F">
          <w:rPr>
            <w:rFonts w:ascii="Times New Roman" w:hAnsi="Times New Roman"/>
            <w:color w:val="000000" w:themeColor="text1"/>
            <w:lang w:val="it-IT"/>
            <w:rPrChange w:author="Lorenzo Salvi" w:date="2019-01-07T14:25:00Z" w:id="785901074">
              <w:rPr>
                <w:rFonts w:ascii="Times New Roman" w:hAnsi="Times New Roman"/>
                <w:color w:val="000000" w:themeColor="text1"/>
              </w:rPr>
            </w:rPrChange>
          </w:rPr>
          <w:t xml:space="preserve"> l’utilizzo di “</w:t>
        </w:r>
      </w:ins>
      <w:ins w:author="Lorenzo Salvi" w:date="2019-01-15T10:47:30.0480908" w:id="2028021476">
        <w:proofErr w:type="spellStart"/>
        <w:r w:rsidRPr="00634BB8" w:rsidR="049AC02F">
          <w:rPr>
            <w:rFonts w:ascii="Times New Roman" w:hAnsi="Times New Roman"/>
            <w:color w:val="000000" w:themeColor="text1"/>
            <w:lang w:val="it-IT"/>
            <w:rPrChange w:author="Lorenzo Salvi" w:date="2019-01-07T14:25:00Z" w:id="1833740429">
              <w:rPr>
                <w:rFonts w:ascii="Times New Roman" w:hAnsi="Times New Roman"/>
                <w:color w:val="000000" w:themeColor="text1"/>
              </w:rPr>
            </w:rPrChange>
          </w:rPr>
          <w:t xml:space="preserve">messages</w:t>
        </w:r>
        <w:proofErr w:type="spellEnd"/>
      </w:ins>
      <w:ins w:author="Lorenzo Salvi" w:date="2019-01-15T10:46:29.7762877" w:id="1198807361">
        <w:r w:rsidRPr="00634BB8" w:rsidR="049AC02F">
          <w:rPr>
            <w:rFonts w:ascii="Times New Roman" w:hAnsi="Times New Roman"/>
            <w:color w:val="000000" w:themeColor="text1"/>
            <w:lang w:val="it-IT"/>
            <w:rPrChange w:author="Lorenzo Salvi" w:date="2019-01-07T14:25:00Z" w:id="529494556">
              <w:rPr>
                <w:rFonts w:ascii="Times New Roman" w:hAnsi="Times New Roman"/>
                <w:color w:val="000000" w:themeColor="text1"/>
              </w:rPr>
            </w:rPrChange>
          </w:rPr>
          <w:t xml:space="preserve"> </w:t>
        </w:r>
        <w:proofErr w:type="spellStart"/>
        <w:r w:rsidRPr="00634BB8" w:rsidR="049AC02F">
          <w:rPr>
            <w:rFonts w:ascii="Times New Roman" w:hAnsi="Times New Roman"/>
            <w:color w:val="000000" w:themeColor="text1"/>
            <w:lang w:val="it-IT"/>
            <w:rPrChange w:author="Lorenzo Salvi" w:date="2019-01-07T14:25:00Z" w:id="609014251">
              <w:rPr>
                <w:rFonts w:ascii="Times New Roman" w:hAnsi="Times New Roman"/>
                <w:color w:val="000000" w:themeColor="text1"/>
              </w:rPr>
            </w:rPrChange>
          </w:rPr>
          <w:t xml:space="preserve">dialog</w:t>
        </w:r>
        <w:proofErr w:type="spellEnd"/>
        <w:r w:rsidRPr="00634BB8" w:rsidR="049AC02F">
          <w:rPr>
            <w:rFonts w:ascii="Times New Roman" w:hAnsi="Times New Roman"/>
            <w:color w:val="000000" w:themeColor="text1"/>
            <w:lang w:val="it-IT"/>
            <w:rPrChange w:author="Lorenzo Salvi" w:date="2019-01-07T14:25:00Z" w:id="1346085780">
              <w:rPr>
                <w:rFonts w:ascii="Times New Roman" w:hAnsi="Times New Roman"/>
                <w:color w:val="000000" w:themeColor="text1"/>
              </w:rPr>
            </w:rPrChange>
          </w:rPr>
          <w:t xml:space="preserve">” </w:t>
        </w:r>
      </w:ins>
      <w:ins w:author="Lorenzo Salvi" w:date="2019-01-15T10:48:30.1501208" w:id="979473514">
        <w:r w:rsidRPr="00634BB8" w:rsidR="2B458BE0">
          <w:rPr>
            <w:rFonts w:ascii="Times New Roman" w:hAnsi="Times New Roman"/>
            <w:color w:val="000000" w:themeColor="text1"/>
            <w:lang w:val="it-IT"/>
            <w:rPrChange w:author="Lorenzo Salvi" w:date="2019-01-07T14:25:00Z" w:id="851483758">
              <w:rPr>
                <w:rFonts w:ascii="Times New Roman" w:hAnsi="Times New Roman"/>
                <w:color w:val="000000" w:themeColor="text1"/>
              </w:rPr>
            </w:rPrChange>
          </w:rPr>
          <w:t xml:space="preserve">presenti</w:t>
        </w:r>
      </w:ins>
      <w:ins w:author="Lorenzo Salvi" w:date="2019-01-15T10:46:29.7762877" w:id="369910967">
        <w:r w:rsidRPr="00634BB8" w:rsidR="049AC02F">
          <w:rPr>
            <w:rFonts w:ascii="Times New Roman" w:hAnsi="Times New Roman"/>
            <w:color w:val="000000" w:themeColor="text1"/>
            <w:lang w:val="it-IT"/>
            <w:rPrChange w:author="Lorenzo Salvi" w:date="2019-01-07T14:25:00Z" w:id="1887749827">
              <w:rPr>
                <w:rFonts w:ascii="Times New Roman" w:hAnsi="Times New Roman"/>
                <w:color w:val="000000" w:themeColor="text1"/>
              </w:rPr>
            </w:rPrChange>
          </w:rPr>
          <w:t xml:space="preserve"> </w:t>
        </w:r>
      </w:ins>
      <w:ins w:author="Lorenzo Salvi" w:date="2019-01-15T10:48:30.1501208" w:id="1758572552">
        <w:r w:rsidRPr="00634BB8" w:rsidR="2B458BE0">
          <w:rPr>
            <w:rFonts w:ascii="Times New Roman" w:hAnsi="Times New Roman"/>
            <w:color w:val="000000" w:themeColor="text1"/>
            <w:lang w:val="it-IT"/>
            <w:rPrChange w:author="Lorenzo Salvi" w:date="2019-01-07T14:25:00Z" w:id="562277815">
              <w:rPr>
                <w:rFonts w:ascii="Times New Roman" w:hAnsi="Times New Roman"/>
                <w:color w:val="000000" w:themeColor="text1"/>
              </w:rPr>
            </w:rPrChange>
          </w:rPr>
          <w:t xml:space="preserve">nelle</w:t>
        </w:r>
      </w:ins>
      <w:ins w:author="Lorenzo Salvi" w:date="2019-01-15T10:46:29.7762877" w:id="2099174826">
        <w:r w:rsidRPr="00634BB8" w:rsidR="049AC02F">
          <w:rPr>
            <w:rFonts w:ascii="Times New Roman" w:hAnsi="Times New Roman"/>
            <w:color w:val="000000" w:themeColor="text1"/>
            <w:lang w:val="it-IT"/>
            <w:rPrChange w:author="Lorenzo Salvi" w:date="2019-01-07T14:25:00Z" w:id="1879550014">
              <w:rPr>
                <w:rFonts w:ascii="Times New Roman" w:hAnsi="Times New Roman"/>
                <w:color w:val="000000" w:themeColor="text1"/>
              </w:rPr>
            </w:rPrChange>
          </w:rPr>
          <w:t xml:space="preserve"> </w:t>
        </w:r>
      </w:ins>
      <w:ins w:author="Lorenzo Salvi" w:date="2019-01-15T10:48:30.1501208" w:id="785682060">
        <w:proofErr w:type="spellStart"/>
        <w:r w:rsidRPr="00634BB8" w:rsidR="2B458BE0">
          <w:rPr>
            <w:rFonts w:ascii="Times New Roman" w:hAnsi="Times New Roman"/>
            <w:color w:val="000000" w:themeColor="text1"/>
            <w:lang w:val="it-IT"/>
            <w:rPrChange w:author="Lorenzo Salvi" w:date="2019-01-07T14:25:00Z" w:id="1654352566">
              <w:rPr>
                <w:rFonts w:ascii="Times New Roman" w:hAnsi="Times New Roman"/>
                <w:color w:val="000000" w:themeColor="text1"/>
              </w:rPr>
            </w:rPrChange>
          </w:rPr>
          <w:t xml:space="preserve">View</w:t>
        </w:r>
        <w:proofErr w:type="spellEnd"/>
        <w:r w:rsidRPr="00634BB8" w:rsidR="2B458BE0">
          <w:rPr>
            <w:rFonts w:ascii="Times New Roman" w:hAnsi="Times New Roman"/>
            <w:color w:val="000000" w:themeColor="text1"/>
            <w:lang w:val="it-IT"/>
            <w:rPrChange w:author="Lorenzo Salvi" w:date="2019-01-07T14:25:00Z" w:id="1737152392">
              <w:rPr>
                <w:rFonts w:ascii="Times New Roman" w:hAnsi="Times New Roman"/>
                <w:color w:val="000000" w:themeColor="text1"/>
              </w:rPr>
            </w:rPrChange>
          </w:rPr>
          <w:t xml:space="preserve">, mediante una disposizione ordinata e intuitiva </w:t>
        </w:r>
      </w:ins>
      <w:ins w:author="Lorenzo Salvi" w:date="2019-01-15T10:49:30.5480492" w:id="333043704">
        <w:r w:rsidRPr="00634BB8" w:rsidR="578E07E9">
          <w:rPr>
            <w:rFonts w:ascii="Times New Roman" w:hAnsi="Times New Roman"/>
            <w:color w:val="000000" w:themeColor="text1"/>
            <w:lang w:val="it-IT"/>
            <w:rPrChange w:author="Lorenzo Salvi" w:date="2019-01-07T14:25:00Z" w:id="1258293508">
              <w:rPr>
                <w:rFonts w:ascii="Times New Roman" w:hAnsi="Times New Roman"/>
                <w:color w:val="000000" w:themeColor="text1"/>
              </w:rPr>
            </w:rPrChange>
          </w:rPr>
          <w:t xml:space="preserve">di bottoni e </w:t>
        </w:r>
        <w:proofErr w:type="spellStart"/>
        <w:r w:rsidRPr="00634BB8" w:rsidR="578E07E9">
          <w:rPr>
            <w:rFonts w:ascii="Times New Roman" w:hAnsi="Times New Roman"/>
            <w:color w:val="000000" w:themeColor="text1"/>
            <w:lang w:val="it-IT"/>
            <w:rPrChange w:author="Lorenzo Salvi" w:date="2019-01-07T14:25:00Z" w:id="1761226615">
              <w:rPr>
                <w:rFonts w:ascii="Times New Roman" w:hAnsi="Times New Roman"/>
                <w:color w:val="000000" w:themeColor="text1"/>
              </w:rPr>
            </w:rPrChange>
          </w:rPr>
          <w:t xml:space="preserve">textbox</w:t>
        </w:r>
        <w:proofErr w:type="spellEnd"/>
      </w:ins>
      <w:ins w:author="Salvatore Salernitano" w:date="2019-01-15T10:50:30.7976508" w:id="316654179">
        <w:r w:rsidRPr="3027D477" w:rsidR="3027D477">
          <w:rPr>
            <w:rFonts w:ascii="Times New Roman" w:hAnsi="Times New Roman"/>
            <w:color w:val="000000" w:themeColor="text1" w:themeTint="FF" w:themeShade="FF"/>
            <w:lang w:val="it-IT"/>
            <w:rPrChange w:author="Salvatore Salernitano" w:date="2019-01-15T10:50:30.7976508" w:id="338439211">
              <w:rPr/>
            </w:rPrChange>
          </w:rPr>
          <w:t>.</w:t>
        </w:r>
      </w:ins>
      <w:ins w:author="Lorenzo Salvi" w:date="2019-01-15T10:49:30.5480492" w:id="1079002547">
        <w:r w:rsidRPr="00634BB8" w:rsidR="578E07E9">
          <w:rPr>
            <w:rFonts w:ascii="Times New Roman" w:hAnsi="Times New Roman"/>
            <w:color w:val="000000" w:themeColor="text1"/>
            <w:lang w:val="it-IT"/>
            <w:rPrChange w:author="Lorenzo Salvi" w:date="2019-01-07T14:25:00Z" w:id="1383">
              <w:rPr>
                <w:rFonts w:ascii="Times New Roman" w:hAnsi="Times New Roman"/>
                <w:color w:val="000000" w:themeColor="text1"/>
              </w:rPr>
            </w:rPrChange>
          </w:rPr>
          <w:t xml:space="preserve"> </w:t>
        </w:r>
      </w:ins>
      <w:r w:rsidRPr="00D54DDA">
        <w:rPr>
          <w:rFonts w:ascii="Times New Roman" w:hAnsi="Times New Roman"/>
          <w:b w:val="1"/>
          <w:bCs w:val="1"/>
          <w:color w:val="000000" w:themeColor="text1"/>
        </w:rPr>
        <w:t>(</w:t>
      </w:r>
      <w:proofErr w:type="spellStart"/>
      <w:r w:rsidRPr="00D54DDA">
        <w:rPr>
          <w:rFonts w:ascii="Times New Roman" w:hAnsi="Times New Roman"/>
          <w:b w:val="1"/>
          <w:bCs w:val="1"/>
          <w:color w:val="000000" w:themeColor="text1"/>
        </w:rPr>
        <w:t>Vedi</w:t>
      </w:r>
      <w:proofErr w:type="spellEnd"/>
      <w:r w:rsidRPr="00D54DDA">
        <w:rPr>
          <w:rFonts w:ascii="Times New Roman" w:hAnsi="Times New Roman"/>
          <w:b w:val="1"/>
          <w:bCs w:val="1"/>
          <w:color w:val="000000" w:themeColor="text1"/>
        </w:rPr>
        <w:t xml:space="preserve"> GUI Requirements)</w:t>
      </w:r>
    </w:p>
    <w:p xmlns:wp14="http://schemas.microsoft.com/office/word/2010/wordml" w:rsidRPr="00634BB8" w:rsidR="00D54DDA" w:rsidDel="04798CE2" w:rsidP="164C1AC7" w:rsidRDefault="00D54DDA" w14:paraId="104AB891" wp14:textId="41F58E32">
      <w:pPr>
        <w:pStyle w:val="Paragrafoelenco"/>
        <w:numPr>
          <w:ilvl w:val="1"/>
          <w:numId w:val="15"/>
        </w:numPr>
        <w:spacing w:after="300"/>
        <w:rPr>
          <w:del w:author="Salvatore Salernitano" w:date="2019-01-17T11:20:50.2548799" w:id="631986561"/>
          <w:b w:val="1"/>
          <w:bCs w:val="1"/>
          <w:i w:val="1"/>
          <w:iCs w:val="1"/>
          <w:color w:val="000000" w:themeColor="text1" w:themeTint="FF" w:themeShade="FF"/>
          <w:lang w:val="it-IT"/>
          <w:rPrChange w:author="Salvatore Salernitano" w:date="2019-01-16T09:44:34.7985103" w:id="499826105">
            <w:rPr/>
          </w:rPrChange>
        </w:rPr>
        <w:pPrChange w:author="Salvatore Salernitano" w:date="2019-01-16T09:44:34.7985103" w:id="1385">
          <w:pPr>
            <w:pStyle w:val="Paragrafoelenco"/>
            <w:numPr>
              <w:ilvl w:val="1"/>
              <w:numId w:val="35"/>
            </w:numPr>
            <w:tabs>
              <w:tab w:val="num" w:pos="360"/>
              <w:tab w:val="num" w:pos="1440"/>
            </w:tabs>
            <w:spacing w:after="300"/>
            <w:ind w:left="1440" w:hanging="720"/>
          </w:pPr>
        </w:pPrChange>
      </w:pPr>
      <w:r w:rsidRPr="00634BB8">
        <w:rPr>
          <w:rFonts w:ascii="Times New Roman" w:hAnsi="Times New Roman"/>
          <w:b w:val="1"/>
          <w:bCs w:val="1"/>
          <w:color w:val="000000" w:themeColor="text1"/>
          <w:lang w:val="it-IT"/>
          <w:rPrChange w:author="Lorenzo Salvi" w:date="2019-01-07T14:25:00Z" w:id="1092754872">
            <w:rPr>
              <w:rFonts w:ascii="Times New Roman" w:hAnsi="Times New Roman"/>
              <w:b/>
              <w:bCs/>
              <w:color w:val="000000" w:themeColor="text1"/>
            </w:rPr>
          </w:rPrChange>
        </w:rPr>
        <w:t xml:space="preserve">PERFORMANCE (</w:t>
      </w:r>
      <w:del w:author="Salvatore Salernitano" w:date="2019-01-16T09:34:56.0272849" w:id="848144668">
        <w:r w:rsidRPr="3027D477" w:rsidDel="6C33A923">
          <w:rPr>
            <w:rFonts w:ascii="Times New Roman" w:hAnsi="Times New Roman"/>
            <w:b w:val="1"/>
            <w:bCs w:val="1"/>
            <w:color w:val="FF0000" w:themeColor="text1"/>
            <w:lang w:val="it-IT"/>
            <w:rPrChange w:author="Salvatore Salernitano" w:date="2019-01-15T10:50:30.7976508" w:id="1417375693">
              <w:rPr>
                <w:rFonts w:ascii="Times New Roman" w:hAnsi="Times New Roman"/>
                <w:b/>
                <w:bCs/>
                <w:color w:val="000000" w:themeColor="text1"/>
              </w:rPr>
            </w:rPrChange>
          </w:rPr>
          <w:delText xml:space="preserve">Non </w:delText>
        </w:r>
      </w:del>
      <w:r w:rsidRPr="6C33A923">
        <w:rPr>
          <w:rFonts w:ascii="Times New Roman" w:hAnsi="Times New Roman"/>
          <w:b w:val="1"/>
          <w:bCs w:val="1"/>
          <w:color w:val="000000" w:themeColor="text1" w:themeTint="FF" w:themeShade="FF"/>
          <w:lang w:val="it-IT"/>
          <w:rPrChange w:author="Salvatore Salernitano" w:date="2019-01-16T09:34:56.0272849" w:id="41484887">
            <w:rPr>
              <w:rFonts w:ascii="Times New Roman" w:hAnsi="Times New Roman"/>
              <w:b/>
              <w:bCs/>
              <w:color w:val="000000" w:themeColor="text1"/>
            </w:rPr>
          </w:rPrChange>
        </w:rPr>
        <w:t xml:space="preserve">Implementato</w:t>
      </w:r>
      <w:r w:rsidRPr="00634BB8">
        <w:rPr>
          <w:rFonts w:ascii="Times New Roman" w:hAnsi="Times New Roman"/>
          <w:b w:val="1"/>
          <w:bCs w:val="1"/>
          <w:color w:val="000000" w:themeColor="text1"/>
          <w:lang w:val="it-IT"/>
          <w:rPrChange w:author="Lorenzo Salvi" w:date="2019-01-07T14:25:00Z" w:id="1386">
            <w:rPr>
              <w:rFonts w:ascii="Times New Roman" w:hAnsi="Times New Roman"/>
              <w:b/>
              <w:bCs/>
              <w:color w:val="000000" w:themeColor="text1"/>
            </w:rPr>
          </w:rPrChange>
        </w:rPr>
        <w:t xml:space="preserve">): </w:t>
      </w:r>
      <w:r w:rsidRPr="04798CE2">
        <w:rPr>
          <w:rFonts w:ascii="Times New Roman" w:hAnsi="Times New Roman"/>
          <w:i w:val="1"/>
          <w:iCs w:val="1"/>
          <w:color w:val="000000" w:themeColor="text1"/>
          <w:lang w:val="it-IT"/>
          <w:rPrChange w:author="Salvatore Salernitano" w:date="2019-01-17T11:20:50.2548799" w:id="439560088">
            <w:rPr>
              <w:rFonts w:ascii="Times New Roman" w:hAnsi="Times New Roman"/>
              <w:i/>
              <w:iCs/>
              <w:color w:val="000000" w:themeColor="text1"/>
            </w:rPr>
          </w:rPrChange>
        </w:rPr>
        <w:t xml:space="preserve">Il sistema deve risultare efficiente e deve lavorare con tempi d’esecuzione accettabili. </w:t>
      </w:r>
      <w:ins w:author="Salvatore Salernitano" w:date="2019-01-16T09:36:56.9430262" w:id="674657223">
        <w:r w:rsidRPr="04798CE2" w:rsidR="66ECB1B7">
          <w:rPr>
            <w:rFonts w:ascii="Times New Roman" w:hAnsi="Times New Roman"/>
            <w:b w:val="0"/>
            <w:bCs w:val="0"/>
            <w:i w:val="0"/>
            <w:iCs w:val="0"/>
            <w:color w:val="000000" w:themeColor="text1"/>
            <w:lang w:val="it-IT"/>
            <w:rPrChange w:author="Salvatore Salernitano" w:date="2019-01-17T11:20:50.2548799" w:id="1387">
              <w:rPr>
                <w:rFonts w:ascii="Times New Roman" w:hAnsi="Times New Roman"/>
                <w:i/>
                <w:iCs/>
                <w:color w:val="000000" w:themeColor="text1"/>
              </w:rPr>
            </w:rPrChange>
          </w:rPr>
          <w:t xml:space="preserve">Il team ha effettuato i test</w:t>
        </w:r>
      </w:ins>
      <w:del w:author="Salvatore Salernitano" w:date="2019-01-16T09:35:56.0387116" w:id="400955456">
        <w:r w:rsidRPr="00634BB8" w:rsidDel="4256E023">
          <w:rPr>
            <w:rFonts w:ascii="Times New Roman" w:hAnsi="Times New Roman"/>
            <w:color w:val="000000" w:themeColor="text1"/>
            <w:lang w:val="it-IT"/>
            <w:rPrChange w:author="Lorenzo Salvi" w:date="2019-01-07T14:25:00Z" w:id="1403579049">
              <w:rPr>
                <w:rFonts w:ascii="Times New Roman" w:hAnsi="Times New Roman"/>
                <w:color w:val="000000" w:themeColor="text1"/>
              </w:rPr>
            </w:rPrChange>
          </w:rPr>
          <w:delText>Dato che il team sta realizzando un prototipo del software, ancora non si è grado di stima</w:delText>
        </w:r>
      </w:del>
      <w:del w:author="Salvatore Salernitano" w:date="2019-01-16T09:36:56.9430262" w:id="2080889732">
        <w:r w:rsidRPr="00634BB8" w:rsidDel="66ECB1B7">
          <w:rPr>
            <w:rFonts w:ascii="Times New Roman" w:hAnsi="Times New Roman"/>
            <w:color w:val="000000" w:themeColor="text1"/>
            <w:lang w:val="it-IT"/>
            <w:rPrChange w:author="Lorenzo Salvi" w:date="2019-01-07T14:25:00Z" w:id="1754024514">
              <w:rPr>
                <w:rFonts w:ascii="Times New Roman" w:hAnsi="Times New Roman"/>
                <w:color w:val="000000" w:themeColor="text1"/>
              </w:rPr>
            </w:rPrChange>
          </w:rPr>
          <w:delText xml:space="preserve">re performance che risultino essere efficienti</w:delText>
        </w:r>
      </w:del>
      <w:r w:rsidRPr="04798CE2">
        <w:rPr>
          <w:rFonts w:ascii="Times New Roman" w:hAnsi="Times New Roman"/>
          <w:b w:val="0"/>
          <w:bCs w:val="0"/>
          <w:i w:val="0"/>
          <w:iCs w:val="0"/>
          <w:color w:val="000000" w:themeColor="text1"/>
          <w:lang w:val="it-IT"/>
          <w:rPrChange w:author="Salvatore Salernitano" w:date="2019-01-17T11:20:50.2548799" w:id="500266533">
            <w:rPr>
              <w:rFonts w:ascii="Times New Roman" w:hAnsi="Times New Roman"/>
              <w:color w:val="000000" w:themeColor="text1"/>
            </w:rPr>
          </w:rPrChange>
        </w:rPr>
        <w:t xml:space="preserve"> in termini di Tempi d’esecuzione </w:t>
      </w:r>
      <w:ins w:author="Salvatore Salernitano" w:date="2019-01-16T09:44:34.7985103" w:id="1346312359">
        <w:r w:rsidRPr="04798CE2" w:rsidR="164C1AC7">
          <w:rPr>
            <w:rFonts w:ascii="Times New Roman" w:hAnsi="Times New Roman"/>
            <w:b w:val="0"/>
            <w:bCs w:val="0"/>
            <w:i w:val="0"/>
            <w:iCs w:val="0"/>
            <w:color w:val="000000" w:themeColor="text1"/>
            <w:lang w:val="it-IT"/>
            <w:rPrChange w:author="Salvatore Salernitano" w:date="2019-01-17T11:20:50.2548799" w:id="2142344372">
              <w:rPr>
                <w:rFonts w:ascii="Times New Roman" w:hAnsi="Times New Roman"/>
                <w:color w:val="000000" w:themeColor="text1"/>
              </w:rPr>
            </w:rPrChange>
          </w:rPr>
          <w:t xml:space="preserve">nel caso di una </w:t>
        </w:r>
        <w:proofErr w:type="spellStart"/>
        <w:r w:rsidRPr="04798CE2" w:rsidR="164C1AC7">
          <w:rPr>
            <w:rFonts w:ascii="Times New Roman" w:hAnsi="Times New Roman"/>
            <w:b w:val="0"/>
            <w:bCs w:val="0"/>
            <w:i w:val="0"/>
            <w:iCs w:val="0"/>
            <w:color w:val="000000" w:themeColor="text1"/>
            <w:lang w:val="it-IT"/>
            <w:rPrChange w:author="Salvatore Salernitano" w:date="2019-01-17T11:20:50.2548799" w:id="1207800823">
              <w:rPr>
                <w:rFonts w:ascii="Times New Roman" w:hAnsi="Times New Roman"/>
                <w:color w:val="000000" w:themeColor="text1"/>
              </w:rPr>
            </w:rPrChange>
          </w:rPr>
          <w:t xml:space="preserve">insert</w:t>
        </w:r>
        <w:proofErr w:type="spellEnd"/>
        <w:r w:rsidRPr="04798CE2" w:rsidR="164C1AC7">
          <w:rPr>
            <w:rFonts w:ascii="Times New Roman" w:hAnsi="Times New Roman"/>
            <w:b w:val="0"/>
            <w:bCs w:val="0"/>
            <w:i w:val="0"/>
            <w:iCs w:val="0"/>
            <w:color w:val="000000" w:themeColor="text1"/>
            <w:lang w:val="it-IT"/>
            <w:rPrChange w:author="Salvatore Salernitano" w:date="2019-01-17T11:20:50.2548799" w:id="831324890">
              <w:rPr>
                <w:rFonts w:ascii="Times New Roman" w:hAnsi="Times New Roman"/>
                <w:color w:val="000000" w:themeColor="text1"/>
              </w:rPr>
            </w:rPrChange>
          </w:rPr>
          <w:t xml:space="preserve"> di segnale da parte di un sensore </w:t>
        </w:r>
      </w:ins>
      <w:r w:rsidRPr="04798CE2">
        <w:rPr>
          <w:rFonts w:ascii="Times New Roman" w:hAnsi="Times New Roman"/>
          <w:b w:val="0"/>
          <w:bCs w:val="0"/>
          <w:i w:val="0"/>
          <w:iCs w:val="0"/>
          <w:color w:val="000000" w:themeColor="text1"/>
          <w:lang w:val="it-IT"/>
          <w:rPrChange w:author="Salvatore Salernitano" w:date="2019-01-17T11:20:50.2548799" w:id="222084304">
            <w:rPr>
              <w:rFonts w:ascii="Times New Roman" w:hAnsi="Times New Roman"/>
              <w:color w:val="000000" w:themeColor="text1"/>
            </w:rPr>
          </w:rPrChange>
        </w:rPr>
        <w:t xml:space="preserve">ed Occupazione della Memoria</w:t>
      </w:r>
      <w:ins w:author="Salvatore Salernitano" w:date="2019-01-16T09:44:34.7985103" w:id="873866509">
        <w:r w:rsidRPr="04798CE2" w:rsidR="164C1AC7">
          <w:rPr>
            <w:rFonts w:ascii="Times New Roman" w:hAnsi="Times New Roman"/>
            <w:b w:val="0"/>
            <w:bCs w:val="0"/>
            <w:i w:val="0"/>
            <w:iCs w:val="0"/>
            <w:color w:val="000000" w:themeColor="text1"/>
            <w:lang w:val="it-IT"/>
            <w:rPrChange w:author="Salvatore Salernitano" w:date="2019-01-17T11:20:50.2548799" w:id="843733379">
              <w:rPr>
                <w:rFonts w:ascii="Times New Roman" w:hAnsi="Times New Roman"/>
                <w:color w:val="000000" w:themeColor="text1"/>
              </w:rPr>
            </w:rPrChange>
          </w:rPr>
          <w:t xml:space="preserve"> del database</w:t>
        </w:r>
      </w:ins>
      <w:ins w:author="Salvatore Salernitano" w:date="2019-01-16T09:36:56.9430262" w:id="1880749505">
        <w:r w:rsidRPr="04798CE2" w:rsidR="66ECB1B7">
          <w:rPr>
            <w:rFonts w:ascii="Times New Roman" w:hAnsi="Times New Roman"/>
            <w:b w:val="0"/>
            <w:bCs w:val="0"/>
            <w:i w:val="0"/>
            <w:iCs w:val="0"/>
            <w:color w:val="000000" w:themeColor="text1"/>
            <w:lang w:val="it-IT"/>
            <w:rPrChange w:author="Salvatore Salernitano" w:date="2019-01-17T11:20:50.2548799" w:id="1525204366">
              <w:rPr>
                <w:rFonts w:ascii="Times New Roman" w:hAnsi="Times New Roman"/>
                <w:color w:val="000000" w:themeColor="text1"/>
              </w:rPr>
            </w:rPrChange>
          </w:rPr>
          <w:t xml:space="preserve">, nello specifico </w:t>
        </w:r>
      </w:ins>
      <w:ins w:author="Salvatore Salernitano" w:date="2019-01-16T09:37:56.97831" w:id="760330382">
        <w:r w:rsidRPr="04798CE2" w:rsidR="0E91560B">
          <w:rPr>
            <w:rFonts w:ascii="Times New Roman" w:hAnsi="Times New Roman"/>
            <w:b w:val="1"/>
            <w:bCs w:val="1"/>
            <w:i w:val="0"/>
            <w:iCs w:val="0"/>
            <w:color w:val="000000" w:themeColor="text1"/>
            <w:lang w:val="it-IT"/>
            <w:rPrChange w:author="Salvatore Salernitano" w:date="2019-01-17T11:20:50.2548799" w:id="242903454">
              <w:rPr>
                <w:rFonts w:ascii="Times New Roman" w:hAnsi="Times New Roman"/>
                <w:color w:val="000000" w:themeColor="text1"/>
              </w:rPr>
            </w:rPrChange>
          </w:rPr>
          <w:t xml:space="preserve">vedere </w:t>
        </w:r>
        <w:proofErr w:type="spellStart"/>
        <w:r w:rsidRPr="04798CE2" w:rsidR="0E91560B">
          <w:rPr>
            <w:rFonts w:ascii="Times New Roman" w:hAnsi="Times New Roman"/>
            <w:b w:val="1"/>
            <w:bCs w:val="1"/>
            <w:i w:val="0"/>
            <w:iCs w:val="0"/>
            <w:color w:val="000000" w:themeColor="text1"/>
            <w:lang w:val="it-IT"/>
            <w:rPrChange w:author="Salvatore Salernitano" w:date="2019-01-17T11:20:50.2548799" w:id="60791355">
              <w:rPr>
                <w:rFonts w:ascii="Times New Roman" w:hAnsi="Times New Roman"/>
                <w:color w:val="000000" w:themeColor="text1"/>
              </w:rPr>
            </w:rPrChange>
          </w:rPr>
          <w:t>Decision</w:t>
        </w:r>
        <w:proofErr w:type="spellEnd"/>
        <w:r w:rsidRPr="04798CE2" w:rsidR="0E91560B">
          <w:rPr>
            <w:rFonts w:ascii="Times New Roman" w:hAnsi="Times New Roman"/>
            <w:b w:val="1"/>
            <w:bCs w:val="1"/>
            <w:i w:val="0"/>
            <w:iCs w:val="0"/>
            <w:color w:val="000000" w:themeColor="text1"/>
            <w:lang w:val="it-IT"/>
            <w:rPrChange w:author="Salvatore Salernitano" w:date="2019-01-17T11:20:50.2548799" w:id="2114943962">
              <w:rPr>
                <w:rFonts w:ascii="Times New Roman" w:hAnsi="Times New Roman"/>
                <w:color w:val="000000" w:themeColor="text1"/>
              </w:rPr>
            </w:rPrChange>
          </w:rPr>
          <w:t xml:space="preserve"> Design 4),</w:t>
        </w:r>
        <w:r w:rsidRPr="04798CE2" w:rsidR="0E91560B">
          <w:rPr>
            <w:rFonts w:ascii="Times New Roman" w:hAnsi="Times New Roman"/>
            <w:b w:val="0"/>
            <w:bCs w:val="0"/>
            <w:i w:val="0"/>
            <w:iCs w:val="0"/>
            <w:color w:val="000000" w:themeColor="text1"/>
            <w:lang w:val="it-IT"/>
            <w:rPrChange w:author="Salvatore Salernitano" w:date="2019-01-17T11:20:50.2548799" w:id="357132107">
              <w:rPr>
                <w:rFonts w:ascii="Times New Roman" w:hAnsi="Times New Roman"/>
                <w:color w:val="000000" w:themeColor="text1"/>
              </w:rPr>
            </w:rPrChange>
          </w:rPr>
          <w:t xml:space="preserve"> mentre per l</w:t>
        </w:r>
      </w:ins>
      <w:ins w:author="Salvatore Salernitano" w:date="2019-01-16T09:38:57.2466533" w:id="1540014046">
        <w:r w:rsidRPr="04798CE2" w:rsidR="1B2A60D7">
          <w:rPr>
            <w:rFonts w:ascii="Times New Roman" w:hAnsi="Times New Roman"/>
            <w:b w:val="0"/>
            <w:bCs w:val="0"/>
            <w:i w:val="0"/>
            <w:iCs w:val="0"/>
            <w:color w:val="000000" w:themeColor="text1"/>
            <w:lang w:val="it-IT"/>
            <w:rPrChange w:author="Salvatore Salernitano" w:date="2019-01-17T11:20:50.2548799" w:id="2101406667">
              <w:rPr>
                <w:rFonts w:ascii="Times New Roman" w:hAnsi="Times New Roman"/>
                <w:color w:val="000000" w:themeColor="text1"/>
              </w:rPr>
            </w:rPrChange>
          </w:rPr>
          <w:t xml:space="preserve">’occupazione di memoria, utilizzando un </w:t>
        </w:r>
        <w:proofErr w:type="spellStart"/>
        <w:r w:rsidRPr="04798CE2" w:rsidR="1B2A60D7">
          <w:rPr>
            <w:rFonts w:ascii="Times New Roman" w:hAnsi="Times New Roman"/>
            <w:b w:val="0"/>
            <w:bCs w:val="0"/>
            <w:i w:val="0"/>
            <w:iCs w:val="0"/>
            <w:color w:val="000000" w:themeColor="text1"/>
            <w:lang w:val="it-IT"/>
            <w:rPrChange w:author="Salvatore Salernitano" w:date="2019-01-17T11:20:50.2548799" w:id="420041988">
              <w:rPr>
                <w:rFonts w:ascii="Times New Roman" w:hAnsi="Times New Roman"/>
                <w:color w:val="000000" w:themeColor="text1"/>
              </w:rPr>
            </w:rPrChange>
          </w:rPr>
          <w:t xml:space="preserve">engine</w:t>
        </w:r>
        <w:proofErr w:type="spellEnd"/>
        <w:r w:rsidRPr="04798CE2" w:rsidR="1B2A60D7">
          <w:rPr>
            <w:rFonts w:ascii="Times New Roman" w:hAnsi="Times New Roman"/>
            <w:b w:val="0"/>
            <w:bCs w:val="0"/>
            <w:i w:val="0"/>
            <w:iCs w:val="0"/>
            <w:color w:val="000000" w:themeColor="text1"/>
            <w:lang w:val="it-IT"/>
            <w:rPrChange w:author="Salvatore Salernitano" w:date="2019-01-17T11:20:50.2548799" w:id="241156575">
              <w:rPr>
                <w:rFonts w:ascii="Times New Roman" w:hAnsi="Times New Roman"/>
                <w:color w:val="000000" w:themeColor="text1"/>
              </w:rPr>
            </w:rPrChange>
          </w:rPr>
          <w:t xml:space="preserve"> </w:t>
        </w:r>
        <w:proofErr w:type="spellStart"/>
        <w:r w:rsidRPr="04798CE2" w:rsidR="1B2A60D7">
          <w:rPr>
            <w:rFonts w:ascii="Times New Roman" w:hAnsi="Times New Roman"/>
            <w:b w:val="0"/>
            <w:bCs w:val="0"/>
            <w:i w:val="0"/>
            <w:iCs w:val="0"/>
            <w:color w:val="000000" w:themeColor="text1"/>
            <w:lang w:val="it-IT"/>
            <w:rPrChange w:author="Salvatore Salernitano" w:date="2019-01-17T11:20:50.2548799" w:id="44698181">
              <w:rPr>
                <w:rFonts w:ascii="Times New Roman" w:hAnsi="Times New Roman"/>
                <w:color w:val="000000" w:themeColor="text1"/>
              </w:rPr>
            </w:rPrChange>
          </w:rPr>
          <w:t xml:space="preserve">InnoDB</w:t>
        </w:r>
        <w:proofErr w:type="spellEnd"/>
        <w:r w:rsidRPr="04798CE2" w:rsidR="1B2A60D7">
          <w:rPr>
            <w:rFonts w:ascii="Times New Roman" w:hAnsi="Times New Roman"/>
            <w:b w:val="0"/>
            <w:bCs w:val="0"/>
            <w:i w:val="0"/>
            <w:iCs w:val="0"/>
            <w:color w:val="000000" w:themeColor="text1"/>
            <w:lang w:val="it-IT"/>
            <w:rPrChange w:author="Salvatore Salernitano" w:date="2019-01-17T11:20:50.2548799" w:id="2976682">
              <w:rPr>
                <w:rFonts w:ascii="Times New Roman" w:hAnsi="Times New Roman"/>
                <w:color w:val="000000" w:themeColor="text1"/>
              </w:rPr>
            </w:rPrChange>
          </w:rPr>
          <w:t xml:space="preserve">, </w:t>
        </w:r>
      </w:ins>
      <w:ins w:author="Salvatore Salernitano" w:date="2019-01-16T09:39:57.8866814" w:id="1240953846">
        <w:r w:rsidRPr="04798CE2" w:rsidR="5E9EC283">
          <w:rPr>
            <w:rFonts w:ascii="Times New Roman" w:hAnsi="Times New Roman"/>
            <w:b w:val="0"/>
            <w:bCs w:val="0"/>
            <w:i w:val="0"/>
            <w:iCs w:val="0"/>
            <w:color w:val="000000" w:themeColor="text1"/>
            <w:lang w:val="it-IT"/>
            <w:rPrChange w:author="Salvatore Salernitano" w:date="2019-01-17T11:20:50.2548799" w:id="811486840">
              <w:rPr>
                <w:rFonts w:ascii="Times New Roman" w:hAnsi="Times New Roman"/>
                <w:color w:val="000000" w:themeColor="text1"/>
              </w:rPr>
            </w:rPrChange>
          </w:rPr>
          <w:t xml:space="preserve">il database occupa più spazio rispetto ad un database che utilizza </w:t>
        </w:r>
        <w:proofErr w:type="spellStart"/>
        <w:r w:rsidRPr="04798CE2" w:rsidR="5E9EC283">
          <w:rPr>
            <w:rFonts w:ascii="Times New Roman" w:hAnsi="Times New Roman"/>
            <w:b w:val="0"/>
            <w:bCs w:val="0"/>
            <w:i w:val="0"/>
            <w:iCs w:val="0"/>
            <w:color w:val="000000" w:themeColor="text1"/>
            <w:lang w:val="it-IT"/>
            <w:rPrChange w:author="Salvatore Salernitano" w:date="2019-01-17T11:20:50.2548799" w:id="1246255531">
              <w:rPr>
                <w:rFonts w:ascii="Times New Roman" w:hAnsi="Times New Roman"/>
                <w:color w:val="000000" w:themeColor="text1"/>
              </w:rPr>
            </w:rPrChange>
          </w:rPr>
          <w:t xml:space="preserve">l’engine</w:t>
        </w:r>
        <w:proofErr w:type="spellEnd"/>
        <w:r w:rsidRPr="04798CE2" w:rsidR="5E9EC283">
          <w:rPr>
            <w:rFonts w:ascii="Times New Roman" w:hAnsi="Times New Roman"/>
            <w:b w:val="0"/>
            <w:bCs w:val="0"/>
            <w:i w:val="0"/>
            <w:iCs w:val="0"/>
            <w:color w:val="000000" w:themeColor="text1"/>
            <w:lang w:val="it-IT"/>
            <w:rPrChange w:author="Salvatore Salernitano" w:date="2019-01-17T11:20:50.2548799" w:id="1401658089">
              <w:rPr>
                <w:rFonts w:ascii="Times New Roman" w:hAnsi="Times New Roman"/>
                <w:color w:val="000000" w:themeColor="text1"/>
              </w:rPr>
            </w:rPrChange>
          </w:rPr>
          <w:t xml:space="preserve"> </w:t>
        </w:r>
        <w:proofErr w:type="spellStart"/>
        <w:r w:rsidRPr="04798CE2" w:rsidR="5E9EC283">
          <w:rPr>
            <w:rFonts w:ascii="Times New Roman" w:hAnsi="Times New Roman"/>
            <w:b w:val="0"/>
            <w:bCs w:val="0"/>
            <w:i w:val="0"/>
            <w:iCs w:val="0"/>
            <w:color w:val="000000" w:themeColor="text1"/>
            <w:lang w:val="it-IT"/>
            <w:rPrChange w:author="Salvatore Salernitano" w:date="2019-01-17T11:20:50.2548799" w:id="1378314115">
              <w:rPr>
                <w:rFonts w:ascii="Times New Roman" w:hAnsi="Times New Roman"/>
                <w:color w:val="000000" w:themeColor="text1"/>
              </w:rPr>
            </w:rPrChange>
          </w:rPr>
          <w:t xml:space="preserve">M</w:t>
        </w:r>
      </w:ins>
      <w:ins w:author="Salvatore Salernitano" w:date="2019-01-16T09:40:58.4200399" w:id="308082783">
        <w:r w:rsidRPr="04798CE2" w:rsidR="7062E56A">
          <w:rPr>
            <w:rFonts w:ascii="Times New Roman" w:hAnsi="Times New Roman"/>
            <w:b w:val="0"/>
            <w:bCs w:val="0"/>
            <w:i w:val="0"/>
            <w:iCs w:val="0"/>
            <w:color w:val="000000" w:themeColor="text1"/>
            <w:lang w:val="it-IT"/>
            <w:rPrChange w:author="Salvatore Salernitano" w:date="2019-01-17T11:20:50.2548799" w:id="578293820">
              <w:rPr>
                <w:rFonts w:ascii="Times New Roman" w:hAnsi="Times New Roman"/>
                <w:color w:val="000000" w:themeColor="text1"/>
              </w:rPr>
            </w:rPrChange>
          </w:rPr>
          <w:t xml:space="preserve">yISAM</w:t>
        </w:r>
        <w:proofErr w:type="spellEnd"/>
        <w:r w:rsidRPr="04798CE2" w:rsidR="7062E56A">
          <w:rPr>
            <w:rFonts w:ascii="Times New Roman" w:hAnsi="Times New Roman"/>
            <w:b w:val="0"/>
            <w:bCs w:val="0"/>
            <w:i w:val="0"/>
            <w:iCs w:val="0"/>
            <w:color w:val="000000" w:themeColor="text1"/>
            <w:lang w:val="it-IT"/>
            <w:rPrChange w:author="Salvatore Salernitano" w:date="2019-01-17T11:20:50.2548799" w:id="1779882039">
              <w:rPr>
                <w:rFonts w:ascii="Times New Roman" w:hAnsi="Times New Roman"/>
                <w:color w:val="000000" w:themeColor="text1"/>
              </w:rPr>
            </w:rPrChange>
          </w:rPr>
          <w:t xml:space="preserve">, ma per avere dei tempi d’esecuzione molto più </w:t>
        </w:r>
        <w:proofErr w:type="spellStart"/>
        <w:r w:rsidRPr="04798CE2" w:rsidR="7062E56A">
          <w:rPr>
            <w:rFonts w:ascii="Times New Roman" w:hAnsi="Times New Roman"/>
            <w:b w:val="0"/>
            <w:bCs w:val="0"/>
            <w:i w:val="0"/>
            <w:iCs w:val="0"/>
            <w:color w:val="000000" w:themeColor="text1"/>
            <w:lang w:val="it-IT"/>
            <w:rPrChange w:author="Salvatore Salernitano" w:date="2019-01-17T11:20:50.2548799" w:id="1830993193">
              <w:rPr>
                <w:rFonts w:ascii="Times New Roman" w:hAnsi="Times New Roman"/>
                <w:color w:val="000000" w:themeColor="text1"/>
              </w:rPr>
            </w:rPrChange>
          </w:rPr>
          <w:t xml:space="preserve">perfomanti</w:t>
        </w:r>
        <w:proofErr w:type="spellEnd"/>
        <w:r w:rsidRPr="04798CE2" w:rsidR="7062E56A">
          <w:rPr>
            <w:rFonts w:ascii="Times New Roman" w:hAnsi="Times New Roman"/>
            <w:b w:val="0"/>
            <w:bCs w:val="0"/>
            <w:i w:val="0"/>
            <w:iCs w:val="0"/>
            <w:color w:val="000000" w:themeColor="text1"/>
            <w:lang w:val="it-IT"/>
            <w:rPrChange w:author="Salvatore Salernitano" w:date="2019-01-17T11:20:50.2548799" w:id="1449924078">
              <w:rPr>
                <w:rFonts w:ascii="Times New Roman" w:hAnsi="Times New Roman"/>
                <w:color w:val="000000" w:themeColor="text1"/>
              </w:rPr>
            </w:rPrChange>
          </w:rPr>
          <w:t xml:space="preserve">, a</w:t>
        </w:r>
      </w:ins>
      <w:ins w:author="Salvatore Salernitano" w:date="2019-01-16T09:42:33.3830444" w:id="1938267794">
        <w:r w:rsidRPr="04798CE2" w:rsidR="1A926CA2">
          <w:rPr>
            <w:rFonts w:ascii="Times New Roman" w:hAnsi="Times New Roman"/>
            <w:b w:val="0"/>
            <w:bCs w:val="0"/>
            <w:i w:val="0"/>
            <w:iCs w:val="0"/>
            <w:color w:val="000000" w:themeColor="text1"/>
            <w:lang w:val="it-IT"/>
            <w:rPrChange w:author="Salvatore Salernitano" w:date="2019-01-17T11:20:50.2548799" w:id="351278057">
              <w:rPr>
                <w:rFonts w:ascii="Times New Roman" w:hAnsi="Times New Roman"/>
                <w:color w:val="000000" w:themeColor="text1"/>
              </w:rPr>
            </w:rPrChange>
          </w:rPr>
          <w:t xml:space="preserve">bbi</w:t>
        </w:r>
      </w:ins>
      <w:ins w:author="Salvatore Salernitano" w:date="2019-01-16T09:43:34.0907998" w:id="176652924">
        <w:r w:rsidRPr="04798CE2" w:rsidR="00C94033">
          <w:rPr>
            <w:rFonts w:ascii="Times New Roman" w:hAnsi="Times New Roman"/>
            <w:b w:val="0"/>
            <w:bCs w:val="0"/>
            <w:i w:val="0"/>
            <w:iCs w:val="0"/>
            <w:color w:val="000000" w:themeColor="text1"/>
            <w:lang w:val="it-IT"/>
            <w:rPrChange w:author="Salvatore Salernitano" w:date="2019-01-17T11:20:50.2548799" w:id="458337305">
              <w:rPr>
                <w:rFonts w:ascii="Times New Roman" w:hAnsi="Times New Roman"/>
                <w:color w:val="000000" w:themeColor="text1"/>
              </w:rPr>
            </w:rPrChange>
          </w:rPr>
          <w:t xml:space="preserve">amo deciso di adottare </w:t>
        </w:r>
        <w:proofErr w:type="spellStart"/>
        <w:r w:rsidRPr="04798CE2" w:rsidR="00C94033">
          <w:rPr>
            <w:rFonts w:ascii="Times New Roman" w:hAnsi="Times New Roman"/>
            <w:b w:val="0"/>
            <w:bCs w:val="0"/>
            <w:i w:val="0"/>
            <w:iCs w:val="0"/>
            <w:color w:val="000000" w:themeColor="text1"/>
            <w:lang w:val="it-IT"/>
            <w:rPrChange w:author="Salvatore Salernitano" w:date="2019-01-17T11:20:50.2548799" w:id="696257381">
              <w:rPr>
                <w:rFonts w:ascii="Times New Roman" w:hAnsi="Times New Roman"/>
                <w:color w:val="000000" w:themeColor="text1"/>
              </w:rPr>
            </w:rPrChange>
          </w:rPr>
          <w:t xml:space="preserve">l’engine</w:t>
        </w:r>
        <w:proofErr w:type="spellEnd"/>
        <w:r w:rsidRPr="04798CE2" w:rsidR="00C94033">
          <w:rPr>
            <w:rFonts w:ascii="Times New Roman" w:hAnsi="Times New Roman"/>
            <w:b w:val="0"/>
            <w:bCs w:val="0"/>
            <w:i w:val="0"/>
            <w:iCs w:val="0"/>
            <w:color w:val="000000" w:themeColor="text1"/>
            <w:lang w:val="it-IT"/>
            <w:rPrChange w:author="Salvatore Salernitano" w:date="2019-01-17T11:20:50.2548799" w:id="1388">
              <w:rPr>
                <w:rFonts w:ascii="Times New Roman" w:hAnsi="Times New Roman"/>
                <w:color w:val="000000" w:themeColor="text1"/>
              </w:rPr>
            </w:rPrChange>
          </w:rPr>
          <w:t xml:space="preserve"> INNODB</w:t>
        </w:r>
      </w:ins>
    </w:p>
    <w:p xmlns:wp14="http://schemas.microsoft.com/office/word/2010/wordml" w:rsidRPr="00634BB8" w:rsidR="00D54DDA" w:rsidP="04798CE2" w:rsidRDefault="00D54DDA" w14:paraId="4475AD14" wp14:textId="77777777">
      <w:pPr>
        <w:pStyle w:val="Paragrafoelenco"/>
        <w:numPr>
          <w:ilvl w:val="1"/>
          <w:numId w:val="15"/>
        </w:numPr>
        <w:spacing w:after="300" w:line="276" w:lineRule="auto"/>
        <w:ind/>
        <w:rPr>
          <w:b w:val="1"/>
          <w:bCs w:val="1"/>
          <w:i w:val="1"/>
          <w:iCs w:val="1"/>
          <w:color w:val="000000" w:themeColor="text1" w:themeTint="FF" w:themeShade="FF"/>
          <w:lang w:val="it-IT"/>
          <w:rPrChange w:author="Salvatore Salernitano" w:date="2019-01-17T11:20:50.2548799" w:id="1389">
            <w:rPr>
              <w:b/>
              <w:bCs/>
              <w:sz w:val="22"/>
              <w:szCs w:val="22"/>
            </w:rPr>
          </w:rPrChange>
        </w:rPr>
        <w:pPrChange w:author="Salvatore Salernitano" w:date="2019-01-17T11:20:50.2548799" w:id="292610397">
          <w:pPr>
            <w:ind w:left="1080"/>
          </w:pPr>
        </w:pPrChange>
      </w:pPr>
    </w:p>
    <w:p xmlns:wp14="http://schemas.microsoft.com/office/word/2010/wordml" w:rsidRPr="00634BB8" w:rsidR="00D54DDA" w:rsidP="00D54DDA" w:rsidRDefault="00D54DDA" w14:paraId="120C4E94" wp14:textId="77777777">
      <w:pPr>
        <w:rPr>
          <w:lang w:val="it-IT"/>
          <w:rPrChange w:author="Lorenzo Salvi" w:date="2019-01-07T14:25:00Z" w:id="1390">
            <w:rPr/>
          </w:rPrChange>
        </w:rPr>
      </w:pPr>
    </w:p>
    <w:p xmlns:wp14="http://schemas.microsoft.com/office/word/2010/wordml" w:rsidR="00DE1224" w:rsidP="0075497C" w:rsidRDefault="00ED25DB" w14:paraId="4B167D7A" wp14:textId="77777777">
      <w:pPr>
        <w:pStyle w:val="Titolo"/>
        <w:spacing w:line="276" w:lineRule="auto"/>
      </w:pPr>
      <w:r w:rsidRPr="00634BB8">
        <w:rPr>
          <w:noProof/>
          <w:lang w:val="en-GB"/>
          <w:rPrChange w:author="Lorenzo Salvi" w:date="2019-01-07T14:27:00Z" w:id="1391">
            <w:rPr>
              <w:noProof/>
            </w:rPr>
          </w:rPrChange>
        </w:rPr>
        <w:br w:type="page"/>
      </w:r>
      <w:r w:rsidR="00B95ECD">
        <w:rPr>
          <w:noProof/>
          <w:lang w:val="it-IT" w:eastAsia="it-IT"/>
        </w:rPr>
        <w:lastRenderedPageBreak/>
        <w:drawing>
          <wp:anchor xmlns:wp14="http://schemas.microsoft.com/office/word/2010/wordprocessingDrawing" distT="0" distB="0" distL="114300" distR="114300" simplePos="0" relativeHeight="251663360" behindDoc="0" locked="0" layoutInCell="1" allowOverlap="1" wp14:anchorId="19EE5750" wp14:editId="7777777">
            <wp:simplePos x="0" y="0"/>
            <wp:positionH relativeFrom="column">
              <wp:posOffset>5372100</wp:posOffset>
            </wp:positionH>
            <wp:positionV relativeFrom="paragraph">
              <wp:posOffset>-55245</wp:posOffset>
            </wp:positionV>
            <wp:extent cx="990600" cy="1009650"/>
            <wp:effectExtent l="0" t="0" r="0" b="0"/>
            <wp:wrapThrough wrapText="bothSides">
              <wp:wrapPolygon edited="0">
                <wp:start x="0" y="0"/>
                <wp:lineTo x="0" y="21192"/>
                <wp:lineTo x="21185" y="21192"/>
                <wp:lineTo x="21185" y="0"/>
                <wp:lineTo x="0" y="0"/>
              </wp:wrapPolygon>
            </wp:wrapThrough>
            <wp:docPr id="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060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D56BD">
        <w:rPr>
          <w:sz w:val="56"/>
          <w:szCs w:val="56"/>
        </w:rPr>
        <w:t>G</w:t>
      </w:r>
      <w:r w:rsidR="0075497C">
        <w:rPr>
          <w:sz w:val="56"/>
          <w:szCs w:val="56"/>
        </w:rPr>
        <w:t xml:space="preserve">. </w:t>
      </w:r>
      <w:r w:rsidRPr="00DE1224" w:rsidR="00DE1224">
        <w:rPr>
          <w:sz w:val="56"/>
          <w:szCs w:val="56"/>
        </w:rPr>
        <w:t>Effort Recording</w:t>
      </w:r>
      <w:r w:rsidR="00E4636F">
        <w:rPr>
          <w:sz w:val="56"/>
          <w:szCs w:val="56"/>
        </w:rPr>
        <w:t xml:space="preserve"> </w:t>
      </w:r>
    </w:p>
    <w:p xmlns:wp14="http://schemas.microsoft.com/office/word/2010/wordml" w:rsidR="0075497C" w:rsidDel="04798CE2" w:rsidP="48804F9F" w:rsidRDefault="00BD56BD" w14:paraId="3044DBB5" wp14:textId="77777777">
      <w:pPr>
        <w:pStyle w:val="NormaleWeb"/>
        <w:spacing w:before="280" w:after="280"/>
        <w:jc w:val="both"/>
        <w:rPr>
          <w:del w:author="Salvatore Salernitano" w:date="2019-01-17T11:20:50.2548799" w:id="366837394"/>
          <w:rFonts w:ascii="Arial" w:hAnsi="Arial" w:cs="Arial"/>
          <w:i w:val="1"/>
          <w:iCs w:val="1"/>
          <w:sz w:val="22"/>
          <w:szCs w:val="22"/>
          <w:rPrChange w:author="Lorenzo Salvi" w:date="2019-01-17T16:31:07.741599" w:id="1124522837">
            <w:rPr/>
          </w:rPrChange>
        </w:rPr>
        <w:pPrChange w:author="Lorenzo Salvi" w:date="2019-01-17T16:31:07.741599" w:id="605503791">
          <w:pPr>
            <w:pStyle w:val="NormaleWeb"/>
            <w:jc w:val="both"/>
          </w:pPr>
        </w:pPrChange>
      </w:pPr>
      <w:r w:rsidRPr="48804F9F">
        <w:rPr>
          <w:rFonts w:ascii="Arial" w:hAnsi="Arial" w:cs="Arial"/>
          <w:b w:val="1"/>
          <w:bCs w:val="1"/>
          <w:i w:val="1"/>
          <w:iCs w:val="1"/>
          <w:sz w:val="22"/>
          <w:szCs w:val="22"/>
          <w:rPrChange w:author="Lorenzo Salvi" w:date="2019-01-17T16:31:07.741599" w:id="534639973">
            <w:rPr>
              <w:rFonts w:ascii="Arial" w:hAnsi="Arial" w:cs="Arial"/>
              <w:b/>
              <w:bCs/>
              <w:i/>
              <w:sz w:val="22"/>
            </w:rPr>
          </w:rPrChange>
        </w:rPr>
        <w:t>PERT</w:t>
      </w:r>
      <w:r w:rsidR="0075497C">
        <w:rPr>
          <w:rFonts w:ascii="Arial" w:hAnsi="Arial" w:cs="Arial"/>
          <w:b/>
          <w:bCs/>
          <w:i/>
          <w:sz w:val="22"/>
        </w:rPr>
        <w:br/>
      </w:r>
      <w:del w:author="Lorenzo Salvi" w:date="2019-01-17T16:31:07.741599" w:id="744358862">
        <w:r w:rsidRPr="04798CE2" w:rsidDel="48804F9F" w:rsidR="0075497C">
          <w:rPr>
            <w:rFonts w:ascii="Arial" w:hAnsi="Arial" w:cs="Arial"/>
            <w:i w:val="1"/>
            <w:iCs w:val="1"/>
            <w:sz w:val="22"/>
            <w:szCs w:val="22"/>
            <w:rPrChange w:author="Salvatore Salernitano" w:date="2019-01-17T11:20:50.2548799" w:id="359259525">
              <w:rPr>
                <w:rFonts w:ascii="Arial" w:hAnsi="Arial" w:cs="Arial"/>
                <w:bCs/>
                <w:i/>
                <w:sz w:val="22"/>
              </w:rPr>
            </w:rPrChange>
          </w:rPr>
          <w:delText xml:space="preserve">Make a </w:delText>
        </w:r>
        <w:r w:rsidRPr="04798CE2" w:rsidDel="48804F9F">
          <w:rPr>
            <w:rFonts w:ascii="Arial" w:hAnsi="Arial" w:cs="Arial"/>
            <w:i w:val="1"/>
            <w:iCs w:val="1"/>
            <w:sz w:val="22"/>
            <w:szCs w:val="22"/>
            <w:rPrChange w:author="Salvatore Salernitano" w:date="2019-01-17T11:20:50.2548799" w:id="539310282">
              <w:rPr>
                <w:rFonts w:ascii="Arial" w:hAnsi="Arial" w:cs="Arial"/>
                <w:bCs/>
                <w:i/>
                <w:sz w:val="22"/>
              </w:rPr>
            </w:rPrChange>
          </w:rPr>
          <w:delText>PERT</w:delText>
        </w:r>
        <w:r w:rsidRPr="04798CE2" w:rsidDel="48804F9F" w:rsidR="0075497C">
          <w:rPr>
            <w:rFonts w:ascii="Arial" w:hAnsi="Arial" w:cs="Arial"/>
            <w:i w:val="1"/>
            <w:iCs w:val="1"/>
            <w:sz w:val="22"/>
            <w:szCs w:val="22"/>
            <w:rPrChange w:author="Salvatore Salernitano" w:date="2019-01-17T11:20:50.2548799" w:id="1270550453">
              <w:rPr>
                <w:rFonts w:ascii="Arial" w:hAnsi="Arial" w:cs="Arial"/>
                <w:bCs/>
                <w:i/>
                <w:sz w:val="22"/>
              </w:rPr>
            </w:rPrChange>
          </w:rPr>
          <w:delText xml:space="preserve"> </w:delText>
        </w:r>
        <w:r w:rsidRPr="04798CE2" w:rsidDel="48804F9F" w:rsidR="0075497C">
          <w:rPr>
            <w:rFonts w:ascii="Arial" w:hAnsi="Arial" w:cs="Arial"/>
            <w:i w:val="1"/>
            <w:iCs w:val="1"/>
            <w:sz w:val="22"/>
            <w:szCs w:val="22"/>
            <w:rPrChange w:author="Salvatore Salernitano" w:date="2019-01-17T11:20:50.2548799" w:id="873737435">
              <w:rPr>
                <w:rFonts w:ascii="Arial" w:hAnsi="Arial" w:cs="Arial"/>
                <w:bCs/>
                <w:i/>
                <w:sz w:val="22"/>
              </w:rPr>
            </w:rPrChange>
          </w:rPr>
          <w:delText xml:space="preserve">documenting</w:delText>
        </w:r>
        <w:r w:rsidRPr="04798CE2" w:rsidDel="48804F9F" w:rsidR="0075497C">
          <w:rPr>
            <w:rFonts w:ascii="Arial" w:hAnsi="Arial" w:cs="Arial"/>
            <w:i w:val="1"/>
            <w:iCs w:val="1"/>
            <w:sz w:val="22"/>
            <w:szCs w:val="22"/>
            <w:rPrChange w:author="Salvatore Salernitano" w:date="2019-01-17T11:20:50.2548799" w:id="184096240">
              <w:rPr>
                <w:rFonts w:ascii="Arial" w:hAnsi="Arial" w:cs="Arial"/>
                <w:bCs/>
                <w:i/>
                <w:sz w:val="22"/>
              </w:rPr>
            </w:rPrChange>
          </w:rPr>
          <w:delText xml:space="preserve"> the tasks and timing </w:delText>
        </w:r>
        <w:r w:rsidRPr="04798CE2" w:rsidDel="48804F9F" w:rsidR="0075497C">
          <w:rPr>
            <w:rFonts w:ascii="Arial" w:hAnsi="Arial" w:cs="Arial"/>
            <w:i w:val="1"/>
            <w:iCs w:val="1"/>
            <w:sz w:val="22"/>
            <w:szCs w:val="22"/>
            <w:rPrChange w:author="Salvatore Salernitano" w:date="2019-01-17T11:20:50.2548799" w:id="606568475">
              <w:rPr>
                <w:rFonts w:ascii="Arial" w:hAnsi="Arial" w:cs="Arial"/>
                <w:bCs/>
                <w:i/>
                <w:sz w:val="22"/>
              </w:rPr>
            </w:rPrChange>
          </w:rPr>
          <w:delText xml:space="preserve">you</w:delText>
        </w:r>
        <w:r w:rsidRPr="04798CE2" w:rsidDel="48804F9F" w:rsidR="0075497C">
          <w:rPr>
            <w:rFonts w:ascii="Arial" w:hAnsi="Arial" w:cs="Arial"/>
            <w:i w:val="1"/>
            <w:iCs w:val="1"/>
            <w:sz w:val="22"/>
            <w:szCs w:val="22"/>
            <w:rPrChange w:author="Salvatore Salernitano" w:date="2019-01-17T11:20:50.2548799" w:id="131137040">
              <w:rPr>
                <w:rFonts w:ascii="Arial" w:hAnsi="Arial" w:cs="Arial"/>
                <w:bCs/>
                <w:i/>
                <w:sz w:val="22"/>
              </w:rPr>
            </w:rPrChange>
          </w:rPr>
          <w:delText xml:space="preserve"> </w:delText>
        </w:r>
        <w:r w:rsidRPr="04798CE2" w:rsidDel="48804F9F" w:rsidR="0075497C">
          <w:rPr>
            <w:rFonts w:ascii="Arial" w:hAnsi="Arial" w:cs="Arial"/>
            <w:i w:val="1"/>
            <w:iCs w:val="1"/>
            <w:sz w:val="22"/>
            <w:szCs w:val="22"/>
            <w:rPrChange w:author="Salvatore Salernitano" w:date="2019-01-17T11:20:50.2548799" w:id="480051237">
              <w:rPr>
                <w:rFonts w:ascii="Arial" w:hAnsi="Arial" w:cs="Arial"/>
                <w:bCs/>
                <w:i/>
                <w:sz w:val="22"/>
              </w:rPr>
            </w:rPrChange>
          </w:rPr>
          <w:delText xml:space="preserve">expect</w:delText>
        </w:r>
        <w:r w:rsidRPr="04798CE2" w:rsidDel="48804F9F" w:rsidR="0075497C">
          <w:rPr>
            <w:rFonts w:ascii="Arial" w:hAnsi="Arial" w:cs="Arial"/>
            <w:i w:val="1"/>
            <w:iCs w:val="1"/>
            <w:sz w:val="22"/>
            <w:szCs w:val="22"/>
            <w:rPrChange w:author="Salvatore Salernitano" w:date="2019-01-17T11:20:50.2548799" w:id="1515773032">
              <w:rPr>
                <w:rFonts w:ascii="Arial" w:hAnsi="Arial" w:cs="Arial"/>
                <w:bCs/>
                <w:i/>
                <w:sz w:val="22"/>
              </w:rPr>
            </w:rPrChange>
          </w:rPr>
          <w:delText xml:space="preserve"> to </w:delText>
        </w:r>
        <w:r w:rsidRPr="04798CE2" w:rsidDel="48804F9F" w:rsidR="0075497C">
          <w:rPr>
            <w:rFonts w:ascii="Arial" w:hAnsi="Arial" w:cs="Arial"/>
            <w:i w:val="1"/>
            <w:iCs w:val="1"/>
            <w:sz w:val="22"/>
            <w:szCs w:val="22"/>
            <w:rPrChange w:author="Salvatore Salernitano" w:date="2019-01-17T11:20:50.2548799" w:id="216277295">
              <w:rPr>
                <w:rFonts w:ascii="Arial" w:hAnsi="Arial" w:cs="Arial"/>
                <w:bCs/>
                <w:i/>
                <w:sz w:val="22"/>
              </w:rPr>
            </w:rPrChange>
          </w:rPr>
          <w:delText xml:space="preserve">spend</w:delText>
        </w:r>
        <w:r w:rsidRPr="04798CE2" w:rsidDel="48804F9F" w:rsidR="0075497C">
          <w:rPr>
            <w:rFonts w:ascii="Arial" w:hAnsi="Arial" w:cs="Arial"/>
            <w:i w:val="1"/>
            <w:iCs w:val="1"/>
            <w:sz w:val="22"/>
            <w:szCs w:val="22"/>
            <w:rPrChange w:author="Salvatore Salernitano" w:date="2019-01-17T11:20:50.2548799" w:id="555250766">
              <w:rPr>
                <w:rFonts w:ascii="Arial" w:hAnsi="Arial" w:cs="Arial"/>
                <w:bCs/>
                <w:i/>
                <w:sz w:val="22"/>
              </w:rPr>
            </w:rPrChange>
          </w:rPr>
          <w:delText xml:space="preserve"> on the deliverable. </w:delText>
        </w:r>
        <w:r w:rsidRPr="04798CE2" w:rsidDel="48804F9F" w:rsidR="0075497C">
          <w:rPr>
            <w:rFonts w:ascii="Arial" w:hAnsi="Arial" w:cs="Arial"/>
            <w:i w:val="1"/>
            <w:iCs w:val="1"/>
            <w:sz w:val="22"/>
            <w:szCs w:val="22"/>
            <w:rPrChange w:author="Salvatore Salernitano" w:date="2019-01-17T11:20:50.2548799" w:id="2146057936">
              <w:rPr>
                <w:rFonts w:ascii="Arial" w:hAnsi="Arial" w:cs="Arial"/>
                <w:bCs/>
                <w:i/>
                <w:sz w:val="22"/>
              </w:rPr>
            </w:rPrChange>
          </w:rPr>
          <w:delText xml:space="preserve">Try</w:delText>
        </w:r>
        <w:r w:rsidRPr="04798CE2" w:rsidDel="48804F9F" w:rsidR="0075497C">
          <w:rPr>
            <w:rFonts w:ascii="Arial" w:hAnsi="Arial" w:cs="Arial"/>
            <w:i w:val="1"/>
            <w:iCs w:val="1"/>
            <w:sz w:val="22"/>
            <w:szCs w:val="22"/>
            <w:rPrChange w:author="Salvatore Salernitano" w:date="2019-01-17T11:20:50.2548799" w:id="1000130902">
              <w:rPr>
                <w:rFonts w:ascii="Arial" w:hAnsi="Arial" w:cs="Arial"/>
                <w:bCs/>
                <w:i/>
                <w:sz w:val="22"/>
              </w:rPr>
            </w:rPrChange>
          </w:rPr>
          <w:delText xml:space="preserve"> to be </w:delText>
        </w:r>
        <w:r w:rsidRPr="04798CE2" w:rsidDel="48804F9F" w:rsidR="0075497C">
          <w:rPr>
            <w:rFonts w:ascii="Arial" w:hAnsi="Arial" w:cs="Arial"/>
            <w:i w:val="1"/>
            <w:iCs w:val="1"/>
            <w:sz w:val="22"/>
            <w:szCs w:val="22"/>
            <w:rPrChange w:author="Salvatore Salernitano" w:date="2019-01-17T11:20:50.2548799" w:id="1407648527">
              <w:rPr>
                <w:rFonts w:ascii="Arial" w:hAnsi="Arial" w:cs="Arial"/>
                <w:bCs/>
                <w:i/>
                <w:sz w:val="22"/>
              </w:rPr>
            </w:rPrChange>
          </w:rPr>
          <w:delText xml:space="preserve">as</w:delText>
        </w:r>
        <w:r w:rsidRPr="04798CE2" w:rsidDel="48804F9F" w:rsidR="0075497C">
          <w:rPr>
            <w:rFonts w:ascii="Arial" w:hAnsi="Arial" w:cs="Arial"/>
            <w:i w:val="1"/>
            <w:iCs w:val="1"/>
            <w:sz w:val="22"/>
            <w:szCs w:val="22"/>
            <w:rPrChange w:author="Salvatore Salernitano" w:date="2019-01-17T11:20:50.2548799" w:id="1399743819">
              <w:rPr>
                <w:rFonts w:ascii="Arial" w:hAnsi="Arial" w:cs="Arial"/>
                <w:bCs/>
                <w:i/>
                <w:sz w:val="22"/>
              </w:rPr>
            </w:rPrChange>
          </w:rPr>
          <w:delText xml:space="preserve"> precise </w:delText>
        </w:r>
        <w:r w:rsidRPr="04798CE2" w:rsidDel="48804F9F" w:rsidR="0075497C">
          <w:rPr>
            <w:rFonts w:ascii="Arial" w:hAnsi="Arial" w:cs="Arial"/>
            <w:i w:val="1"/>
            <w:iCs w:val="1"/>
            <w:sz w:val="22"/>
            <w:szCs w:val="22"/>
            <w:rPrChange w:author="Salvatore Salernitano" w:date="2019-01-17T11:20:50.2548799" w:id="516542459">
              <w:rPr>
                <w:rFonts w:ascii="Arial" w:hAnsi="Arial" w:cs="Arial"/>
                <w:bCs/>
                <w:i/>
                <w:sz w:val="22"/>
              </w:rPr>
            </w:rPrChange>
          </w:rPr>
          <w:delText xml:space="preserve">as</w:delText>
        </w:r>
        <w:r w:rsidRPr="04798CE2" w:rsidDel="48804F9F" w:rsidR="0075497C">
          <w:rPr>
            <w:rFonts w:ascii="Arial" w:hAnsi="Arial" w:cs="Arial"/>
            <w:i w:val="1"/>
            <w:iCs w:val="1"/>
            <w:sz w:val="22"/>
            <w:szCs w:val="22"/>
            <w:rPrChange w:author="Salvatore Salernitano" w:date="2019-01-17T11:20:50.2548799" w:id="1087787534">
              <w:rPr>
                <w:rFonts w:ascii="Arial" w:hAnsi="Arial" w:cs="Arial"/>
                <w:bCs/>
                <w:i/>
                <w:sz w:val="22"/>
              </w:rPr>
            </w:rPrChange>
          </w:rPr>
          <w:delText xml:space="preserve"> </w:delText>
        </w:r>
        <w:r w:rsidRPr="04798CE2" w:rsidDel="48804F9F" w:rsidR="0075497C">
          <w:rPr>
            <w:rFonts w:ascii="Arial" w:hAnsi="Arial" w:cs="Arial"/>
            <w:i w:val="1"/>
            <w:iCs w:val="1"/>
            <w:sz w:val="22"/>
            <w:szCs w:val="22"/>
            <w:rPrChange w:author="Salvatore Salernitano" w:date="2019-01-17T11:20:50.2548799" w:id="738903518">
              <w:rPr>
                <w:rFonts w:ascii="Arial" w:hAnsi="Arial" w:cs="Arial"/>
                <w:bCs/>
                <w:i/>
                <w:sz w:val="22"/>
              </w:rPr>
            </w:rPrChange>
          </w:rPr>
          <w:delText xml:space="preserve">possible</w:delText>
        </w:r>
        <w:r w:rsidRPr="04798CE2" w:rsidDel="48804F9F" w:rsidR="0075497C">
          <w:rPr>
            <w:rFonts w:ascii="Arial" w:hAnsi="Arial" w:cs="Arial"/>
            <w:i w:val="1"/>
            <w:iCs w:val="1"/>
            <w:sz w:val="22"/>
            <w:szCs w:val="22"/>
            <w:rPrChange w:author="Salvatore Salernitano" w:date="2019-01-17T11:20:50.2548799" w:id="1535332581">
              <w:rPr>
                <w:rFonts w:ascii="Arial" w:hAnsi="Arial" w:cs="Arial"/>
                <w:bCs/>
                <w:i/>
                <w:sz w:val="22"/>
              </w:rPr>
            </w:rPrChange>
          </w:rPr>
          <w:delText xml:space="preserve">. Check, after the deliverable deadline, </w:delText>
        </w:r>
        <w:r w:rsidRPr="04798CE2" w:rsidDel="48804F9F" w:rsidR="0075497C">
          <w:rPr>
            <w:rFonts w:ascii="Arial" w:hAnsi="Arial" w:cs="Arial"/>
            <w:i w:val="1"/>
            <w:iCs w:val="1"/>
            <w:sz w:val="22"/>
            <w:szCs w:val="22"/>
            <w:rPrChange w:author="Salvatore Salernitano" w:date="2019-01-17T11:20:50.2548799" w:id="121033985">
              <w:rPr>
                <w:rFonts w:ascii="Arial" w:hAnsi="Arial" w:cs="Arial"/>
                <w:bCs/>
                <w:i/>
                <w:sz w:val="22"/>
              </w:rPr>
            </w:rPrChange>
          </w:rPr>
          <w:delText xml:space="preserve">if</w:delText>
        </w:r>
        <w:r w:rsidRPr="04798CE2" w:rsidDel="48804F9F" w:rsidR="0075497C">
          <w:rPr>
            <w:rFonts w:ascii="Arial" w:hAnsi="Arial" w:cs="Arial"/>
            <w:i w:val="1"/>
            <w:iCs w:val="1"/>
            <w:sz w:val="22"/>
            <w:szCs w:val="22"/>
            <w:rPrChange w:author="Salvatore Salernitano" w:date="2019-01-17T11:20:50.2548799" w:id="1334714211">
              <w:rPr>
                <w:rFonts w:ascii="Arial" w:hAnsi="Arial" w:cs="Arial"/>
                <w:bCs/>
                <w:i/>
                <w:sz w:val="22"/>
              </w:rPr>
            </w:rPrChange>
          </w:rPr>
          <w:delText xml:space="preserve"> and </w:delText>
        </w:r>
        <w:r w:rsidRPr="04798CE2" w:rsidDel="48804F9F" w:rsidR="0075497C">
          <w:rPr>
            <w:rFonts w:ascii="Arial" w:hAnsi="Arial" w:cs="Arial"/>
            <w:i w:val="1"/>
            <w:iCs w:val="1"/>
            <w:sz w:val="22"/>
            <w:szCs w:val="22"/>
            <w:rPrChange w:author="Salvatore Salernitano" w:date="2019-01-17T11:20:50.2548799" w:id="1712698314">
              <w:rPr>
                <w:rFonts w:ascii="Arial" w:hAnsi="Arial" w:cs="Arial"/>
                <w:bCs/>
                <w:i/>
                <w:sz w:val="22"/>
              </w:rPr>
            </w:rPrChange>
          </w:rPr>
          <w:delText xml:space="preserve">how</w:delText>
        </w:r>
        <w:r w:rsidRPr="04798CE2" w:rsidDel="48804F9F" w:rsidR="0075497C">
          <w:rPr>
            <w:rFonts w:ascii="Arial" w:hAnsi="Arial" w:cs="Arial"/>
            <w:i w:val="1"/>
            <w:iCs w:val="1"/>
            <w:sz w:val="22"/>
            <w:szCs w:val="22"/>
            <w:rPrChange w:author="Salvatore Salernitano" w:date="2019-01-17T11:20:50.2548799" w:id="2020612922">
              <w:rPr>
                <w:rFonts w:ascii="Arial" w:hAnsi="Arial" w:cs="Arial"/>
                <w:bCs/>
                <w:i/>
                <w:sz w:val="22"/>
              </w:rPr>
            </w:rPrChange>
          </w:rPr>
          <w:delText xml:space="preserve"> </w:delText>
        </w:r>
        <w:r w:rsidRPr="04798CE2" w:rsidDel="48804F9F" w:rsidR="0075497C">
          <w:rPr>
            <w:rFonts w:ascii="Arial" w:hAnsi="Arial" w:cs="Arial"/>
            <w:i w:val="1"/>
            <w:iCs w:val="1"/>
            <w:sz w:val="22"/>
            <w:szCs w:val="22"/>
            <w:rPrChange w:author="Salvatore Salernitano" w:date="2019-01-17T11:20:50.2548799" w:id="1263854154">
              <w:rPr>
                <w:rFonts w:ascii="Arial" w:hAnsi="Arial" w:cs="Arial"/>
                <w:bCs/>
                <w:i/>
                <w:sz w:val="22"/>
              </w:rPr>
            </w:rPrChange>
          </w:rPr>
          <w:delText xml:space="preserve">you</w:delText>
        </w:r>
        <w:r w:rsidRPr="04798CE2" w:rsidDel="48804F9F" w:rsidR="0075497C">
          <w:rPr>
            <w:rFonts w:ascii="Arial" w:hAnsi="Arial" w:cs="Arial"/>
            <w:i w:val="1"/>
            <w:iCs w:val="1"/>
            <w:sz w:val="22"/>
            <w:szCs w:val="22"/>
            <w:rPrChange w:author="Salvatore Salernitano" w:date="2019-01-17T11:20:50.2548799" w:id="1366008957">
              <w:rPr>
                <w:rFonts w:ascii="Arial" w:hAnsi="Arial" w:cs="Arial"/>
                <w:bCs/>
                <w:i/>
                <w:sz w:val="22"/>
              </w:rPr>
            </w:rPrChange>
          </w:rPr>
          <w:delText xml:space="preserve"> </w:delText>
        </w:r>
        <w:r w:rsidRPr="04798CE2" w:rsidDel="48804F9F" w:rsidR="0075497C">
          <w:rPr>
            <w:rFonts w:ascii="Arial" w:hAnsi="Arial" w:cs="Arial"/>
            <w:i w:val="1"/>
            <w:iCs w:val="1"/>
            <w:sz w:val="22"/>
            <w:szCs w:val="22"/>
            <w:rPrChange w:author="Salvatore Salernitano" w:date="2019-01-17T11:20:50.2548799" w:id="1249495501">
              <w:rPr>
                <w:rFonts w:ascii="Arial" w:hAnsi="Arial" w:cs="Arial"/>
                <w:bCs/>
                <w:i/>
                <w:sz w:val="22"/>
              </w:rPr>
            </w:rPrChange>
          </w:rPr>
          <w:delText xml:space="preserve">satisfied</w:delText>
        </w:r>
        <w:r w:rsidRPr="04798CE2" w:rsidDel="48804F9F" w:rsidR="0075497C">
          <w:rPr>
            <w:rFonts w:ascii="Arial" w:hAnsi="Arial" w:cs="Arial"/>
            <w:i w:val="1"/>
            <w:iCs w:val="1"/>
            <w:sz w:val="22"/>
            <w:szCs w:val="22"/>
            <w:rPrChange w:author="Salvatore Salernitano" w:date="2019-01-17T11:20:50.2548799" w:id="1957049991">
              <w:rPr>
                <w:rFonts w:ascii="Arial" w:hAnsi="Arial" w:cs="Arial"/>
                <w:bCs/>
                <w:i/>
                <w:sz w:val="22"/>
              </w:rPr>
            </w:rPrChange>
          </w:rPr>
          <w:delText xml:space="preserve"> (or </w:delText>
        </w:r>
        <w:r w:rsidRPr="04798CE2" w:rsidDel="48804F9F" w:rsidR="0075497C">
          <w:rPr>
            <w:rFonts w:ascii="Arial" w:hAnsi="Arial" w:cs="Arial"/>
            <w:i w:val="1"/>
            <w:iCs w:val="1"/>
            <w:sz w:val="22"/>
            <w:szCs w:val="22"/>
            <w:rPrChange w:author="Salvatore Salernitano" w:date="2019-01-17T11:20:50.2548799" w:id="1584460697">
              <w:rPr>
                <w:rFonts w:ascii="Arial" w:hAnsi="Arial" w:cs="Arial"/>
                <w:bCs/>
                <w:i/>
                <w:sz w:val="22"/>
              </w:rPr>
            </w:rPrChange>
          </w:rPr>
          <w:delText xml:space="preserve">not</w:delText>
        </w:r>
        <w:r w:rsidRPr="04798CE2" w:rsidDel="48804F9F" w:rsidR="0075497C">
          <w:rPr>
            <w:rFonts w:ascii="Arial" w:hAnsi="Arial" w:cs="Arial"/>
            <w:i w:val="1"/>
            <w:iCs w:val="1"/>
            <w:sz w:val="22"/>
            <w:szCs w:val="22"/>
            <w:rPrChange w:author="Salvatore Salernitano" w:date="2019-01-17T11:20:50.2548799" w:id="1062146659">
              <w:rPr>
                <w:rFonts w:ascii="Arial" w:hAnsi="Arial" w:cs="Arial"/>
                <w:bCs/>
                <w:i/>
                <w:sz w:val="22"/>
              </w:rPr>
            </w:rPrChange>
          </w:rPr>
          <w:delText xml:space="preserve">) the deadlines.</w:delText>
        </w:r>
      </w:del>
    </w:p>
    <w:p xmlns:wp14="http://schemas.microsoft.com/office/word/2010/wordml" w:rsidRPr="00634BB8" w:rsidR="00D54DDA" w:rsidDel="48804F9F" w:rsidP="04798CE2" w:rsidRDefault="00D54DDA" w14:paraId="2D6FEBA7" wp14:textId="7FB3237F">
      <w:pPr>
        <w:pStyle w:val="NormaleWeb"/>
        <w:spacing w:before="280" w:after="280"/>
        <w:jc w:val="both"/>
        <w:rPr>
          <w:ins w:author="Salvatore Salernitano" w:date="2019-01-17T11:20:50.2548799" w:id="499565055"/>
          <w:del w:author="Lorenzo Salvi" w:date="2019-01-17T16:31:07.741599" w:id="1761753307"/>
          <w:color w:val="000000" w:themeColor="text1" w:themeTint="FF" w:themeShade="FF"/>
          <w:lang w:val="it-IT"/>
          <w:rPrChange w:author="Salvatore Salernitano" w:date="2019-01-17T11:20:50.2548799" w:id="88415452">
            <w:rPr/>
          </w:rPrChange>
        </w:rPr>
        <w:pPrChange w:author="Salvatore Salernitano" w:date="2019-01-17T11:20:50.2548799" w:id="1716172161">
          <w:pPr>
            <w:jc w:val="both"/>
          </w:pPr>
        </w:pPrChange>
      </w:pPr>
    </w:p>
    <w:p xmlns:wp14="http://schemas.microsoft.com/office/word/2010/wordml" w:rsidRPr="00634BB8" w:rsidR="00D54DDA" w:rsidP="04798CE2" w:rsidRDefault="00D54DDA" w14:paraId="7FD6BB7D" wp14:textId="6D904614">
      <w:pPr>
        <w:pStyle w:val="NormaleWeb"/>
        <w:spacing w:before="280" w:after="280"/>
        <w:jc w:val="both"/>
        <w:rPr>
          <w:color w:val="000000" w:themeColor="text1"/>
          <w:lang w:val="it-IT"/>
          <w:rPrChange w:author="Lorenzo Salvi" w:date="2019-01-07T14:25:00Z" w:id="1392">
            <w:rPr>
              <w:color w:val="000000" w:themeColor="text1"/>
            </w:rPr>
          </w:rPrChange>
        </w:rPr>
        <w:pPrChange w:author="Salvatore Salernitano" w:date="2019-01-17T11:20:50.2548799" w:id="175375157">
          <w:pPr>
            <w:jc w:val="both"/>
          </w:pPr>
        </w:pPrChange>
      </w:pPr>
      <w:r w:rsidRPr="00634BB8">
        <w:rPr>
          <w:color w:val="000000" w:themeColor="text1"/>
          <w:lang w:val="it-IT"/>
          <w:rPrChange w:author="Lorenzo Salvi" w:date="2019-01-07T14:25:00Z" w:id="1393">
            <w:rPr>
              <w:color w:val="000000" w:themeColor="text1"/>
            </w:rPr>
          </w:rPrChange>
        </w:rPr>
        <w:t>Il team ha deciso di utilizzare</w:t>
      </w:r>
      <w:r w:rsidRPr="5558E0E2">
        <w:rPr>
          <w:b w:val="1"/>
          <w:bCs w:val="1"/>
          <w:i w:val="1"/>
          <w:iCs w:val="1"/>
          <w:color w:val="000000" w:themeColor="text1"/>
          <w:lang w:val="it-IT"/>
          <w:rPrChange w:author="Salvatore Salernitano" w:date="2019-01-17T11:22:41.6234313" w:id="290644367">
            <w:rPr>
              <w:b/>
              <w:bCs/>
              <w:i/>
              <w:iCs/>
              <w:color w:val="000000" w:themeColor="text1"/>
            </w:rPr>
          </w:rPrChange>
        </w:rPr>
        <w:t xml:space="preserve"> </w:t>
      </w:r>
      <w:r w:rsidRPr="5558E0E2">
        <w:rPr>
          <w:b w:val="1"/>
          <w:bCs w:val="1"/>
          <w:i w:val="1"/>
          <w:iCs w:val="1"/>
          <w:color w:val="000000" w:themeColor="text1"/>
          <w:lang w:val="it-IT"/>
          <w:rPrChange w:author="Salvatore Salernitano" w:date="2019-01-17T11:22:41.6234313" w:id="1394">
            <w:rPr>
              <w:b/>
              <w:bCs/>
              <w:i/>
              <w:iCs/>
              <w:color w:val="000000" w:themeColor="text1"/>
            </w:rPr>
          </w:rPrChange>
        </w:rPr>
        <w:t xml:space="preserve">ProjectLibre</w:t>
      </w:r>
      <w:r w:rsidRPr="00634BB8">
        <w:rPr>
          <w:b w:val="1"/>
          <w:bCs w:val="1"/>
          <w:color w:val="000000" w:themeColor="text1"/>
          <w:lang w:val="it-IT"/>
          <w:rPrChange w:author="Lorenzo Salvi" w:date="2019-01-07T14:25:00Z" w:id="1395">
            <w:rPr>
              <w:b/>
              <w:bCs/>
              <w:color w:val="000000" w:themeColor="text1"/>
            </w:rPr>
          </w:rPrChange>
        </w:rPr>
        <w:t xml:space="preserve"> </w:t>
      </w:r>
      <w:r w:rsidRPr="00634BB8">
        <w:rPr>
          <w:color w:val="000000" w:themeColor="text1"/>
          <w:lang w:val="it-IT"/>
          <w:rPrChange w:author="Lorenzo Salvi" w:date="2019-01-07T14:25:00Z" w:id="1301038679">
            <w:rPr>
              <w:color w:val="000000" w:themeColor="text1"/>
            </w:rPr>
          </w:rPrChange>
        </w:rPr>
        <w:t xml:space="preserve">per modellare il </w:t>
      </w:r>
      <w:r w:rsidRPr="00634BB8">
        <w:rPr>
          <w:color w:val="000000" w:themeColor="text1"/>
          <w:lang w:val="it-IT"/>
          <w:rPrChange w:author="Lorenzo Salvi" w:date="2019-01-07T14:25:00Z" w:id="2077713393">
            <w:rPr>
              <w:color w:val="000000" w:themeColor="text1"/>
            </w:rPr>
          </w:rPrChange>
        </w:rPr>
        <w:t>Pert</w:t>
      </w:r>
      <w:r w:rsidRPr="00634BB8">
        <w:rPr>
          <w:color w:val="000000" w:themeColor="text1"/>
          <w:lang w:val="it-IT"/>
          <w:rPrChange w:author="Lorenzo Salvi" w:date="2019-01-07T14:25:00Z" w:id="1396">
            <w:rPr>
              <w:color w:val="000000" w:themeColor="text1"/>
            </w:rPr>
          </w:rPrChange>
        </w:rPr>
        <w:t xml:space="preserve"> Chart:</w:t>
      </w:r>
    </w:p>
    <w:p xmlns:wp14="http://schemas.microsoft.com/office/word/2010/wordml" w:rsidRPr="007F3F5D" w:rsidR="00D54DDA" w:rsidDel="74A67CF5" w:rsidP="1E8C4527" w:rsidRDefault="00D54DDA" w14:paraId="42AFC42D" wp14:textId="192ED098">
      <w:pPr>
        <w:spacing w:before="280" w:after="280"/>
        <w:jc w:val="both"/>
        <w:rPr>
          <w:del w:author="Salvatore Salernitano" w:date="2019-01-15T11:09:12.9184221" w:id="1235219953"/>
          <w:rFonts w:ascii="Arial" w:hAnsi="Arial" w:eastAsia="Hiragino Sans W3" w:cs="Arial"/>
          <w:b w:val="1"/>
          <w:bCs w:val="1"/>
          <w:i w:val="1"/>
          <w:iCs w:val="1"/>
          <w:color w:val="FF0000"/>
          <w:sz w:val="22"/>
          <w:szCs w:val="22"/>
          <w:rPrChange w:author="Salvatore Salernitano" w:date="2019-01-15T11:08:12.3535387" w:id="937367677">
            <w:rPr/>
          </w:rPrChange>
        </w:rPr>
      </w:pPr>
      <w:del w:author="Salvatore Salernitano" w:date="2019-01-15T11:08:12.3535387" w:id="508607833">
        <w:r w:rsidRPr="007F3F5D" w:rsidDel="1E8C4527">
          <w:rPr>
            <w:noProof/>
          </w:rPr>
          <w:drawing>
            <wp:inline xmlns:wp14="http://schemas.microsoft.com/office/word/2010/wordprocessingDrawing" distT="0" distB="0" distL="0" distR="0" wp14:anchorId="7D5E861D" wp14:editId="2E4C12F4">
              <wp:extent cx="6257320" cy="1168614"/>
              <wp:effectExtent l="0" t="0" r="635" b="5715"/>
              <wp:docPr id="736746171" name="Immagin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pic:cNvPicPr/>
                    </pic:nvPicPr>
                    <pic:blipFill>
                      <a:blip r:embed="rId2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57320" cy="1168614"/>
                      </a:xfrm>
                      <a:prstGeom prst="rect">
                        <a:avLst/>
                      </a:prstGeom>
                    </pic:spPr>
                  </pic:pic>
                </a:graphicData>
              </a:graphic>
            </wp:inline>
          </w:drawing>
        </w:r>
      </w:del>
      <w:ins w:author="Salvatore Salernitano" w:date="2019-01-15T11:08:12.3535387" w:id="824018255">
        <w:r>
          <w:drawing>
            <wp:inline xmlns:wp14="http://schemas.microsoft.com/office/word/2010/wordprocessingDrawing" wp14:editId="244A2380" wp14:anchorId="241A23B1">
              <wp:extent cx="3170578" cy="1028700"/>
              <wp:effectExtent l="0" t="0" r="0" b="0"/>
              <wp:docPr id="97722380" name="Immagine" title=""/>
              <wp:cNvGraphicFramePr>
                <a:graphicFrameLocks noChangeAspect="1"/>
              </wp:cNvGraphicFramePr>
              <a:graphic>
                <a:graphicData uri="http://schemas.openxmlformats.org/drawingml/2006/picture">
                  <pic:pic>
                    <pic:nvPicPr>
                      <pic:cNvPr id="0" name="Immagine"/>
                      <pic:cNvPicPr/>
                    </pic:nvPicPr>
                    <pic:blipFill>
                      <a:blip r:embed="Ra809de8893354b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70578" cy="1028700"/>
                      </a:xfrm>
                      <a:prstGeom prst="rect">
                        <a:avLst/>
                      </a:prstGeom>
                    </pic:spPr>
                  </pic:pic>
                </a:graphicData>
              </a:graphic>
            </wp:inline>
          </w:drawing>
        </w:r>
      </w:ins>
      <w:ins w:author="Salvatore Salernitano" w:date="2019-01-15T11:09:12.9184221" w:id="1954452115">
        <w:r>
          <w:drawing>
            <wp:inline xmlns:wp14="http://schemas.microsoft.com/office/word/2010/wordprocessingDrawing" wp14:editId="469DA2D8" wp14:anchorId="2A140F07">
              <wp:extent cx="2209800" cy="1009650"/>
              <wp:effectExtent l="0" t="0" r="0" b="0"/>
              <wp:docPr id="188750809" name="" title=""/>
              <wp:cNvGraphicFramePr>
                <a:graphicFrameLocks/>
              </wp:cNvGraphicFramePr>
              <a:graphic>
                <a:graphicData uri="http://schemas.openxmlformats.org/drawingml/2006/picture">
                  <pic:pic>
                    <pic:nvPicPr>
                      <pic:cNvPr id="0" name=""/>
                      <pic:cNvPicPr/>
                    </pic:nvPicPr>
                    <pic:blipFill>
                      <a:blip r:embed="R3e79c333a10d4e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209800" cy="1009650"/>
                      </a:xfrm>
                      <a:prstGeom xmlns:a="http://schemas.openxmlformats.org/drawingml/2006/main" prst="rect">
                        <a:avLst/>
                      </a:prstGeom>
                    </pic:spPr>
                  </pic:pic>
                </a:graphicData>
              </a:graphic>
            </wp:inline>
          </w:drawing>
        </w:r>
      </w:ins>
    </w:p>
    <w:p w:rsidR="74A67CF5" w:rsidP="74A67CF5" w:rsidRDefault="74A67CF5" w14:paraId="7AD35A19" w14:textId="13DC14F1">
      <w:pPr>
        <w:pStyle w:val="Normale"/>
        <w:spacing w:before="280" w:after="280"/>
        <w:jc w:val="both"/>
        <w:pPrChange w:author="Salvatore Salernitano" w:date="2019-01-15T11:09:12.9184221" w:id="1611952704">
          <w:pPr/>
        </w:pPrChange>
      </w:pPr>
    </w:p>
    <w:p xmlns:wp14="http://schemas.microsoft.com/office/word/2010/wordml" w:rsidR="00D54DDA" w:rsidDel="04798CE2" w:rsidP="0E9C970D" w:rsidRDefault="00D54DDA" w14:paraId="14548C90" wp14:textId="05F8B6DF">
      <w:pPr>
        <w:spacing w:before="280" w:after="280"/>
        <w:jc w:val="center"/>
        <w:rPr>
          <w:del w:author="Salvatore Salernitano" w:date="2019-01-17T11:20:50.2548799" w:id="1267934265"/>
          <w:b w:val="1"/>
          <w:bCs w:val="1"/>
          <w:i w:val="1"/>
          <w:iCs w:val="1"/>
          <w:highlight w:val="yellow"/>
          <w:rPrChange w:author="Salvatore Salernitano" w:date="2019-01-17T11:05:32.7539292" w:id="1949755837">
            <w:rPr/>
          </w:rPrChange>
        </w:rPr>
      </w:pPr>
      <w:r w:rsidRPr="744944DE">
        <w:rPr>
          <w:b w:val="1"/>
          <w:bCs w:val="1"/>
          <w:i w:val="1"/>
          <w:iCs w:val="1"/>
        </w:rPr>
        <w:t xml:space="preserve">Fig. </w:t>
      </w:r>
      <w:ins w:author="Salvatore Salernitano" w:date="2019-01-17T11:05:32.7539292" w:id="457693259">
        <w:r w:rsidRPr="744944DE" w:rsidR="0E9C970D">
          <w:rPr>
            <w:b w:val="1"/>
            <w:bCs w:val="1"/>
            <w:i w:val="1"/>
            <w:iCs w:val="1"/>
          </w:rPr>
          <w:t>24</w:t>
        </w:r>
      </w:ins>
      <w:del w:author="Salvatore Salernitano" w:date="2019-01-17T11:05:32.7539292" w:id="977112696">
        <w:r w:rsidRPr="007F3F5D" w:rsidDel="0E9C970D">
          <w:rPr>
            <w:b/>
            <w:bCs/>
            <w:i/>
            <w:iCs/>
          </w:rPr>
          <w:delText xml:space="preserve">15</w:delText>
        </w:r>
      </w:del>
      <w:r w:rsidRPr="744944DE">
        <w:rPr>
          <w:b w:val="1"/>
          <w:bCs w:val="1"/>
          <w:i w:val="1"/>
          <w:iCs w:val="1"/>
        </w:rPr>
        <w:t xml:space="preserve">: Pert Charts </w:t>
      </w:r>
      <w:proofErr w:type="spellStart"/>
      <w:r w:rsidRPr="744944DE">
        <w:rPr>
          <w:b w:val="1"/>
          <w:bCs w:val="1"/>
          <w:i w:val="1"/>
          <w:iCs w:val="1"/>
        </w:rPr>
        <w:t>Monitoraggio</w:t>
      </w:r>
      <w:proofErr w:type="spellEnd"/>
      <w:r w:rsidRPr="744944DE">
        <w:rPr>
          <w:b w:val="1"/>
          <w:bCs w:val="1"/>
          <w:i w:val="1"/>
          <w:iCs w:val="1"/>
        </w:rPr>
        <w:t xml:space="preserve"> </w:t>
      </w:r>
      <w:proofErr w:type="spellStart"/>
      <w:r w:rsidRPr="744944DE">
        <w:rPr>
          <w:b w:val="1"/>
          <w:bCs w:val="1"/>
          <w:i w:val="1"/>
          <w:iCs w:val="1"/>
        </w:rPr>
        <w:t>Ambientale</w:t>
      </w:r>
      <w:proofErr w:type="spellEnd"/>
    </w:p>
    <w:p xmlns:wp14="http://schemas.microsoft.com/office/word/2010/wordml" w:rsidRPr="0075497C" w:rsidR="00D54DDA" w:rsidP="744944DE" w:rsidRDefault="00D54DDA" w14:paraId="271CA723" wp14:textId="77777777">
      <w:pPr>
        <w:spacing w:before="280" w:after="280"/>
        <w:jc w:val="center"/>
        <w:rPr>
          <w:b w:val="1"/>
          <w:bCs w:val="1"/>
          <w:i w:val="1"/>
          <w:iCs w:val="1"/>
          <w:highlight w:val="yellow"/>
          <w:rPrChange w:author="Lorenzo Salvi" w:date="2019-01-17T16:33:08.3556407" w:id="2015083099">
            <w:rPr/>
          </w:rPrChange>
        </w:rPr>
        <w:pPrChange w:author="Lorenzo Salvi" w:date="2019-01-17T16:33:08.3556407" w:id="956331865">
          <w:pPr>
            <w:pStyle w:val="NormaleWeb"/>
            <w:jc w:val="both"/>
          </w:pPr>
        </w:pPrChange>
      </w:pPr>
    </w:p>
    <w:p xmlns:wp14="http://schemas.microsoft.com/office/word/2010/wordml" w:rsidRPr="005B12E3" w:rsidR="00DE1224" w:rsidDel="0FC0D353" w:rsidP="00E4636F" w:rsidRDefault="00DE1224" w14:paraId="5CE9844B" wp14:textId="77777777">
      <w:pPr>
        <w:pStyle w:val="NormaleWeb"/>
        <w:jc w:val="both"/>
        <w:rPr>
          <w:del w:author="Lorenzo Salvi" w:date="2019-01-17T16:32:08.1595134" w:id="241082887"/>
          <w:rFonts w:ascii="Arial" w:hAnsi="Arial" w:cs="Arial"/>
          <w:i/>
          <w:sz w:val="22"/>
        </w:rPr>
      </w:pPr>
      <w:del w:author="Lorenzo Salvi" w:date="2019-01-17T16:32:08.1595134" w:id="1104926308">
        <w:r w:rsidRPr="005B12E3" w:rsidDel="0FC0D353">
          <w:rPr>
            <w:rFonts w:ascii="Arial" w:hAnsi="Arial" w:cs="Arial"/>
            <w:b/>
            <w:bCs/>
            <w:i/>
            <w:sz w:val="22"/>
          </w:rPr>
          <w:delText>Logging</w:delText>
        </w:r>
        <w:r w:rsidRPr="005B12E3" w:rsidDel="0FC0D353">
          <w:rPr>
            <w:rFonts w:ascii="Arial" w:hAnsi="Arial" w:cs="Arial"/>
            <w:i/>
            <w:sz w:val="22"/>
          </w:rPr>
          <w:delText xml:space="preserve"> </w:delText>
        </w:r>
        <w:r w:rsidRPr="005B12E3" w:rsidDel="0FC0D353">
          <w:rPr>
            <w:rFonts w:ascii="Arial" w:hAnsi="Arial" w:cs="Arial"/>
            <w:i/>
            <w:sz w:val="22"/>
          </w:rPr>
          <w:br/>
        </w:r>
        <w:r w:rsidRPr="005B12E3" w:rsidDel="0FC0D353">
          <w:rPr>
            <w:rFonts w:ascii="Arial" w:hAnsi="Arial" w:cs="Arial"/>
            <w:i/>
            <w:sz w:val="22"/>
          </w:rPr>
          <w:delText>As you are working on the assignment, record what you are doing and how long you spent. As a rule of thumb, you should add a log entry every time you switch tasks. For example, if you do something for two hours straight, that can be one log entry. However, if you do two or three things in half an hour, you must have a log entry for each of them. You do not need to include time for logging, but should include the time spent answering the other parts of this question.</w:delText>
        </w:r>
      </w:del>
    </w:p>
    <w:p xmlns:wp14="http://schemas.microsoft.com/office/word/2010/wordml" w:rsidRPr="005B12E3" w:rsidR="00DE1224" w:rsidDel="0FC0D353" w:rsidP="00DE1224" w:rsidRDefault="002403E1" w14:paraId="282B6FDB" wp14:textId="77777777">
      <w:pPr>
        <w:pStyle w:val="NormaleWeb"/>
        <w:rPr>
          <w:del w:author="Lorenzo Salvi" w:date="2019-01-17T16:32:08.1595134" w:id="427788842"/>
          <w:rFonts w:ascii="Arial" w:hAnsi="Arial" w:cs="Arial"/>
          <w:i/>
          <w:sz w:val="22"/>
        </w:rPr>
      </w:pPr>
      <w:del w:author="Lorenzo Salvi" w:date="2019-01-17T16:32:08.1595134" w:id="395532701">
        <w:r w:rsidRPr="005B12E3" w:rsidDel="0FC0D353">
          <w:rPr>
            <w:rFonts w:ascii="Arial" w:hAnsi="Arial" w:cs="Arial"/>
            <w:i/>
            <w:sz w:val="22"/>
          </w:rPr>
          <w:delText xml:space="preserve">For this purpose, please use the </w:delText>
        </w:r>
        <w:r w:rsidRPr="00ED25DB" w:rsidDel="0FC0D353">
          <w:rPr>
            <w:rFonts w:ascii="Arial" w:hAnsi="Arial" w:cs="Arial"/>
            <w:b/>
            <w:i/>
            <w:sz w:val="22"/>
          </w:rPr>
          <w:delText>LogTempl</w:delText>
        </w:r>
        <w:r w:rsidRPr="00ED25DB" w:rsidDel="0FC0D353" w:rsidR="00E4636F">
          <w:rPr>
            <w:rFonts w:ascii="Arial" w:hAnsi="Arial" w:cs="Arial"/>
            <w:b/>
            <w:i/>
            <w:sz w:val="22"/>
          </w:rPr>
          <w:delText>ate.xls</w:delText>
        </w:r>
        <w:r w:rsidRPr="005B12E3" w:rsidDel="0FC0D353" w:rsidR="00E4636F">
          <w:rPr>
            <w:rFonts w:ascii="Arial" w:hAnsi="Arial" w:cs="Arial"/>
            <w:i/>
            <w:sz w:val="22"/>
          </w:rPr>
          <w:delText xml:space="preserve"> file</w:delText>
        </w:r>
        <w:r w:rsidRPr="005B12E3" w:rsidDel="0FC0D353">
          <w:rPr>
            <w:rFonts w:ascii="Arial" w:hAnsi="Arial" w:cs="Arial"/>
            <w:i/>
            <w:sz w:val="22"/>
          </w:rPr>
          <w:delText>.</w:delText>
        </w:r>
      </w:del>
    </w:p>
    <w:p xmlns:wp14="http://schemas.microsoft.com/office/word/2010/wordml" w:rsidRPr="005B12E3" w:rsidR="002403E1" w:rsidDel="0FC0D353" w:rsidP="00E4636F" w:rsidRDefault="00DE1224" w14:paraId="19612CCC" wp14:textId="77777777">
      <w:pPr>
        <w:jc w:val="both"/>
        <w:rPr>
          <w:del w:author="Lorenzo Salvi" w:date="2019-01-17T16:32:08.1595134" w:id="821197480"/>
          <w:rFonts w:ascii="Arial" w:hAnsi="Arial" w:cs="Arial"/>
          <w:b/>
          <w:i/>
          <w:sz w:val="22"/>
        </w:rPr>
      </w:pPr>
      <w:del w:author="Lorenzo Salvi" w:date="2019-01-17T16:32:08.1595134" w:id="1323909416">
        <w:r w:rsidRPr="005B12E3" w:rsidDel="0FC0D353">
          <w:rPr>
            <w:rFonts w:ascii="Arial" w:hAnsi="Arial" w:cs="Arial"/>
            <w:b/>
            <w:bCs/>
            <w:i/>
            <w:sz w:val="22"/>
          </w:rPr>
          <w:delText>Categorization</w:delText>
        </w:r>
        <w:r w:rsidRPr="005B12E3" w:rsidDel="0FC0D353">
          <w:rPr>
            <w:rFonts w:ascii="Arial" w:hAnsi="Arial" w:cs="Arial"/>
            <w:i/>
            <w:sz w:val="22"/>
          </w:rPr>
          <w:br/>
        </w:r>
        <w:r w:rsidRPr="005B12E3" w:rsidDel="0FC0D353" w:rsidR="002403E1">
          <w:rPr>
            <w:rFonts w:ascii="Arial" w:hAnsi="Arial" w:cs="Arial"/>
            <w:i/>
            <w:sz w:val="22"/>
          </w:rPr>
          <w:delText xml:space="preserve">When logging the time spent on the project, please create different </w:delText>
        </w:r>
        <w:r w:rsidRPr="005B12E3" w:rsidDel="0FC0D353" w:rsidR="004A2F4C">
          <w:rPr>
            <w:rFonts w:ascii="Arial" w:hAnsi="Arial" w:cs="Arial"/>
            <w:i/>
            <w:sz w:val="22"/>
          </w:rPr>
          <w:delText xml:space="preserve">sub- </w:delText>
        </w:r>
        <w:r w:rsidRPr="005B12E3" w:rsidDel="0FC0D353" w:rsidR="002403E1">
          <w:rPr>
            <w:rFonts w:ascii="Arial" w:hAnsi="Arial" w:cs="Arial"/>
            <w:i/>
            <w:sz w:val="22"/>
          </w:rPr>
          <w:delText>categories.</w:delText>
        </w:r>
        <w:r w:rsidRPr="005B12E3" w:rsidDel="0FC0D353" w:rsidR="004A2F4C">
          <w:rPr>
            <w:rFonts w:ascii="Arial" w:hAnsi="Arial" w:cs="Arial"/>
            <w:b/>
            <w:i/>
            <w:sz w:val="22"/>
          </w:rPr>
          <w:delText xml:space="preserve"> </w:delText>
        </w:r>
        <w:r w:rsidRPr="005B12E3" w:rsidDel="0FC0D353" w:rsidR="002403E1">
          <w:rPr>
            <w:rFonts w:ascii="Arial" w:hAnsi="Arial" w:cs="Arial"/>
            <w:i/>
            <w:sz w:val="22"/>
          </w:rPr>
          <w:delText>Specifically, it is important to clearly distinguish</w:delText>
        </w:r>
        <w:r w:rsidRPr="005B12E3" w:rsidDel="0FC0D353" w:rsidR="004A2F4C">
          <w:rPr>
            <w:rFonts w:ascii="Arial" w:hAnsi="Arial" w:cs="Arial"/>
            <w:i/>
            <w:sz w:val="22"/>
          </w:rPr>
          <w:delText xml:space="preserve"> between two main categories:</w:delText>
        </w:r>
        <w:r w:rsidRPr="005B12E3" w:rsidDel="0FC0D353" w:rsidR="002403E1">
          <w:rPr>
            <w:rFonts w:ascii="Arial" w:hAnsi="Arial" w:cs="Arial"/>
            <w:i/>
            <w:sz w:val="22"/>
          </w:rPr>
          <w:delText xml:space="preserve"> the time spent for “</w:delText>
        </w:r>
        <w:r w:rsidRPr="005B12E3" w:rsidDel="0FC0D353" w:rsidR="002403E1">
          <w:rPr>
            <w:rFonts w:ascii="Arial" w:hAnsi="Arial" w:cs="Arial"/>
            <w:b/>
            <w:i/>
            <w:sz w:val="22"/>
          </w:rPr>
          <w:delText>learning</w:delText>
        </w:r>
        <w:r w:rsidRPr="005B12E3" w:rsidDel="0FC0D353" w:rsidR="002403E1">
          <w:rPr>
            <w:rFonts w:ascii="Arial" w:hAnsi="Arial" w:cs="Arial"/>
            <w:i/>
            <w:sz w:val="22"/>
          </w:rPr>
          <w:delText>” (the mode</w:delText>
        </w:r>
        <w:r w:rsidRPr="005B12E3" w:rsidDel="0FC0D353" w:rsidR="006750E4">
          <w:rPr>
            <w:rFonts w:ascii="Arial" w:hAnsi="Arial" w:cs="Arial"/>
            <w:i/>
            <w:sz w:val="22"/>
          </w:rPr>
          <w:delText>l</w:delText>
        </w:r>
        <w:r w:rsidRPr="005B12E3" w:rsidDel="0FC0D353" w:rsidR="002403E1">
          <w:rPr>
            <w:rFonts w:ascii="Arial" w:hAnsi="Arial" w:cs="Arial"/>
            <w:i/>
            <w:sz w:val="22"/>
          </w:rPr>
          <w:delText>ing languages, the tools, etc.) from the time needed for “</w:delText>
        </w:r>
        <w:r w:rsidRPr="005B12E3" w:rsidDel="0FC0D353" w:rsidR="002403E1">
          <w:rPr>
            <w:rFonts w:ascii="Arial" w:hAnsi="Arial" w:cs="Arial"/>
            <w:b/>
            <w:i/>
            <w:sz w:val="22"/>
          </w:rPr>
          <w:delText>doing</w:delText>
        </w:r>
        <w:r w:rsidRPr="005B12E3" w:rsidDel="0FC0D353" w:rsidR="002403E1">
          <w:rPr>
            <w:rFonts w:ascii="Arial" w:hAnsi="Arial" w:cs="Arial"/>
            <w:i/>
            <w:sz w:val="22"/>
          </w:rPr>
          <w:delText>” (creating the models, taking the decisions, …). Learning tasks are in fact cos</w:delText>
        </w:r>
        <w:r w:rsidRPr="005B12E3" w:rsidDel="0FC0D353" w:rsidR="006750E4">
          <w:rPr>
            <w:rFonts w:ascii="Arial" w:hAnsi="Arial" w:cs="Arial"/>
            <w:i/>
            <w:sz w:val="22"/>
          </w:rPr>
          <w:delText>ts to be paid only once, while d</w:delText>
        </w:r>
        <w:r w:rsidRPr="005B12E3" w:rsidDel="0FC0D353" w:rsidR="002403E1">
          <w:rPr>
            <w:rFonts w:ascii="Arial" w:hAnsi="Arial" w:cs="Arial"/>
            <w:i/>
            <w:sz w:val="22"/>
          </w:rPr>
          <w:delText>oing costs are those that will be repeated through the project.</w:delText>
        </w:r>
      </w:del>
    </w:p>
    <w:p xmlns:wp14="http://schemas.microsoft.com/office/word/2010/wordml" w:rsidRPr="005B12E3" w:rsidR="00DE1224" w:rsidDel="0FC0D353" w:rsidP="744944DE" w:rsidRDefault="004A2F4C" w14:paraId="4AAD7333" wp14:textId="77777777">
      <w:pPr>
        <w:jc w:val="both"/>
        <w:rPr>
          <w:del w:author="Lorenzo Salvi" w:date="2019-01-17T16:32:08.1595134" w:id="344200953"/>
          <w:rFonts w:ascii="Arial" w:hAnsi="Arial" w:cs="Arial"/>
          <w:i w:val="1"/>
          <w:iCs w:val="1"/>
          <w:sz w:val="22"/>
          <w:szCs w:val="22"/>
          <w:rPrChange w:author="Lorenzo Salvi" w:date="2019-01-17T16:33:08.3556407" w:id="324163646">
            <w:rPr/>
          </w:rPrChange>
        </w:rPr>
        <w:pPrChange w:author="Lorenzo Salvi" w:date="2019-01-17T16:33:08.3556407" w:id="1885531923">
          <w:pPr>
            <w:jc w:val="both"/>
          </w:pPr>
        </w:pPrChange>
      </w:pPr>
      <w:del w:author="Lorenzo Salvi" w:date="2019-01-17T16:32:08.1595134" w:id="623681943">
        <w:r w:rsidRPr="005B12E3" w:rsidDel="0FC0D353">
          <w:rPr>
            <w:rFonts w:ascii="Arial" w:hAnsi="Arial" w:cs="Arial"/>
            <w:i/>
            <w:sz w:val="22"/>
          </w:rPr>
          <w:lastRenderedPageBreak/>
          <w:delText>For each category, please define sub-categories. Examples follow. You may add other sub-categories you find useful.</w:delText>
        </w:r>
        <w:r w:rsidRPr="005B12E3" w:rsidDel="0FC0D353" w:rsidR="00DE1224">
          <w:rPr>
            <w:rFonts w:ascii="Arial" w:hAnsi="Arial" w:cs="Arial"/>
            <w:i/>
            <w:sz w:val="22"/>
          </w:rPr>
          <w:br/>
        </w:r>
      </w:del>
    </w:p>
    <w:tbl>
      <w:tblPr>
        <w:tblStyle w:val="Grigliatabel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1E0" w:firstRow="1" w:lastRow="1" w:firstColumn="1" w:lastColumn="1" w:noHBand="0" w:noVBand="0"/>
      </w:tblPr>
      <w:tblGrid>
        <w:gridCol w:w="4315"/>
        <w:gridCol w:w="4325"/>
      </w:tblGrid>
      <w:tr xmlns:wp14="http://schemas.microsoft.com/office/word/2010/wordml" w:rsidRPr="005B12E3" w:rsidR="00DE1224" w:rsidDel="0FC0D353" w:rsidTr="04798CE2" w14:paraId="57F5198E" wp14:textId="77777777">
        <w:trPr>
          <w:del w:author="Lorenzo Salvi" w:date="2019-01-17T16:32:08.1595134" w:id="1719096105"/>
        </w:trPr>
        <w:tc>
          <w:tcPr>
            <w:tcW w:w="4423" w:type="dxa"/>
            <w:tcMar/>
          </w:tcPr>
          <w:p w:rsidRPr="005B12E3" w:rsidR="002403E1" w:rsidP="002403E1" w:rsidRDefault="002403E1" w14:paraId="2D5DAB16" wp14:textId="77777777">
            <w:pPr>
              <w:ind w:left="426"/>
              <w:rPr>
                <w:rFonts w:ascii="Arial" w:hAnsi="Arial" w:cs="Arial"/>
                <w:b/>
                <w:i/>
                <w:sz w:val="22"/>
              </w:rPr>
            </w:pPr>
            <w:r w:rsidRPr="005B12E3">
              <w:rPr>
                <w:rFonts w:ascii="Arial" w:hAnsi="Arial" w:cs="Arial"/>
                <w:b/>
                <w:i/>
                <w:sz w:val="22"/>
              </w:rPr>
              <w:t>Learning</w:t>
            </w:r>
          </w:p>
          <w:p w:rsidRPr="005B12E3" w:rsidR="006750E4" w:rsidRDefault="006750E4" w14:paraId="3D21F464" wp14:textId="77777777">
            <w:pPr>
              <w:numPr>
                <w:ilvl w:val="0"/>
                <w:numId w:val="1"/>
              </w:numPr>
              <w:tabs>
                <w:tab w:val="clear" w:pos="0"/>
              </w:tabs>
              <w:ind w:left="426"/>
              <w:rPr>
                <w:rFonts w:ascii="Arial" w:hAnsi="Arial" w:cs="Arial"/>
                <w:b/>
                <w:i/>
                <w:sz w:val="22"/>
              </w:rPr>
              <w:pPrChange w:author="tony" w:date="2019-01-07T11:28:00Z" w:id="1397">
                <w:pPr>
                  <w:numPr>
                    <w:numId w:val="36"/>
                  </w:numPr>
                  <w:tabs>
                    <w:tab w:val="num" w:pos="360"/>
                    <w:tab w:val="num" w:pos="720"/>
                  </w:tabs>
                  <w:ind w:left="426" w:hanging="720"/>
                </w:pPr>
              </w:pPrChange>
            </w:pPr>
            <w:r w:rsidRPr="005B12E3">
              <w:rPr>
                <w:rFonts w:ascii="Arial" w:hAnsi="Arial" w:cs="Arial"/>
                <w:b/>
                <w:i/>
                <w:sz w:val="22"/>
              </w:rPr>
              <w:t>Requirements Engineering</w:t>
            </w:r>
          </w:p>
          <w:p w:rsidRPr="005B12E3" w:rsidR="006750E4" w:rsidRDefault="006750E4" w14:paraId="2B2E3AD8" wp14:textId="77777777">
            <w:pPr>
              <w:numPr>
                <w:ilvl w:val="0"/>
                <w:numId w:val="1"/>
              </w:numPr>
              <w:tabs>
                <w:tab w:val="clear" w:pos="0"/>
              </w:tabs>
              <w:ind w:left="426"/>
              <w:rPr>
                <w:rFonts w:ascii="Arial" w:hAnsi="Arial" w:cs="Arial"/>
                <w:b/>
                <w:i/>
                <w:sz w:val="22"/>
              </w:rPr>
              <w:pPrChange w:author="tony" w:date="2019-01-07T11:28:00Z" w:id="1398">
                <w:pPr>
                  <w:numPr>
                    <w:numId w:val="36"/>
                  </w:numPr>
                  <w:tabs>
                    <w:tab w:val="num" w:pos="360"/>
                    <w:tab w:val="num" w:pos="720"/>
                  </w:tabs>
                  <w:ind w:left="426" w:hanging="720"/>
                </w:pPr>
              </w:pPrChange>
            </w:pPr>
            <w:r w:rsidRPr="005B12E3">
              <w:rPr>
                <w:rFonts w:ascii="Arial" w:hAnsi="Arial" w:cs="Arial"/>
                <w:b/>
                <w:i/>
                <w:sz w:val="22"/>
              </w:rPr>
              <w:t>Non functional Requirements</w:t>
            </w:r>
          </w:p>
          <w:p w:rsidRPr="005B12E3" w:rsidR="002403E1" w:rsidRDefault="006750E4" w14:paraId="70AF9DB0" wp14:textId="77777777">
            <w:pPr>
              <w:numPr>
                <w:ilvl w:val="0"/>
                <w:numId w:val="1"/>
              </w:numPr>
              <w:tabs>
                <w:tab w:val="clear" w:pos="0"/>
              </w:tabs>
              <w:ind w:left="426"/>
              <w:rPr>
                <w:rFonts w:ascii="Arial" w:hAnsi="Arial" w:cs="Arial"/>
                <w:b/>
                <w:i/>
                <w:sz w:val="22"/>
              </w:rPr>
              <w:pPrChange w:author="tony" w:date="2019-01-07T11:28:00Z" w:id="1399">
                <w:pPr>
                  <w:numPr>
                    <w:numId w:val="36"/>
                  </w:numPr>
                  <w:tabs>
                    <w:tab w:val="num" w:pos="360"/>
                    <w:tab w:val="num" w:pos="720"/>
                  </w:tabs>
                  <w:ind w:left="426" w:hanging="720"/>
                </w:pPr>
              </w:pPrChange>
            </w:pPr>
            <w:r w:rsidRPr="005B12E3">
              <w:rPr>
                <w:rFonts w:ascii="Arial" w:hAnsi="Arial" w:cs="Arial"/>
                <w:b/>
                <w:i/>
                <w:sz w:val="22"/>
              </w:rPr>
              <w:t>Use Case Diagrams</w:t>
            </w:r>
          </w:p>
          <w:p w:rsidRPr="0075497C" w:rsidR="00DE1224" w:rsidRDefault="002403E1" w14:paraId="5C789851" wp14:textId="77777777">
            <w:pPr>
              <w:numPr>
                <w:ilvl w:val="0"/>
                <w:numId w:val="1"/>
              </w:numPr>
              <w:tabs>
                <w:tab w:val="clear" w:pos="0"/>
              </w:tabs>
              <w:ind w:left="426"/>
              <w:rPr>
                <w:rFonts w:ascii="Arial" w:hAnsi="Arial" w:cs="Arial"/>
                <w:b/>
                <w:i/>
                <w:sz w:val="22"/>
              </w:rPr>
              <w:pPrChange w:author="tony" w:date="2019-01-07T11:28:00Z" w:id="1400">
                <w:pPr>
                  <w:numPr>
                    <w:numId w:val="36"/>
                  </w:numPr>
                  <w:tabs>
                    <w:tab w:val="num" w:pos="360"/>
                    <w:tab w:val="num" w:pos="720"/>
                  </w:tabs>
                  <w:ind w:left="426" w:hanging="720"/>
                </w:pPr>
              </w:pPrChange>
            </w:pPr>
            <w:r w:rsidRPr="005B12E3">
              <w:rPr>
                <w:rFonts w:ascii="Arial" w:hAnsi="Arial" w:cs="Arial"/>
                <w:b/>
                <w:i/>
                <w:sz w:val="22"/>
              </w:rPr>
              <w:t>Tool study</w:t>
            </w:r>
          </w:p>
        </w:tc>
        <w:tc>
          <w:tcPr>
            <w:tcW w:w="4433" w:type="dxa"/>
            <w:tcMar/>
          </w:tcPr>
          <w:p w:rsidRPr="005B12E3" w:rsidR="002403E1" w:rsidP="002403E1" w:rsidRDefault="002403E1" w14:paraId="6CF79E0A" wp14:textId="77777777">
            <w:pPr>
              <w:ind w:left="426"/>
              <w:rPr>
                <w:rFonts w:ascii="Arial" w:hAnsi="Arial" w:cs="Arial"/>
                <w:b/>
                <w:i/>
                <w:sz w:val="22"/>
              </w:rPr>
            </w:pPr>
            <w:r w:rsidRPr="005B12E3">
              <w:rPr>
                <w:rFonts w:ascii="Arial" w:hAnsi="Arial" w:cs="Arial"/>
                <w:b/>
                <w:i/>
                <w:sz w:val="22"/>
              </w:rPr>
              <w:t>Doing:</w:t>
            </w:r>
          </w:p>
          <w:p w:rsidRPr="005B12E3" w:rsidR="002403E1" w:rsidRDefault="006750E4" w14:paraId="0AE4993D" wp14:textId="77777777">
            <w:pPr>
              <w:numPr>
                <w:ilvl w:val="0"/>
                <w:numId w:val="1"/>
              </w:numPr>
              <w:tabs>
                <w:tab w:val="clear" w:pos="0"/>
              </w:tabs>
              <w:ind w:left="426"/>
              <w:rPr>
                <w:rFonts w:ascii="Arial" w:hAnsi="Arial" w:cs="Arial"/>
                <w:b/>
                <w:i/>
                <w:sz w:val="22"/>
              </w:rPr>
              <w:pPrChange w:author="tony" w:date="2019-01-07T11:28:00Z" w:id="1401">
                <w:pPr>
                  <w:numPr>
                    <w:numId w:val="36"/>
                  </w:numPr>
                  <w:tabs>
                    <w:tab w:val="num" w:pos="360"/>
                    <w:tab w:val="num" w:pos="720"/>
                  </w:tabs>
                  <w:ind w:left="426" w:hanging="720"/>
                </w:pPr>
              </w:pPrChange>
            </w:pPr>
            <w:r w:rsidRPr="005B12E3">
              <w:rPr>
                <w:rFonts w:ascii="Arial" w:hAnsi="Arial" w:cs="Arial"/>
                <w:b/>
                <w:i/>
                <w:sz w:val="22"/>
              </w:rPr>
              <w:t>Requirements discovery</w:t>
            </w:r>
          </w:p>
          <w:p w:rsidRPr="005B12E3" w:rsidR="002403E1" w:rsidRDefault="006750E4" w14:paraId="46A7C152" wp14:textId="77777777">
            <w:pPr>
              <w:numPr>
                <w:ilvl w:val="0"/>
                <w:numId w:val="1"/>
              </w:numPr>
              <w:tabs>
                <w:tab w:val="clear" w:pos="0"/>
              </w:tabs>
              <w:ind w:left="426"/>
              <w:rPr>
                <w:rFonts w:ascii="Arial" w:hAnsi="Arial" w:cs="Arial"/>
                <w:b/>
                <w:i/>
                <w:sz w:val="22"/>
              </w:rPr>
              <w:pPrChange w:author="tony" w:date="2019-01-07T11:28:00Z" w:id="1402">
                <w:pPr>
                  <w:numPr>
                    <w:numId w:val="36"/>
                  </w:numPr>
                  <w:tabs>
                    <w:tab w:val="num" w:pos="360"/>
                    <w:tab w:val="num" w:pos="720"/>
                  </w:tabs>
                  <w:ind w:left="426" w:hanging="720"/>
                </w:pPr>
              </w:pPrChange>
            </w:pPr>
            <w:r w:rsidRPr="005B12E3">
              <w:rPr>
                <w:rFonts w:ascii="Arial" w:hAnsi="Arial" w:cs="Arial"/>
                <w:b/>
                <w:i/>
                <w:sz w:val="22"/>
              </w:rPr>
              <w:t xml:space="preserve">Requirements </w:t>
            </w:r>
            <w:r w:rsidRPr="005B12E3" w:rsidR="002403E1">
              <w:rPr>
                <w:rFonts w:ascii="Arial" w:hAnsi="Arial" w:cs="Arial"/>
                <w:b/>
                <w:i/>
                <w:sz w:val="22"/>
              </w:rPr>
              <w:t>Modeling</w:t>
            </w:r>
            <w:r w:rsidRPr="005B12E3">
              <w:rPr>
                <w:rFonts w:ascii="Arial" w:hAnsi="Arial" w:cs="Arial"/>
                <w:b/>
                <w:i/>
                <w:sz w:val="22"/>
              </w:rPr>
              <w:t xml:space="preserve"> (UC diagrams)</w:t>
            </w:r>
          </w:p>
          <w:p w:rsidRPr="005B12E3" w:rsidR="00DE1224" w:rsidDel="04798CE2" w:rsidP="0075497C" w:rsidRDefault="00DE1224" w14:paraId="75FBE423" wp14:textId="77777777">
            <w:pPr>
              <w:rPr>
                <w:del w:author="Salvatore Salernitano" w:date="2019-01-17T11:20:50.2548799" w:id="744358367"/>
                <w:rFonts w:ascii="Arial" w:hAnsi="Arial" w:cs="Arial"/>
                <w:b/>
                <w:i/>
                <w:sz w:val="22"/>
              </w:rPr>
            </w:pPr>
          </w:p>
          <w:p w:rsidRPr="005B12E3" w:rsidR="00DE1224" w:rsidP="04798CE2" w:rsidRDefault="00DE1224" w14:paraId="2D3F0BEC" wp14:textId="77777777">
            <w:pPr>
              <w:pStyle w:val="Normale"/>
              <w:ind/>
              <w:rPr>
                <w:rFonts w:ascii="Arial" w:hAnsi="Arial" w:cs="Arial"/>
                <w:b w:val="1"/>
                <w:bCs w:val="1"/>
                <w:i w:val="1"/>
                <w:iCs w:val="1"/>
                <w:sz w:val="22"/>
                <w:szCs w:val="22"/>
                <w:rPrChange w:author="Salvatore Salernitano" w:date="2019-01-17T11:20:50.2548799" w:id="2027503750">
                  <w:rPr/>
                </w:rPrChange>
              </w:rPr>
              <w:pPrChange w:author="Salvatore Salernitano" w:date="2019-01-17T11:20:50.2548799" w:id="1057620220">
                <w:pPr>
                  <w:ind w:left="426"/>
                </w:pPr>
              </w:pPrChange>
            </w:pPr>
          </w:p>
        </w:tc>
      </w:tr>
    </w:tbl>
    <w:p xmlns:wp14="http://schemas.microsoft.com/office/word/2010/wordml" w:rsidR="00ED25DB" w:rsidDel="0FC0D353" w:rsidP="26728F9A" w:rsidRDefault="00DE1224" w14:paraId="4217DDC4" wp14:textId="77777777">
      <w:pPr>
        <w:pStyle w:val="NormaleWeb"/>
        <w:jc w:val="both"/>
        <w:rPr>
          <w:del w:author="Lorenzo Salvi" w:date="2019-01-17T16:32:08.1595134" w:id="1981152048"/>
          <w:b w:val="1"/>
          <w:bCs w:val="1"/>
          <w:i w:val="1"/>
          <w:iCs w:val="1"/>
          <w:color w:val="C00000"/>
          <w:sz w:val="28"/>
          <w:szCs w:val="28"/>
          <w:lang w:eastAsia="en-US"/>
          <w:rPrChange w:author="Salvatore Salernitano" w:date="2019-01-18T15:05:48.7934451" w:id="829617324">
            <w:rPr/>
          </w:rPrChange>
        </w:rPr>
        <w:pPrChange w:author="Salvatore Salernitano" w:date="2019-01-18T15:05:48.7934451" w:id="1728674267">
          <w:pPr>
            <w:pStyle w:val="NormaleWeb"/>
          </w:pPr>
        </w:pPrChange>
      </w:pPr>
      <w:proofErr w:type="spellStart"/>
      <w:r w:rsidRPr="26728F9A">
        <w:rPr>
          <w:b w:val="1"/>
          <w:bCs w:val="1"/>
          <w:i w:val="1"/>
          <w:iCs w:val="1"/>
          <w:color w:val="C00000"/>
          <w:sz w:val="28"/>
          <w:szCs w:val="28"/>
          <w:lang w:eastAsia="en-US"/>
          <w:rPrChange w:author="Salvatore Salernitano" w:date="2019-01-18T15:05:48.7934451" w:id="14564503">
            <w:rPr>
              <w:rFonts w:ascii="Arial" w:hAnsi="Arial" w:cs="Arial"/>
              <w:b/>
              <w:bCs/>
              <w:i/>
              <w:sz w:val="22"/>
            </w:rPr>
          </w:rPrChange>
        </w:rPr>
        <w:t>Summary</w:t>
      </w:r>
      <w:proofErr w:type="spellEnd"/>
      <w:r w:rsidRPr="26728F9A">
        <w:rPr>
          <w:b w:val="1"/>
          <w:bCs w:val="1"/>
          <w:i w:val="1"/>
          <w:iCs w:val="1"/>
          <w:color w:val="C00000"/>
          <w:sz w:val="28"/>
          <w:szCs w:val="28"/>
          <w:lang w:eastAsia="en-US"/>
          <w:rPrChange w:author="Salvatore Salernitano" w:date="2019-01-18T15:05:48.7934451" w:id="572144046">
            <w:rPr>
              <w:rFonts w:ascii="Arial" w:hAnsi="Arial" w:cs="Arial"/>
              <w:b/>
              <w:bCs/>
              <w:i/>
              <w:sz w:val="22"/>
            </w:rPr>
          </w:rPrChange>
        </w:rPr>
        <w:t xml:space="preserve"> </w:t>
      </w:r>
      <w:proofErr w:type="spellStart"/>
      <w:r w:rsidRPr="26728F9A">
        <w:rPr>
          <w:b w:val="1"/>
          <w:bCs w:val="1"/>
          <w:i w:val="1"/>
          <w:iCs w:val="1"/>
          <w:color w:val="C00000"/>
          <w:sz w:val="28"/>
          <w:szCs w:val="28"/>
          <w:lang w:eastAsia="en-US"/>
          <w:rPrChange w:author="Salvatore Salernitano" w:date="2019-01-18T15:05:48.7934451" w:id="1299718303">
            <w:rPr>
              <w:rFonts w:ascii="Arial" w:hAnsi="Arial" w:cs="Arial"/>
              <w:b/>
              <w:bCs/>
              <w:i/>
              <w:sz w:val="22"/>
            </w:rPr>
          </w:rPrChange>
        </w:rPr>
        <w:t>Statistics</w:t>
      </w:r>
      <w:proofErr w:type="spellEnd"/>
      <w:del w:author="Salvatore Salernitano" w:date="2019-01-18T15:05:48.7934451" w:id="47187864">
        <w:r w:rsidRPr="005B12E3" w:rsidDel="26728F9A">
          <w:rPr>
            <w:rFonts w:ascii="Arial" w:hAnsi="Arial" w:cs="Arial"/>
            <w:b/>
            <w:bCs/>
            <w:i/>
            <w:sz w:val="22"/>
          </w:rPr>
          <w:br/>
        </w:r>
      </w:del>
      <w:del w:author="Lorenzo Salvi" w:date="2019-01-17T16:32:08.1595134" w:id="529899935">
        <w:r w:rsidRPr="005B12E3" w:rsidDel="0FC0D353" w:rsidR="00B15731">
          <w:rPr>
            <w:rFonts w:ascii="Arial" w:hAnsi="Arial" w:cs="Arial"/>
            <w:i/>
            <w:sz w:val="22"/>
          </w:rPr>
          <w:delText>Based on the attributes defined above</w:delText>
        </w:r>
        <w:r w:rsidDel="0FC0D353" w:rsidR="00ED25DB">
          <w:rPr>
            <w:rFonts w:ascii="Arial" w:hAnsi="Arial" w:cs="Arial"/>
            <w:i/>
            <w:sz w:val="22"/>
          </w:rPr>
          <w:delText xml:space="preserve">, </w:delText>
        </w:r>
        <w:r w:rsidRPr="005B12E3" w:rsidDel="0FC0D353" w:rsidR="00B15731">
          <w:rPr>
            <w:rFonts w:ascii="Arial" w:hAnsi="Arial" w:cs="Arial"/>
            <w:i/>
            <w:sz w:val="22"/>
          </w:rPr>
          <w:delText>c</w:delText>
        </w:r>
        <w:r w:rsidRPr="005B12E3" w:rsidDel="0FC0D353">
          <w:rPr>
            <w:rFonts w:ascii="Arial" w:hAnsi="Arial" w:cs="Arial"/>
            <w:i/>
            <w:sz w:val="22"/>
          </w:rPr>
          <w:delText xml:space="preserve">alculate </w:delText>
        </w:r>
        <w:r w:rsidDel="0FC0D353" w:rsidR="00ED25DB">
          <w:rPr>
            <w:rFonts w:ascii="Arial" w:hAnsi="Arial" w:cs="Arial"/>
            <w:i/>
            <w:sz w:val="22"/>
          </w:rPr>
          <w:delText xml:space="preserve">the </w:delText>
        </w:r>
        <w:r w:rsidRPr="005B12E3" w:rsidDel="0FC0D353">
          <w:rPr>
            <w:rFonts w:ascii="Arial" w:hAnsi="Arial" w:cs="Arial"/>
            <w:i/>
            <w:sz w:val="22"/>
          </w:rPr>
          <w:delText>summary statistics</w:delText>
        </w:r>
        <w:r w:rsidDel="0FC0D353" w:rsidR="00ED25DB">
          <w:rPr>
            <w:rFonts w:ascii="Arial" w:hAnsi="Arial" w:cs="Arial"/>
            <w:i/>
            <w:sz w:val="22"/>
          </w:rPr>
          <w:delText xml:space="preserve"> of the time spent for </w:delText>
        </w:r>
        <w:r w:rsidRPr="005B12E3" w:rsidDel="0FC0D353" w:rsidR="004A2F4C">
          <w:rPr>
            <w:rFonts w:ascii="Arial" w:hAnsi="Arial" w:cs="Arial"/>
            <w:i/>
            <w:sz w:val="22"/>
          </w:rPr>
          <w:delText>“learning”</w:delText>
        </w:r>
        <w:r w:rsidDel="0FC0D353" w:rsidR="00AC6DF4">
          <w:rPr>
            <w:rFonts w:ascii="Arial" w:hAnsi="Arial" w:cs="Arial"/>
            <w:i/>
            <w:sz w:val="22"/>
          </w:rPr>
          <w:delText>, the time spent for “doing”, and the total time.</w:delText>
        </w:r>
        <w:r w:rsidRPr="005B12E3" w:rsidDel="0FC0D353" w:rsidR="004A2F4C">
          <w:rPr>
            <w:rFonts w:ascii="Arial" w:hAnsi="Arial" w:cs="Arial"/>
            <w:i/>
            <w:sz w:val="22"/>
          </w:rPr>
          <w:delText xml:space="preserve"> </w:delText>
        </w:r>
      </w:del>
    </w:p>
    <w:p xmlns:wp14="http://schemas.microsoft.com/office/word/2010/wordml" w:rsidRPr="00BD6C0A" w:rsidR="007F3F5D" w:rsidDel="26728F9A" w:rsidP="0FC0D353" w:rsidRDefault="00AC6DF4" w14:paraId="30CF778A" wp14:textId="6BC61D77">
      <w:pPr>
        <w:pStyle w:val="NormaleWeb"/>
        <w:jc w:val="both"/>
        <w:rPr>
          <w:del w:author="Salvatore Salernitano" w:date="2019-01-18T15:05:48.7934451" w:id="466019055"/>
          <w:rFonts w:ascii="Arial" w:hAnsi="Arial" w:cs="Arial"/>
          <w:i w:val="1"/>
          <w:iCs w:val="1"/>
          <w:sz w:val="22"/>
          <w:szCs w:val="22"/>
          <w:rPrChange w:author="Lorenzo Salvi" w:date="2019-01-17T16:32:08.1595134" w:id="395325844">
            <w:rPr/>
          </w:rPrChange>
        </w:rPr>
        <w:pPrChange w:author="Lorenzo Salvi" w:date="2019-01-17T16:32:08.1595134" w:id="1633131596">
          <w:pPr>
            <w:pStyle w:val="NormaleWeb"/>
          </w:pPr>
        </w:pPrChange>
      </w:pPr>
      <w:del w:author="Lorenzo Salvi" w:date="2019-01-17T16:32:08.1595134" w:id="1590794101">
        <w:r w:rsidRPr="04798CE2" w:rsidDel="0FC0D353">
          <w:rPr>
            <w:rFonts w:ascii="Arial" w:hAnsi="Arial" w:cs="Arial"/>
            <w:b w:val="1"/>
            <w:bCs w:val="1"/>
            <w:i w:val="1"/>
            <w:iCs w:val="1"/>
            <w:color w:val="0033CC"/>
            <w:sz w:val="22"/>
            <w:szCs w:val="22"/>
            <w:rPrChange w:author="Salvatore Salernitano" w:date="2019-01-17T11:20:50.2548799" w:id="1072584992">
              <w:rPr>
                <w:rFonts w:ascii="Arial" w:hAnsi="Arial" w:cs="Arial"/>
                <w:b/>
                <w:i/>
                <w:color w:val="0033CC"/>
                <w:sz w:val="22"/>
              </w:rPr>
            </w:rPrChange>
          </w:rPr>
          <w:delText xml:space="preserve">Note: </w:delText>
        </w:r>
      </w:del>
      <w:proofErr w:type="spellStart"/>
      <w:del w:author="Lorenzo Salvi" w:date="2019-01-17T16:32:08.1595134" w:id="335039228">
        <w:r w:rsidRPr="04798CE2" w:rsidDel="0FC0D353" w:rsidR="00ED25DB">
          <w:rPr>
            <w:rFonts w:ascii="Arial" w:hAnsi="Arial" w:cs="Arial"/>
            <w:b w:val="1"/>
            <w:bCs w:val="1"/>
            <w:i w:val="1"/>
            <w:iCs w:val="1"/>
            <w:color w:val="0033CC"/>
            <w:sz w:val="22"/>
            <w:szCs w:val="22"/>
            <w:rPrChange w:author="Salvatore Salernitano" w:date="2019-01-17T11:20:50.2548799" w:id="546800954">
              <w:rPr>
                <w:rFonts w:ascii="Arial" w:hAnsi="Arial" w:cs="Arial"/>
                <w:b/>
                <w:i/>
                <w:color w:val="0033CC"/>
                <w:sz w:val="22"/>
              </w:rPr>
            </w:rPrChange>
          </w:rPr>
          <w:delText>this</w:delText>
        </w:r>
      </w:del>
      <w:proofErr w:type="spellEnd"/>
      <w:del w:author="Lorenzo Salvi" w:date="2019-01-17T16:32:08.1595134" w:id="1420151872">
        <w:r w:rsidRPr="04798CE2" w:rsidDel="0FC0D353" w:rsidR="00ED25DB">
          <w:rPr>
            <w:rFonts w:ascii="Arial" w:hAnsi="Arial" w:cs="Arial"/>
            <w:b w:val="1"/>
            <w:bCs w:val="1"/>
            <w:i w:val="1"/>
            <w:iCs w:val="1"/>
            <w:color w:val="0033CC"/>
            <w:sz w:val="22"/>
            <w:szCs w:val="22"/>
            <w:rPrChange w:author="Salvatore Salernitano" w:date="2019-01-17T11:20:50.2548799" w:id="2057338977">
              <w:rPr>
                <w:rFonts w:ascii="Arial" w:hAnsi="Arial" w:cs="Arial"/>
                <w:b/>
                <w:i/>
                <w:color w:val="0033CC"/>
                <w:sz w:val="22"/>
              </w:rPr>
            </w:rPrChange>
          </w:rPr>
          <w:delText xml:space="preserve"> Deliverable</w:delText>
        </w:r>
        <w:r w:rsidRPr="04798CE2" w:rsidDel="0FC0D353">
          <w:rPr>
            <w:rFonts w:ascii="Arial" w:hAnsi="Arial" w:cs="Arial"/>
            <w:b w:val="1"/>
            <w:bCs w:val="1"/>
            <w:i w:val="1"/>
            <w:iCs w:val="1"/>
            <w:color w:val="0033CC"/>
            <w:sz w:val="22"/>
            <w:szCs w:val="22"/>
            <w:rPrChange w:author="Salvatore Salernitano" w:date="2019-01-17T11:20:50.2548799" w:id="1700692833">
              <w:rPr>
                <w:rFonts w:ascii="Arial" w:hAnsi="Arial" w:cs="Arial"/>
                <w:b/>
                <w:i/>
                <w:color w:val="0033CC"/>
                <w:sz w:val="22"/>
              </w:rPr>
            </w:rPrChange>
          </w:rPr>
          <w:delText xml:space="preserve"> report </w:delText>
        </w:r>
      </w:del>
      <w:proofErr w:type="spellStart"/>
      <w:del w:author="Lorenzo Salvi" w:date="2019-01-17T16:32:08.1595134" w:id="746774879">
        <w:r w:rsidRPr="04798CE2" w:rsidDel="0FC0D353">
          <w:rPr>
            <w:rFonts w:ascii="Arial" w:hAnsi="Arial" w:cs="Arial"/>
            <w:b w:val="1"/>
            <w:bCs w:val="1"/>
            <w:i w:val="1"/>
            <w:iCs w:val="1"/>
            <w:color w:val="0033CC"/>
            <w:sz w:val="22"/>
            <w:szCs w:val="22"/>
            <w:rPrChange w:author="Salvatore Salernitano" w:date="2019-01-17T11:20:50.2548799" w:id="1116548244">
              <w:rPr>
                <w:rFonts w:ascii="Arial" w:hAnsi="Arial" w:cs="Arial"/>
                <w:b/>
                <w:i/>
                <w:color w:val="0033CC"/>
                <w:sz w:val="22"/>
              </w:rPr>
            </w:rPrChange>
          </w:rPr>
          <w:delText xml:space="preserve">s</w:delText>
        </w:r>
        <w:r w:rsidRPr="04798CE2" w:rsidDel="0FC0D353" w:rsidR="00ED25DB">
          <w:rPr>
            <w:rFonts w:ascii="Arial" w:hAnsi="Arial" w:cs="Arial"/>
            <w:b w:val="1"/>
            <w:bCs w:val="1"/>
            <w:i w:val="1"/>
            <w:iCs w:val="1"/>
            <w:color w:val="0033CC"/>
            <w:sz w:val="22"/>
            <w:szCs w:val="22"/>
            <w:rPrChange w:author="Salvatore Salernitano" w:date="2019-01-17T11:20:50.2548799" w:id="2056168895">
              <w:rPr>
                <w:rFonts w:ascii="Arial" w:hAnsi="Arial" w:cs="Arial"/>
                <w:b/>
                <w:i/>
                <w:color w:val="0033CC"/>
                <w:sz w:val="22"/>
              </w:rPr>
            </w:rPrChange>
          </w:rPr>
          <w:delText xml:space="preserve">hall</w:delText>
        </w:r>
      </w:del>
      <w:proofErr w:type="spellEnd"/>
      <w:del w:author="Lorenzo Salvi" w:date="2019-01-17T16:32:08.1595134" w:id="1163534327">
        <w:r w:rsidRPr="04798CE2" w:rsidDel="0FC0D353" w:rsidR="00ED25DB">
          <w:rPr>
            <w:rFonts w:ascii="Arial" w:hAnsi="Arial" w:cs="Arial"/>
            <w:b w:val="1"/>
            <w:bCs w:val="1"/>
            <w:i w:val="1"/>
            <w:iCs w:val="1"/>
            <w:color w:val="0033CC"/>
            <w:sz w:val="22"/>
            <w:szCs w:val="22"/>
            <w:rPrChange w:author="Salvatore Salernitano" w:date="2019-01-17T11:20:50.2548799" w:id="1078980456">
              <w:rPr>
                <w:rFonts w:ascii="Arial" w:hAnsi="Arial" w:cs="Arial"/>
                <w:b/>
                <w:i/>
                <w:color w:val="0033CC"/>
                <w:sz w:val="22"/>
              </w:rPr>
            </w:rPrChange>
          </w:rPr>
          <w:delText xml:space="preserve"> </w:delText>
        </w:r>
      </w:del>
      <w:proofErr w:type="spellStart"/>
      <w:del w:author="Lorenzo Salvi" w:date="2019-01-17T16:32:08.1595134" w:id="82883867">
        <w:r w:rsidRPr="04798CE2" w:rsidDel="0FC0D353">
          <w:rPr>
            <w:rFonts w:ascii="Arial" w:hAnsi="Arial" w:cs="Arial"/>
            <w:b w:val="1"/>
            <w:bCs w:val="1"/>
            <w:i w:val="1"/>
            <w:iCs w:val="1"/>
            <w:color w:val="0033CC"/>
            <w:sz w:val="22"/>
            <w:szCs w:val="22"/>
            <w:rPrChange w:author="Salvatore Salernitano" w:date="2019-01-17T11:20:50.2548799" w:id="1215622523">
              <w:rPr>
                <w:rFonts w:ascii="Arial" w:hAnsi="Arial" w:cs="Arial"/>
                <w:b/>
                <w:i/>
                <w:color w:val="0033CC"/>
                <w:sz w:val="22"/>
              </w:rPr>
            </w:rPrChange>
          </w:rPr>
          <w:delText>document</w:delText>
        </w:r>
      </w:del>
      <w:proofErr w:type="spellEnd"/>
      <w:del w:author="Lorenzo Salvi" w:date="2019-01-17T16:32:08.1595134" w:id="1040258717">
        <w:r w:rsidRPr="04798CE2" w:rsidDel="0FC0D353" w:rsidR="00ED25DB">
          <w:rPr>
            <w:rFonts w:ascii="Arial" w:hAnsi="Arial" w:cs="Arial"/>
            <w:b w:val="1"/>
            <w:bCs w:val="1"/>
            <w:i w:val="1"/>
            <w:iCs w:val="1"/>
            <w:color w:val="0033CC"/>
            <w:sz w:val="22"/>
            <w:szCs w:val="22"/>
            <w:rPrChange w:author="Salvatore Salernitano" w:date="2019-01-17T11:20:50.2548799" w:id="1244137627">
              <w:rPr>
                <w:rFonts w:ascii="Arial" w:hAnsi="Arial" w:cs="Arial"/>
                <w:b/>
                <w:i/>
                <w:color w:val="0033CC"/>
                <w:sz w:val="22"/>
              </w:rPr>
            </w:rPrChange>
          </w:rPr>
          <w:delText xml:space="preserve"> </w:delText>
        </w:r>
      </w:del>
      <w:proofErr w:type="spellStart"/>
      <w:del w:author="Lorenzo Salvi" w:date="2019-01-17T16:32:08.1595134" w:id="794292781">
        <w:r w:rsidRPr="04798CE2" w:rsidDel="0FC0D353" w:rsidR="00ED25DB">
          <w:rPr>
            <w:rFonts w:ascii="Arial" w:hAnsi="Arial" w:cs="Arial"/>
            <w:b w:val="1"/>
            <w:bCs w:val="1"/>
            <w:i w:val="1"/>
            <w:iCs w:val="1"/>
            <w:color w:val="0033CC"/>
            <w:sz w:val="22"/>
            <w:szCs w:val="22"/>
            <w:rPrChange w:author="Salvatore Salernitano" w:date="2019-01-17T11:20:50.2548799" w:id="171576412">
              <w:rPr>
                <w:rFonts w:ascii="Arial" w:hAnsi="Arial" w:cs="Arial"/>
                <w:b/>
                <w:i/>
                <w:color w:val="0033CC"/>
                <w:sz w:val="22"/>
              </w:rPr>
            </w:rPrChange>
          </w:rPr>
          <w:delText xml:space="preserve">only</w:delText>
        </w:r>
      </w:del>
      <w:proofErr w:type="spellEnd"/>
      <w:del w:author="Lorenzo Salvi" w:date="2019-01-17T16:32:08.1595134" w:id="546106687">
        <w:r w:rsidRPr="04798CE2" w:rsidDel="0FC0D353" w:rsidR="00ED25DB">
          <w:rPr>
            <w:rFonts w:ascii="Arial" w:hAnsi="Arial" w:cs="Arial"/>
            <w:b w:val="1"/>
            <w:bCs w:val="1"/>
            <w:i w:val="1"/>
            <w:iCs w:val="1"/>
            <w:color w:val="0033CC"/>
            <w:sz w:val="22"/>
            <w:szCs w:val="22"/>
            <w:rPrChange w:author="Salvatore Salernitano" w:date="2019-01-17T11:20:50.2548799" w:id="1347409409">
              <w:rPr>
                <w:rFonts w:ascii="Arial" w:hAnsi="Arial" w:cs="Arial"/>
                <w:b/>
                <w:i/>
                <w:color w:val="0033CC"/>
                <w:sz w:val="22"/>
              </w:rPr>
            </w:rPrChange>
          </w:rPr>
          <w:delText xml:space="preserve"> the </w:delText>
        </w:r>
      </w:del>
      <w:proofErr w:type="spellStart"/>
      <w:del w:author="Lorenzo Salvi" w:date="2019-01-17T16:32:08.1595134" w:id="891601968">
        <w:r w:rsidRPr="04798CE2" w:rsidDel="0FC0D353">
          <w:rPr>
            <w:rFonts w:ascii="Arial" w:hAnsi="Arial" w:cs="Arial"/>
            <w:b w:val="1"/>
            <w:bCs w:val="1"/>
            <w:i w:val="1"/>
            <w:iCs w:val="1"/>
            <w:color w:val="0033CC"/>
            <w:sz w:val="22"/>
            <w:szCs w:val="22"/>
            <w:rPrChange w:author="Salvatore Salernitano" w:date="2019-01-17T11:20:50.2548799" w:id="794044858">
              <w:rPr>
                <w:rFonts w:ascii="Arial" w:hAnsi="Arial" w:cs="Arial"/>
                <w:b/>
                <w:i/>
                <w:color w:val="0033CC"/>
                <w:sz w:val="22"/>
              </w:rPr>
            </w:rPrChange>
          </w:rPr>
          <w:delText xml:space="preserve">Summary</w:delText>
        </w:r>
      </w:del>
      <w:proofErr w:type="spellEnd"/>
      <w:del w:author="Lorenzo Salvi" w:date="2019-01-17T16:32:08.1595134" w:id="454059442">
        <w:r w:rsidRPr="04798CE2" w:rsidDel="0FC0D353">
          <w:rPr>
            <w:rFonts w:ascii="Arial" w:hAnsi="Arial" w:cs="Arial"/>
            <w:b w:val="1"/>
            <w:bCs w:val="1"/>
            <w:i w:val="1"/>
            <w:iCs w:val="1"/>
            <w:color w:val="0033CC"/>
            <w:sz w:val="22"/>
            <w:szCs w:val="22"/>
            <w:rPrChange w:author="Salvatore Salernitano" w:date="2019-01-17T11:20:50.2548799" w:id="666181007">
              <w:rPr>
                <w:rFonts w:ascii="Arial" w:hAnsi="Arial" w:cs="Arial"/>
                <w:b/>
                <w:i/>
                <w:color w:val="0033CC"/>
                <w:sz w:val="22"/>
              </w:rPr>
            </w:rPrChange>
          </w:rPr>
          <w:delText xml:space="preserve"> </w:delText>
        </w:r>
      </w:del>
      <w:proofErr w:type="spellStart"/>
      <w:del w:author="Lorenzo Salvi" w:date="2019-01-17T16:32:08.1595134" w:id="2085333378">
        <w:r w:rsidRPr="04798CE2" w:rsidDel="0FC0D353">
          <w:rPr>
            <w:rFonts w:ascii="Arial" w:hAnsi="Arial" w:cs="Arial"/>
            <w:b w:val="1"/>
            <w:bCs w:val="1"/>
            <w:i w:val="1"/>
            <w:iCs w:val="1"/>
            <w:color w:val="0033CC"/>
            <w:sz w:val="22"/>
            <w:szCs w:val="22"/>
            <w:rPrChange w:author="Salvatore Salernitano" w:date="2019-01-17T11:20:50.2548799" w:id="6696299">
              <w:rPr>
                <w:rFonts w:ascii="Arial" w:hAnsi="Arial" w:cs="Arial"/>
                <w:b/>
                <w:i/>
                <w:color w:val="0033CC"/>
                <w:sz w:val="22"/>
              </w:rPr>
            </w:rPrChange>
          </w:rPr>
          <w:delText xml:space="preserve">Statistics</w:delText>
        </w:r>
      </w:del>
      <w:proofErr w:type="spellEnd"/>
      <w:del w:author="Lorenzo Salvi" w:date="2019-01-17T16:32:08.1595134" w:id="1109793851">
        <w:r w:rsidRPr="04798CE2" w:rsidDel="0FC0D353">
          <w:rPr>
            <w:rFonts w:ascii="Arial" w:hAnsi="Arial" w:cs="Arial"/>
            <w:b w:val="1"/>
            <w:bCs w:val="1"/>
            <w:i w:val="1"/>
            <w:iCs w:val="1"/>
            <w:color w:val="0033CC"/>
            <w:sz w:val="22"/>
            <w:szCs w:val="22"/>
            <w:rPrChange w:author="Salvatore Salernitano" w:date="2019-01-17T11:20:50.2548799" w:id="1655212125">
              <w:rPr>
                <w:rFonts w:ascii="Arial" w:hAnsi="Arial" w:cs="Arial"/>
                <w:b/>
                <w:i/>
                <w:color w:val="0033CC"/>
                <w:sz w:val="22"/>
              </w:rPr>
            </w:rPrChange>
          </w:rPr>
          <w:delText xml:space="preserve"> for the </w:delText>
        </w:r>
      </w:del>
      <w:proofErr w:type="spellStart"/>
      <w:del w:author="Lorenzo Salvi" w:date="2019-01-17T16:32:08.1595134" w:id="1551733768">
        <w:r w:rsidRPr="04798CE2" w:rsidDel="0FC0D353">
          <w:rPr>
            <w:rFonts w:ascii="Arial" w:hAnsi="Arial" w:cs="Arial"/>
            <w:b w:val="1"/>
            <w:bCs w:val="1"/>
            <w:i w:val="1"/>
            <w:iCs w:val="1"/>
            <w:color w:val="0033CC"/>
            <w:sz w:val="22"/>
            <w:szCs w:val="22"/>
            <w:rPrChange w:author="Salvatore Salernitano" w:date="2019-01-17T11:20:50.2548799" w:id="1082084386">
              <w:rPr>
                <w:rFonts w:ascii="Arial" w:hAnsi="Arial" w:cs="Arial"/>
                <w:b/>
                <w:i/>
                <w:color w:val="0033CC"/>
                <w:sz w:val="22"/>
              </w:rPr>
            </w:rPrChange>
          </w:rPr>
          <w:delText xml:space="preserve">different</w:delText>
        </w:r>
      </w:del>
      <w:proofErr w:type="spellEnd"/>
      <w:del w:author="Lorenzo Salvi" w:date="2019-01-17T16:32:08.1595134" w:id="1102795499">
        <w:r w:rsidRPr="04798CE2" w:rsidDel="0FC0D353">
          <w:rPr>
            <w:rFonts w:ascii="Arial" w:hAnsi="Arial" w:cs="Arial"/>
            <w:b w:val="1"/>
            <w:bCs w:val="1"/>
            <w:i w:val="1"/>
            <w:iCs w:val="1"/>
            <w:color w:val="0033CC"/>
            <w:sz w:val="22"/>
            <w:szCs w:val="22"/>
            <w:rPrChange w:author="Salvatore Salernitano" w:date="2019-01-17T11:20:50.2548799" w:id="797002131">
              <w:rPr>
                <w:rFonts w:ascii="Arial" w:hAnsi="Arial" w:cs="Arial"/>
                <w:b/>
                <w:i/>
                <w:color w:val="0033CC"/>
                <w:sz w:val="22"/>
              </w:rPr>
            </w:rPrChange>
          </w:rPr>
          <w:delText xml:space="preserve"> deliverables (D1, D2, </w:delText>
        </w:r>
        <w:r w:rsidRPr="04798CE2" w:rsidDel="0FC0D353" w:rsidR="0075497C">
          <w:rPr>
            <w:rFonts w:ascii="Arial" w:hAnsi="Arial" w:cs="Arial"/>
            <w:b w:val="1"/>
            <w:bCs w:val="1"/>
            <w:i w:val="1"/>
            <w:iCs w:val="1"/>
            <w:color w:val="0033CC"/>
            <w:sz w:val="22"/>
            <w:szCs w:val="22"/>
            <w:rPrChange w:author="Salvatore Salernitano" w:date="2019-01-17T11:20:50.2548799" w:id="694159990">
              <w:rPr>
                <w:rFonts w:ascii="Arial" w:hAnsi="Arial" w:cs="Arial"/>
                <w:b/>
                <w:i/>
                <w:color w:val="0033CC"/>
                <w:sz w:val="22"/>
              </w:rPr>
            </w:rPrChange>
          </w:rPr>
          <w:delText xml:space="preserve">and </w:delText>
        </w:r>
      </w:del>
      <w:proofErr w:type="spellStart"/>
      <w:del w:author="Lorenzo Salvi" w:date="2019-01-17T16:32:08.1595134" w:id="1017748250">
        <w:r w:rsidRPr="04798CE2" w:rsidDel="0FC0D353" w:rsidR="0075497C">
          <w:rPr>
            <w:rFonts w:ascii="Arial" w:hAnsi="Arial" w:cs="Arial"/>
            <w:b w:val="1"/>
            <w:bCs w:val="1"/>
            <w:i w:val="1"/>
            <w:iCs w:val="1"/>
            <w:color w:val="0033CC"/>
            <w:sz w:val="22"/>
            <w:szCs w:val="22"/>
            <w:rPrChange w:author="Salvatore Salernitano" w:date="2019-01-17T11:20:50.2548799" w:id="1565388225">
              <w:rPr>
                <w:rFonts w:ascii="Arial" w:hAnsi="Arial" w:cs="Arial"/>
                <w:b/>
                <w:i/>
                <w:color w:val="0033CC"/>
                <w:sz w:val="22"/>
              </w:rPr>
            </w:rPrChange>
          </w:rPr>
          <w:delText>Final</w:delText>
        </w:r>
      </w:del>
      <w:proofErr w:type="spellEnd"/>
      <w:del w:author="Lorenzo Salvi" w:date="2019-01-17T16:32:08.1595134" w:id="332082540">
        <w:r w:rsidRPr="04798CE2" w:rsidDel="0FC0D353">
          <w:rPr>
            <w:rFonts w:ascii="Arial" w:hAnsi="Arial" w:cs="Arial"/>
            <w:b w:val="1"/>
            <w:bCs w:val="1"/>
            <w:i w:val="1"/>
            <w:iCs w:val="1"/>
            <w:color w:val="0033CC"/>
            <w:sz w:val="22"/>
            <w:szCs w:val="22"/>
            <w:rPrChange w:author="Salvatore Salernitano" w:date="2019-01-17T11:20:50.2548799" w:id="1148935638">
              <w:rPr>
                <w:rFonts w:ascii="Arial" w:hAnsi="Arial" w:cs="Arial"/>
                <w:b/>
                <w:i/>
                <w:color w:val="0033CC"/>
                <w:sz w:val="22"/>
              </w:rPr>
            </w:rPrChange>
          </w:rPr>
          <w:delText xml:space="preserve">). </w:delText>
        </w:r>
      </w:del>
      <w:proofErr w:type="spellStart"/>
      <w:del w:author="Lorenzo Salvi" w:date="2019-01-17T16:32:08.1595134" w:id="1031751354">
        <w:r w:rsidRPr="04798CE2" w:rsidDel="0FC0D353">
          <w:rPr>
            <w:rFonts w:ascii="Arial" w:hAnsi="Arial" w:cs="Arial"/>
            <w:b w:val="1"/>
            <w:bCs w:val="1"/>
            <w:i w:val="1"/>
            <w:iCs w:val="1"/>
            <w:color w:val="0033CC"/>
            <w:sz w:val="22"/>
            <w:szCs w:val="22"/>
            <w:rPrChange w:author="Salvatore Salernitano" w:date="2019-01-17T11:20:50.2548799" w:id="48331705">
              <w:rPr>
                <w:rFonts w:ascii="Arial" w:hAnsi="Arial" w:cs="Arial"/>
                <w:b/>
                <w:i/>
                <w:color w:val="0033CC"/>
                <w:sz w:val="22"/>
              </w:rPr>
            </w:rPrChange>
          </w:rPr>
          <w:delText>Detailed</w:delText>
        </w:r>
      </w:del>
      <w:proofErr w:type="spellEnd"/>
      <w:del w:author="Lorenzo Salvi" w:date="2019-01-17T16:32:08.1595134" w:id="170126509">
        <w:r w:rsidRPr="04798CE2" w:rsidDel="0FC0D353">
          <w:rPr>
            <w:rFonts w:ascii="Arial" w:hAnsi="Arial" w:cs="Arial"/>
            <w:b w:val="1"/>
            <w:bCs w:val="1"/>
            <w:i w:val="1"/>
            <w:iCs w:val="1"/>
            <w:color w:val="0033CC"/>
            <w:sz w:val="22"/>
            <w:szCs w:val="22"/>
            <w:rPrChange w:author="Salvatore Salernitano" w:date="2019-01-17T11:20:50.2548799" w:id="466835314">
              <w:rPr>
                <w:rFonts w:ascii="Arial" w:hAnsi="Arial" w:cs="Arial"/>
                <w:b/>
                <w:i/>
                <w:color w:val="0033CC"/>
                <w:sz w:val="22"/>
              </w:rPr>
            </w:rPrChange>
          </w:rPr>
          <w:delText xml:space="preserve"> information </w:delText>
        </w:r>
      </w:del>
      <w:proofErr w:type="spellStart"/>
      <w:del w:author="Lorenzo Salvi" w:date="2019-01-17T16:32:08.1595134" w:id="273430953">
        <w:r w:rsidRPr="04798CE2" w:rsidDel="0FC0D353">
          <w:rPr>
            <w:rFonts w:ascii="Arial" w:hAnsi="Arial" w:cs="Arial"/>
            <w:b w:val="1"/>
            <w:bCs w:val="1"/>
            <w:i w:val="1"/>
            <w:iCs w:val="1"/>
            <w:color w:val="0033CC"/>
            <w:sz w:val="22"/>
            <w:szCs w:val="22"/>
            <w:rPrChange w:author="Salvatore Salernitano" w:date="2019-01-17T11:20:50.2548799" w:id="429885775">
              <w:rPr>
                <w:rFonts w:ascii="Arial" w:hAnsi="Arial" w:cs="Arial"/>
                <w:b/>
                <w:i/>
                <w:color w:val="0033CC"/>
                <w:sz w:val="22"/>
              </w:rPr>
            </w:rPrChange>
          </w:rPr>
          <w:delText>shall</w:delText>
        </w:r>
      </w:del>
      <w:proofErr w:type="spellEnd"/>
      <w:del w:author="Lorenzo Salvi" w:date="2019-01-17T16:32:08.1595134" w:id="1544982830">
        <w:r w:rsidRPr="04798CE2" w:rsidDel="0FC0D353">
          <w:rPr>
            <w:rFonts w:ascii="Arial" w:hAnsi="Arial" w:cs="Arial"/>
            <w:b w:val="1"/>
            <w:bCs w:val="1"/>
            <w:i w:val="1"/>
            <w:iCs w:val="1"/>
            <w:color w:val="0033CC"/>
            <w:sz w:val="22"/>
            <w:szCs w:val="22"/>
            <w:rPrChange w:author="Salvatore Salernitano" w:date="2019-01-17T11:20:50.2548799" w:id="500565847">
              <w:rPr>
                <w:rFonts w:ascii="Arial" w:hAnsi="Arial" w:cs="Arial"/>
                <w:b/>
                <w:i/>
                <w:color w:val="0033CC"/>
                <w:sz w:val="22"/>
              </w:rPr>
            </w:rPrChange>
          </w:rPr>
          <w:delText xml:space="preserve"> be </w:delText>
        </w:r>
      </w:del>
      <w:proofErr w:type="spellStart"/>
      <w:del w:author="Lorenzo Salvi" w:date="2019-01-17T16:32:08.1595134" w:id="407021288">
        <w:r w:rsidRPr="04798CE2" w:rsidDel="0FC0D353">
          <w:rPr>
            <w:rFonts w:ascii="Arial" w:hAnsi="Arial" w:cs="Arial"/>
            <w:b w:val="1"/>
            <w:bCs w:val="1"/>
            <w:i w:val="1"/>
            <w:iCs w:val="1"/>
            <w:color w:val="0033CC"/>
            <w:sz w:val="22"/>
            <w:szCs w:val="22"/>
            <w:rPrChange w:author="Salvatore Salernitano" w:date="2019-01-17T11:20:50.2548799" w:id="1117004160">
              <w:rPr>
                <w:rFonts w:ascii="Arial" w:hAnsi="Arial" w:cs="Arial"/>
                <w:b/>
                <w:i/>
                <w:color w:val="0033CC"/>
                <w:sz w:val="22"/>
              </w:rPr>
            </w:rPrChange>
          </w:rPr>
          <w:delText>reported</w:delText>
        </w:r>
      </w:del>
      <w:proofErr w:type="spellEnd"/>
      <w:del w:author="Lorenzo Salvi" w:date="2019-01-17T16:32:08.1595134" w:id="1407266709">
        <w:r w:rsidRPr="04798CE2" w:rsidDel="0FC0D353">
          <w:rPr>
            <w:rFonts w:ascii="Arial" w:hAnsi="Arial" w:cs="Arial"/>
            <w:b w:val="1"/>
            <w:bCs w:val="1"/>
            <w:i w:val="1"/>
            <w:iCs w:val="1"/>
            <w:color w:val="0033CC"/>
            <w:sz w:val="22"/>
            <w:szCs w:val="22"/>
            <w:rPrChange w:author="Salvatore Salernitano" w:date="2019-01-17T11:20:50.2548799" w:id="98705140">
              <w:rPr>
                <w:rFonts w:ascii="Arial" w:hAnsi="Arial" w:cs="Arial"/>
                <w:b/>
                <w:i/>
                <w:color w:val="0033CC"/>
                <w:sz w:val="22"/>
              </w:rPr>
            </w:rPrChange>
          </w:rPr>
          <w:delText xml:space="preserve"> in the Excel file.</w:delText>
        </w:r>
      </w:del>
      <w:del w:author="Salvatore Salernitano" w:date="2019-01-17T11:20:50.2548799" w:id="586312713">
        <w:r w:rsidRPr="00BD6C0A" w:rsidDel="04798CE2" w:rsidR="004A2F4C">
          <w:rPr>
            <w:rFonts w:ascii="Arial" w:hAnsi="Arial" w:cs="Arial"/>
            <w:b/>
            <w:i/>
            <w:color w:val="0033CC"/>
            <w:sz w:val="22"/>
          </w:rPr>
          <w:br/>
        </w:r>
      </w:del>
    </w:p>
    <w:tbl>
      <w:tblPr>
        <w:tblStyle w:val="Grigliatabella"/>
        <w:tblW w:w="0" w:type="auto"/>
        <w:tblLayout w:type="fixed"/>
        <w:tblLook w:val="06A0" w:firstRow="1" w:lastRow="0" w:firstColumn="1" w:lastColumn="0" w:noHBand="1" w:noVBand="1"/>
      </w:tblPr>
      <w:tblGrid>
        <w:gridCol w:w="3324"/>
        <w:gridCol w:w="3324"/>
        <w:gridCol w:w="3324"/>
      </w:tblGrid>
      <w:tr xmlns:wp14="http://schemas.microsoft.com/office/word/2010/wordml" w:rsidR="007F3F5D" w:rsidTr="49DF956D" w14:paraId="6759DEFB" wp14:textId="77777777">
        <w:tc>
          <w:tcPr>
            <w:tcW w:w="3324" w:type="dxa"/>
            <w:tcMar/>
          </w:tcPr>
          <w:p w:rsidR="007F3F5D" w:rsidP="00214F2A" w:rsidRDefault="007F3F5D" w14:paraId="3FA13402" wp14:textId="77777777">
            <w:pPr>
              <w:jc w:val="center"/>
            </w:pPr>
            <w:r w:rsidRPr="30EBFD4D">
              <w:rPr>
                <w:b/>
                <w:bCs/>
                <w:i/>
                <w:iCs/>
                <w:color w:val="C00000"/>
                <w:sz w:val="20"/>
                <w:szCs w:val="20"/>
              </w:rPr>
              <w:t>TASK</w:t>
            </w:r>
          </w:p>
        </w:tc>
        <w:tc>
          <w:tcPr>
            <w:tcW w:w="3324" w:type="dxa"/>
            <w:tcMar/>
          </w:tcPr>
          <w:p w:rsidR="007F3F5D" w:rsidP="00214F2A" w:rsidRDefault="007F3F5D" w14:paraId="3103597E" wp14:textId="77777777">
            <w:pPr>
              <w:jc w:val="center"/>
            </w:pPr>
            <w:r w:rsidRPr="30EBFD4D">
              <w:rPr>
                <w:b/>
                <w:bCs/>
                <w:i/>
                <w:iCs/>
                <w:color w:val="C00000"/>
                <w:sz w:val="20"/>
                <w:szCs w:val="20"/>
              </w:rPr>
              <w:t xml:space="preserve"> DOING</w:t>
            </w:r>
          </w:p>
        </w:tc>
        <w:tc>
          <w:tcPr>
            <w:tcW w:w="3324" w:type="dxa"/>
            <w:tcMar/>
          </w:tcPr>
          <w:p w:rsidR="007F3F5D" w:rsidP="00214F2A" w:rsidRDefault="007F3F5D" w14:paraId="2B2EC31A" wp14:textId="77777777">
            <w:pPr>
              <w:jc w:val="center"/>
            </w:pPr>
            <w:r w:rsidRPr="30EBFD4D">
              <w:rPr>
                <w:b/>
                <w:bCs/>
                <w:i/>
                <w:iCs/>
                <w:color w:val="C00000"/>
                <w:sz w:val="20"/>
                <w:szCs w:val="20"/>
              </w:rPr>
              <w:t>LEARNING</w:t>
            </w:r>
          </w:p>
        </w:tc>
      </w:tr>
      <w:tr xmlns:wp14="http://schemas.microsoft.com/office/word/2010/wordml" w:rsidR="007F3F5D" w:rsidTr="49DF956D" w14:paraId="75CF4315" wp14:textId="77777777">
        <w:tc>
          <w:tcPr>
            <w:tcW w:w="3324" w:type="dxa"/>
            <w:tcMar/>
          </w:tcPr>
          <w:p w:rsidR="007F3F5D" w:rsidP="22D0A14F" w:rsidRDefault="007F3F5D" w14:paraId="3CB648E9" wp14:textId="77777777" wp14:noSpellErr="1">
            <w:pPr>
              <w:jc w:val="center"/>
              <w:rPr>
                <w:color w:val="000000" w:themeColor="text1" w:themeTint="FF" w:themeShade="FF"/>
                <w:sz w:val="20"/>
                <w:szCs w:val="20"/>
                <w:rPrChange w:author="Salvatore Salernitano" w:date="2019-01-18T15:06:49.6168973" w:id="1004520124">
                  <w:rPr/>
                </w:rPrChange>
              </w:rPr>
              <w:pPrChange w:author="Salvatore Salernitano" w:date="2019-01-18T15:06:49.6168973" w:id="1874987498">
                <w:pPr>
                  <w:jc w:val="center"/>
                </w:pPr>
              </w:pPrChange>
            </w:pPr>
            <w:ins w:author="Salvatore Salernitano" w:date="2019-01-18T14:44:03.1716967" w:id="732194778">
              <w:r w:rsidRPr="22D0A14F" w:rsidR="5EBA34DA">
                <w:rPr>
                  <w:color w:val="000000" w:themeColor="text1" w:themeTint="FF" w:themeShade="FF"/>
                  <w:sz w:val="20"/>
                  <w:szCs w:val="20"/>
                  <w:lang w:eastAsia="en-US"/>
                  <w:rPrChange w:author="Salvatore Salernitano" w:date="2019-01-18T15:06:49.6168973" w:id="1568882862">
                    <w:rPr/>
                  </w:rPrChange>
                </w:rPr>
                <w:t>Use-cases Review</w:t>
              </w:r>
            </w:ins>
          </w:p>
        </w:tc>
        <w:tc>
          <w:tcPr>
            <w:tcW w:w="3324" w:type="dxa"/>
            <w:tcMar/>
          </w:tcPr>
          <w:p w:rsidR="007F3F5D" w:rsidP="22D0A14F" w:rsidRDefault="007F3F5D" w14:paraId="0C178E9E" wp14:textId="3DEC78EF" wp14:noSpellErr="1">
            <w:pPr>
              <w:jc w:val="center"/>
              <w:rPr>
                <w:color w:val="000000" w:themeColor="text1" w:themeTint="FF" w:themeShade="FF"/>
                <w:sz w:val="20"/>
                <w:szCs w:val="20"/>
                <w:rPrChange w:author="Salvatore Salernitano" w:date="2019-01-18T15:06:49.6168973" w:id="107881551">
                  <w:rPr/>
                </w:rPrChange>
              </w:rPr>
              <w:pPrChange w:author="Salvatore Salernitano" w:date="2019-01-18T15:06:49.6168973" w:id="350143772">
                <w:pPr>
                  <w:jc w:val="center"/>
                </w:pPr>
              </w:pPrChange>
            </w:pPr>
            <w:ins w:author="Salvatore Salernitano" w:date="2019-01-18T14:45:59.149105" w:id="1080184275">
              <w:r w:rsidRPr="22D0A14F" w:rsidR="0BE2A074">
                <w:rPr>
                  <w:color w:val="000000" w:themeColor="text1" w:themeTint="FF" w:themeShade="FF"/>
                  <w:sz w:val="20"/>
                  <w:szCs w:val="20"/>
                  <w:lang w:eastAsia="en-US"/>
                  <w:rPrChange w:author="Salvatore Salernitano" w:date="2019-01-18T15:06:49.6168973" w:id="1880057615">
                    <w:rPr/>
                  </w:rPrChange>
                </w:rPr>
                <w:t>9</w:t>
              </w:r>
            </w:ins>
            <w:ins w:author="Salvatore Salernitano" w:date="2019-01-18T14:46:59.790366" w:id="490767087">
              <w:r w:rsidRPr="22D0A14F" w:rsidR="487B856D">
                <w:rPr>
                  <w:color w:val="000000" w:themeColor="text1" w:themeTint="FF" w:themeShade="FF"/>
                  <w:sz w:val="20"/>
                  <w:szCs w:val="20"/>
                  <w:lang w:eastAsia="en-US"/>
                  <w:rPrChange w:author="Salvatore Salernitano" w:date="2019-01-18T15:06:49.6168973" w:id="627025815">
                    <w:rPr/>
                  </w:rPrChange>
                </w:rPr>
                <w:t xml:space="preserve"> H</w:t>
              </w:r>
            </w:ins>
          </w:p>
        </w:tc>
        <w:tc>
          <w:tcPr>
            <w:tcW w:w="3324" w:type="dxa"/>
            <w:tcMar/>
          </w:tcPr>
          <w:p w:rsidR="007F3F5D" w:rsidP="22D0A14F" w:rsidRDefault="007F3F5D" w14:paraId="3C0395D3" wp14:textId="77777777">
            <w:pPr>
              <w:jc w:val="center"/>
              <w:rPr>
                <w:color w:val="000000" w:themeColor="text1" w:themeTint="FF" w:themeShade="FF"/>
                <w:sz w:val="20"/>
                <w:szCs w:val="20"/>
                <w:rPrChange w:author="Salvatore Salernitano" w:date="2019-01-18T15:06:49.6168973" w:id="11296788">
                  <w:rPr/>
                </w:rPrChange>
              </w:rPr>
              <w:pPrChange w:author="Salvatore Salernitano" w:date="2019-01-18T15:06:49.6168973" w:id="673575713">
                <w:pPr>
                  <w:jc w:val="center"/>
                </w:pPr>
              </w:pPrChange>
            </w:pPr>
          </w:p>
        </w:tc>
      </w:tr>
      <w:tr xmlns:wp14="http://schemas.microsoft.com/office/word/2010/wordml" w:rsidR="007F3F5D" w:rsidTr="49DF956D" w14:paraId="3254BC2F" wp14:textId="77777777">
        <w:tc>
          <w:tcPr>
            <w:tcW w:w="3324" w:type="dxa"/>
            <w:tcMar/>
          </w:tcPr>
          <w:p w:rsidR="007F3F5D" w:rsidP="428A5A9C" w:rsidRDefault="007F3F5D" w14:paraId="651E9592" wp14:textId="77777777" wp14:noSpellErr="1">
            <w:pPr>
              <w:spacing w:line="259" w:lineRule="auto"/>
              <w:jc w:val="center"/>
              <w:rPr>
                <w:sz w:val="20"/>
                <w:szCs w:val="20"/>
                <w:rPrChange w:author="Salvatore Salernitano" w:date="2019-01-18T15:07:49.7968489" w:id="2063618271">
                  <w:rPr/>
                </w:rPrChange>
              </w:rPr>
              <w:pPrChange w:author="Salvatore Salernitano" w:date="2019-01-18T15:07:49.7968489" w:id="591664411">
                <w:pPr>
                  <w:jc w:val="center"/>
                </w:pPr>
              </w:pPrChange>
            </w:pPr>
            <w:ins w:author="Salvatore Salernitano" w:date="2019-01-18T14:46:59.790366" w:id="1175228744">
              <w:r w:rsidRPr="428A5A9C" w:rsidR="487B856D">
                <w:rPr>
                  <w:sz w:val="20"/>
                  <w:szCs w:val="20"/>
                  <w:rPrChange w:author="Salvatore Salernitano" w:date="2019-01-18T15:07:49.7968489" w:id="1901063001">
                    <w:rPr/>
                  </w:rPrChange>
                </w:rPr>
                <w:t>Coding Java Prototype</w:t>
              </w:r>
            </w:ins>
          </w:p>
        </w:tc>
        <w:tc>
          <w:tcPr>
            <w:tcW w:w="3324" w:type="dxa"/>
            <w:tcMar/>
          </w:tcPr>
          <w:p w:rsidR="007F3F5D" w:rsidP="00214F2A" w:rsidRDefault="007F3F5D" w14:paraId="269E314A" wp14:textId="27E30611" wp14:noSpellErr="1">
            <w:pPr>
              <w:jc w:val="center"/>
              <w:rPr>
                <w:color w:val="000000" w:themeColor="text1"/>
                <w:sz w:val="20"/>
                <w:szCs w:val="20"/>
              </w:rPr>
            </w:pPr>
            <w:ins w:author="Salvatore Salernitano" w:date="2019-01-18T14:59:46.1075743" w:id="1661780910">
              <w:r w:rsidRPr="28012335" w:rsidR="56016D58">
                <w:rPr>
                  <w:color w:val="000000" w:themeColor="text1" w:themeTint="FF" w:themeShade="FF"/>
                  <w:sz w:val="20"/>
                  <w:szCs w:val="20"/>
                  <w:rPrChange w:author="Salvatore Salernitano" w:date="2019-01-18T14:48:00.4369149" w:id="198446468">
                    <w:rPr/>
                  </w:rPrChange>
                </w:rPr>
                <w:t xml:space="preserve">3</w:t>
              </w:r>
            </w:ins>
            <w:ins w:author="Salvatore Salernitano" w:date="2019-01-18T15:04:48.0996638" w:id="969128084">
              <w:r w:rsidRPr="28012335" w:rsidR="555FED6E">
                <w:rPr>
                  <w:color w:val="000000" w:themeColor="text1" w:themeTint="FF" w:themeShade="FF"/>
                  <w:sz w:val="20"/>
                  <w:szCs w:val="20"/>
                  <w:rPrChange w:author="Salvatore Salernitano" w:date="2019-01-18T14:48:00.4369149" w:id="1260819369">
                    <w:rPr/>
                  </w:rPrChange>
                </w:rPr>
                <w:t xml:space="preserve">1</w:t>
              </w:r>
            </w:ins>
            <w:ins w:author="Salvatore Salernitano" w:date="2019-01-18T14:59:46.1075743" w:id="105347377">
              <w:r w:rsidRPr="28012335" w:rsidR="56016D58">
                <w:rPr>
                  <w:color w:val="000000" w:themeColor="text1" w:themeTint="FF" w:themeShade="FF"/>
                  <w:sz w:val="20"/>
                  <w:szCs w:val="20"/>
                  <w:rPrChange w:author="Salvatore Salernitano" w:date="2019-01-18T14:48:00.4369149" w:id="1245416751">
                    <w:rPr/>
                  </w:rPrChange>
                </w:rPr>
                <w:t xml:space="preserve"> H</w:t>
              </w:r>
            </w:ins>
          </w:p>
        </w:tc>
        <w:tc>
          <w:tcPr>
            <w:tcW w:w="3324" w:type="dxa"/>
            <w:tcMar/>
          </w:tcPr>
          <w:p w:rsidR="007F3F5D" w:rsidP="00214F2A" w:rsidRDefault="007F3F5D" w14:paraId="47341341" wp14:textId="76919356" wp14:noSpellErr="1">
            <w:pPr>
              <w:jc w:val="center"/>
              <w:rPr>
                <w:color w:val="000000" w:themeColor="text1"/>
                <w:sz w:val="20"/>
                <w:szCs w:val="20"/>
              </w:rPr>
            </w:pPr>
            <w:ins w:author="Salvatore Salernitano" w:date="2019-01-18T15:00:46.8236006" w:id="323156189">
              <w:r w:rsidRPr="487B856D" w:rsidR="689C65B4">
                <w:rPr>
                  <w:color w:val="000000" w:themeColor="text1" w:themeTint="FF" w:themeShade="FF"/>
                  <w:sz w:val="20"/>
                  <w:szCs w:val="20"/>
                  <w:rPrChange w:author="Salvatore Salernitano" w:date="2019-01-18T14:46:59.790366" w:id="481723392">
                    <w:rPr/>
                  </w:rPrChange>
                </w:rPr>
                <w:t xml:space="preserve">6 </w:t>
              </w:r>
            </w:ins>
            <w:ins w:author="Salvatore Salernitano" w:date="2019-01-18T14:46:59.790366" w:id="1307802700">
              <w:r w:rsidRPr="487B856D" w:rsidR="487B856D">
                <w:rPr>
                  <w:color w:val="000000" w:themeColor="text1" w:themeTint="FF" w:themeShade="FF"/>
                  <w:sz w:val="20"/>
                  <w:szCs w:val="20"/>
                  <w:rPrChange w:author="Salvatore Salernitano" w:date="2019-01-18T14:46:59.790366" w:id="1269940722">
                    <w:rPr/>
                  </w:rPrChange>
                </w:rPr>
                <w:t xml:space="preserve">H </w:t>
              </w:r>
            </w:ins>
            <w:ins w:author="Salvatore Salernitano" w:date="2019-01-18T14:56:45.347831" w:id="118649641">
              <w:r w:rsidRPr="487B856D" w:rsidR="65A935D8">
                <w:rPr>
                  <w:color w:val="000000" w:themeColor="text1" w:themeTint="FF" w:themeShade="FF"/>
                  <w:sz w:val="20"/>
                  <w:szCs w:val="20"/>
                  <w:rPrChange w:author="Salvatore Salernitano" w:date="2019-01-18T14:46:59.790366" w:id="1096901716">
                    <w:rPr/>
                  </w:rPrChange>
                </w:rPr>
                <w:t xml:space="preserve">10 </w:t>
              </w:r>
            </w:ins>
            <w:ins w:author="Salvatore Salernitano" w:date="2019-01-18T14:46:59.790366" w:id="1437405482">
              <w:r w:rsidRPr="487B856D" w:rsidR="487B856D">
                <w:rPr>
                  <w:color w:val="000000" w:themeColor="text1" w:themeTint="FF" w:themeShade="FF"/>
                  <w:sz w:val="20"/>
                  <w:szCs w:val="20"/>
                  <w:rPrChange w:author="Salvatore Salernitano" w:date="2019-01-18T14:46:59.790366" w:id="498559922">
                    <w:rPr/>
                  </w:rPrChange>
                </w:rPr>
                <w:t>MIN</w:t>
              </w:r>
            </w:ins>
          </w:p>
        </w:tc>
      </w:tr>
      <w:tr xmlns:wp14="http://schemas.microsoft.com/office/word/2010/wordml" w:rsidR="007F3F5D" w:rsidTr="49DF956D" w14:paraId="42EF2083" wp14:textId="77777777">
        <w:tc>
          <w:tcPr>
            <w:tcW w:w="3324" w:type="dxa"/>
            <w:tcMar/>
          </w:tcPr>
          <w:p w:rsidR="007F3F5D" w:rsidP="00214F2A" w:rsidRDefault="007F3F5D" w14:paraId="7B40C951" wp14:textId="77777777" wp14:noSpellErr="1">
            <w:pPr>
              <w:jc w:val="center"/>
              <w:rPr>
                <w:color w:val="000000" w:themeColor="text1"/>
                <w:sz w:val="20"/>
                <w:szCs w:val="20"/>
              </w:rPr>
            </w:pPr>
            <w:ins w:author="Salvatore Salernitano" w:date="2019-01-18T14:48:00.4369149" w:id="849122827">
              <w:r w:rsidRPr="28012335" w:rsidR="28012335">
                <w:rPr>
                  <w:color w:val="000000" w:themeColor="text1" w:themeTint="FF" w:themeShade="FF"/>
                  <w:sz w:val="20"/>
                  <w:szCs w:val="20"/>
                  <w:rPrChange w:author="Salvatore Salernitano" w:date="2019-01-18T14:48:00.4369149" w:id="654566256">
                    <w:rPr/>
                  </w:rPrChange>
                </w:rPr>
                <w:t>GUI Requirements</w:t>
              </w:r>
            </w:ins>
          </w:p>
        </w:tc>
        <w:tc>
          <w:tcPr>
            <w:tcW w:w="3324" w:type="dxa"/>
            <w:tcMar/>
          </w:tcPr>
          <w:p w:rsidR="007F3F5D" w:rsidP="00214F2A" w:rsidRDefault="007F3F5D" w14:paraId="4B4D7232" wp14:textId="77777777" wp14:noSpellErr="1">
            <w:pPr>
              <w:jc w:val="center"/>
              <w:rPr>
                <w:color w:val="000000" w:themeColor="text1"/>
                <w:sz w:val="20"/>
                <w:szCs w:val="20"/>
              </w:rPr>
            </w:pPr>
            <w:ins w:author="Salvatore Salernitano" w:date="2019-01-18T14:49:01.1748843" w:id="550339309">
              <w:r w:rsidRPr="77D9191C" w:rsidR="77D9191C">
                <w:rPr>
                  <w:color w:val="000000" w:themeColor="text1" w:themeTint="FF" w:themeShade="FF"/>
                  <w:sz w:val="20"/>
                  <w:szCs w:val="20"/>
                  <w:rPrChange w:author="Salvatore Salernitano" w:date="2019-01-18T14:49:01.1748843" w:id="1055811060">
                    <w:rPr/>
                  </w:rPrChange>
                </w:rPr>
                <w:t>5 H</w:t>
              </w:r>
            </w:ins>
          </w:p>
        </w:tc>
        <w:tc>
          <w:tcPr>
            <w:tcW w:w="3324" w:type="dxa"/>
            <w:tcMar/>
          </w:tcPr>
          <w:p w:rsidR="007F3F5D" w:rsidP="00214F2A" w:rsidRDefault="007F3F5D" w14:paraId="2093CA67" wp14:textId="77777777">
            <w:pPr>
              <w:jc w:val="center"/>
              <w:rPr>
                <w:color w:val="000000" w:themeColor="text1"/>
                <w:sz w:val="20"/>
                <w:szCs w:val="20"/>
              </w:rPr>
            </w:pPr>
          </w:p>
        </w:tc>
      </w:tr>
      <w:tr xmlns:wp14="http://schemas.microsoft.com/office/word/2010/wordml" w:rsidR="007F3F5D" w:rsidTr="49DF956D" w14:paraId="2503B197" wp14:textId="77777777">
        <w:tc>
          <w:tcPr>
            <w:tcW w:w="3324" w:type="dxa"/>
            <w:tcMar/>
          </w:tcPr>
          <w:p w:rsidR="007F3F5D" w:rsidP="3F067EEB" w:rsidRDefault="007F3F5D" w14:paraId="38288749" wp14:textId="754A74A8" wp14:noSpellErr="1">
            <w:pPr>
              <w:pStyle w:val="Normale"/>
              <w:bidi w:val="0"/>
              <w:spacing w:before="0" w:beforeAutospacing="off" w:after="0" w:afterAutospacing="off" w:line="259" w:lineRule="auto"/>
              <w:ind w:left="0" w:right="0"/>
              <w:jc w:val="center"/>
              <w:rPr>
                <w:color w:val="000000" w:themeColor="text1"/>
                <w:sz w:val="20"/>
                <w:szCs w:val="20"/>
              </w:rPr>
            </w:pPr>
            <w:ins w:author="Salvatore Salernitano" w:date="2019-01-18T14:50:01.7994552" w:id="1707067030">
              <w:r w:rsidRPr="3F067EEB" w:rsidR="3F067EEB">
                <w:rPr>
                  <w:color w:val="000000" w:themeColor="text1" w:themeTint="FF" w:themeShade="FF"/>
                  <w:sz w:val="20"/>
                  <w:szCs w:val="20"/>
                  <w:rPrChange w:author="Salvatore Salernitano" w:date="2019-01-18T14:50:01.7994552" w:id="240353114">
                    <w:rPr/>
                  </w:rPrChange>
                </w:rPr>
                <w:t>Deliverable Re</w:t>
              </w:r>
              <w:r w:rsidRPr="3F067EEB" w:rsidR="3F067EEB">
                <w:rPr>
                  <w:color w:val="000000" w:themeColor="text1" w:themeTint="FF" w:themeShade="FF"/>
                  <w:sz w:val="20"/>
                  <w:szCs w:val="20"/>
                  <w:rPrChange w:author="Salvatore Salernitano" w:date="2019-01-18T14:50:01.7994552" w:id="737672597">
                    <w:rPr/>
                  </w:rPrChange>
                </w:rPr>
                <w:t>view</w:t>
              </w:r>
            </w:ins>
          </w:p>
        </w:tc>
        <w:tc>
          <w:tcPr>
            <w:tcW w:w="3324" w:type="dxa"/>
            <w:tcMar/>
          </w:tcPr>
          <w:p w:rsidR="007F3F5D" w:rsidP="00214F2A" w:rsidRDefault="007F3F5D" w14:paraId="20BD9A1A" w14:noSpellErr="1" wp14:textId="78FB4C65">
            <w:pPr>
              <w:jc w:val="center"/>
              <w:rPr>
                <w:color w:val="000000" w:themeColor="text1"/>
                <w:sz w:val="20"/>
                <w:szCs w:val="20"/>
              </w:rPr>
            </w:pPr>
            <w:ins w:author="Salvatore Salernitano" w:date="2019-01-18T14:52:27.9651205" w:id="1792174970">
              <w:r w:rsidRPr="06C24D3A" w:rsidR="06C24D3A">
                <w:rPr>
                  <w:color w:val="000000" w:themeColor="text1" w:themeTint="FF" w:themeShade="FF"/>
                  <w:sz w:val="20"/>
                  <w:szCs w:val="20"/>
                  <w:rPrChange w:author="Salvatore Salernitano" w:date="2019-01-18T14:52:27.9651205" w:id="592833636">
                    <w:rPr/>
                  </w:rPrChange>
                </w:rPr>
                <w:t>1</w:t>
              </w:r>
            </w:ins>
            <w:ins w:author="Salvatore Salernitano" w:date="2019-01-18T14:53:28.2003346" w:id="410927762">
              <w:r w:rsidRPr="06C24D3A" w:rsidR="219B1357">
                <w:rPr>
                  <w:color w:val="000000" w:themeColor="text1" w:themeTint="FF" w:themeShade="FF"/>
                  <w:sz w:val="20"/>
                  <w:szCs w:val="20"/>
                  <w:rPrChange w:author="Salvatore Salernitano" w:date="2019-01-18T14:52:27.9651205" w:id="1282781281">
                    <w:rPr/>
                  </w:rPrChange>
                </w:rPr>
                <w:t>4 H 40 MIN</w:t>
              </w:r>
            </w:ins>
          </w:p>
        </w:tc>
        <w:tc>
          <w:tcPr>
            <w:tcW w:w="3324" w:type="dxa"/>
            <w:tcMar/>
          </w:tcPr>
          <w:p w:rsidR="007F3F5D" w:rsidP="00214F2A" w:rsidRDefault="007F3F5D" w14:paraId="0C136CF1" wp14:textId="77777777">
            <w:pPr>
              <w:jc w:val="center"/>
              <w:rPr>
                <w:color w:val="000000" w:themeColor="text1"/>
                <w:sz w:val="20"/>
                <w:szCs w:val="20"/>
              </w:rPr>
            </w:pPr>
          </w:p>
        </w:tc>
      </w:tr>
      <w:tr xmlns:wp14="http://schemas.microsoft.com/office/word/2010/wordml" w:rsidR="007F3F5D" w:rsidTr="49DF956D" w14:paraId="0A392C6A" wp14:textId="77777777">
        <w:tc>
          <w:tcPr>
            <w:tcW w:w="3324" w:type="dxa"/>
            <w:tcMar/>
          </w:tcPr>
          <w:p w:rsidR="007F3F5D" w:rsidP="00214F2A" w:rsidRDefault="007F3F5D" w14:paraId="290583F9" wp14:textId="77777777" wp14:noSpellErr="1">
            <w:pPr>
              <w:jc w:val="center"/>
              <w:rPr>
                <w:color w:val="000000" w:themeColor="text1"/>
                <w:sz w:val="20"/>
                <w:szCs w:val="20"/>
              </w:rPr>
            </w:pPr>
            <w:ins w:author="Salvatore Salernitano" w:date="2019-01-18T14:53:28.2003346" w:id="1660357544">
              <w:r w:rsidRPr="219B1357" w:rsidR="219B1357">
                <w:rPr>
                  <w:color w:val="000000" w:themeColor="text1" w:themeTint="FF" w:themeShade="FF"/>
                  <w:sz w:val="20"/>
                  <w:szCs w:val="20"/>
                  <w:rPrChange w:author="Salvatore Salernitano" w:date="2019-01-18T14:53:28.2003346" w:id="844162842">
                    <w:rPr/>
                  </w:rPrChange>
                </w:rPr>
                <w:t>Component Diagram Modeling and Description</w:t>
              </w:r>
            </w:ins>
          </w:p>
        </w:tc>
        <w:tc>
          <w:tcPr>
            <w:tcW w:w="3324" w:type="dxa"/>
            <w:tcMar/>
          </w:tcPr>
          <w:p w:rsidR="007F3F5D" w:rsidP="00214F2A" w:rsidRDefault="007F3F5D" w14:paraId="68F21D90" wp14:textId="77777777" wp14:noSpellErr="1">
            <w:pPr>
              <w:jc w:val="center"/>
              <w:rPr>
                <w:color w:val="000000" w:themeColor="text1"/>
                <w:sz w:val="20"/>
                <w:szCs w:val="20"/>
              </w:rPr>
            </w:pPr>
            <w:ins w:author="Salvatore Salernitano" w:date="2019-01-18T14:54:28.8029445" w:id="1339933539">
              <w:r w:rsidRPr="597E3520" w:rsidR="597E3520">
                <w:rPr>
                  <w:color w:val="000000" w:themeColor="text1" w:themeTint="FF" w:themeShade="FF"/>
                  <w:sz w:val="20"/>
                  <w:szCs w:val="20"/>
                  <w:rPrChange w:author="Salvatore Salernitano" w:date="2019-01-18T14:54:28.8029445" w:id="90005980">
                    <w:rPr/>
                  </w:rPrChange>
                </w:rPr>
                <w:t>6 H</w:t>
              </w:r>
            </w:ins>
          </w:p>
        </w:tc>
        <w:tc>
          <w:tcPr>
            <w:tcW w:w="3324" w:type="dxa"/>
            <w:tcMar/>
          </w:tcPr>
          <w:p w:rsidR="007F3F5D" w:rsidP="00214F2A" w:rsidRDefault="007F3F5D" w14:paraId="13C326F3" wp14:textId="77777777">
            <w:pPr>
              <w:jc w:val="center"/>
              <w:rPr>
                <w:color w:val="000000" w:themeColor="text1"/>
                <w:sz w:val="20"/>
                <w:szCs w:val="20"/>
              </w:rPr>
            </w:pPr>
          </w:p>
        </w:tc>
      </w:tr>
      <w:tr xmlns:wp14="http://schemas.microsoft.com/office/word/2010/wordml" w:rsidR="007F3F5D" w:rsidTr="49DF956D" w14:paraId="4853B841" wp14:textId="77777777">
        <w:tc>
          <w:tcPr>
            <w:tcW w:w="3324" w:type="dxa"/>
            <w:tcMar/>
          </w:tcPr>
          <w:p w:rsidR="007F3F5D" w:rsidP="00214F2A" w:rsidRDefault="007F3F5D" w14:paraId="50125231" wp14:textId="77777777" wp14:noSpellErr="1">
            <w:pPr>
              <w:jc w:val="center"/>
              <w:rPr>
                <w:color w:val="000000" w:themeColor="text1"/>
                <w:sz w:val="20"/>
                <w:szCs w:val="20"/>
              </w:rPr>
            </w:pPr>
            <w:ins w:author="Salvatore Salernitano" w:date="2019-01-18T14:54:28.8029445" w:id="1262311680">
              <w:r w:rsidRPr="597E3520" w:rsidR="597E3520">
                <w:rPr>
                  <w:color w:val="000000" w:themeColor="text1" w:themeTint="FF" w:themeShade="FF"/>
                  <w:sz w:val="20"/>
                  <w:szCs w:val="20"/>
                  <w:rPrChange w:author="Salvatore Salernitano" w:date="2019-01-18T14:54:28.8029445" w:id="2146113679">
                    <w:rPr/>
                  </w:rPrChange>
                </w:rPr>
                <w:t>Sequence Diagram Modeling and Description</w:t>
              </w:r>
            </w:ins>
          </w:p>
        </w:tc>
        <w:tc>
          <w:tcPr>
            <w:tcW w:w="3324" w:type="dxa"/>
            <w:tcMar/>
          </w:tcPr>
          <w:p w:rsidR="007F3F5D" w:rsidP="00214F2A" w:rsidRDefault="007F3F5D" w14:paraId="5A25747A" wp14:textId="77777777" wp14:noSpellErr="1">
            <w:pPr>
              <w:jc w:val="center"/>
              <w:rPr>
                <w:color w:val="000000" w:themeColor="text1"/>
                <w:sz w:val="20"/>
                <w:szCs w:val="20"/>
              </w:rPr>
            </w:pPr>
            <w:ins w:author="Salvatore Salernitano" w:date="2019-01-18T14:55:49.3810895" w:id="68192671">
              <w:r w:rsidRPr="499BBFD9" w:rsidR="499BBFD9">
                <w:rPr>
                  <w:color w:val="000000" w:themeColor="text1" w:themeTint="FF" w:themeShade="FF"/>
                  <w:sz w:val="20"/>
                  <w:szCs w:val="20"/>
                  <w:rPrChange w:author="Salvatore Salernitano" w:date="2019-01-18T14:55:49.3810895" w:id="857288406">
                    <w:rPr/>
                  </w:rPrChange>
                </w:rPr>
                <w:t>3 H</w:t>
              </w:r>
            </w:ins>
          </w:p>
        </w:tc>
        <w:tc>
          <w:tcPr>
            <w:tcW w:w="3324" w:type="dxa"/>
            <w:tcMar/>
          </w:tcPr>
          <w:p w:rsidR="007F3F5D" w:rsidP="00214F2A" w:rsidRDefault="007F3F5D" w14:paraId="09B8D95D" wp14:textId="77777777">
            <w:pPr>
              <w:jc w:val="center"/>
              <w:rPr>
                <w:color w:val="000000" w:themeColor="text1"/>
                <w:sz w:val="20"/>
                <w:szCs w:val="20"/>
              </w:rPr>
            </w:pPr>
          </w:p>
        </w:tc>
      </w:tr>
      <w:tr xmlns:wp14="http://schemas.microsoft.com/office/word/2010/wordml" w:rsidR="007F3F5D" w:rsidTr="49DF956D" w14:paraId="78BEFD2A" wp14:textId="77777777">
        <w:tc>
          <w:tcPr>
            <w:tcW w:w="3324" w:type="dxa"/>
            <w:tcMar/>
          </w:tcPr>
          <w:p w:rsidR="007F3F5D" w:rsidP="00214F2A" w:rsidRDefault="007F3F5D" w14:paraId="27A76422" wp14:textId="77777777" wp14:noSpellErr="1">
            <w:pPr>
              <w:jc w:val="center"/>
              <w:rPr>
                <w:color w:val="000000" w:themeColor="text1"/>
                <w:sz w:val="20"/>
                <w:szCs w:val="20"/>
              </w:rPr>
            </w:pPr>
            <w:ins w:author="Salvatore Salernitano" w:date="2019-01-18T14:57:45.363658" w:id="1085582315">
              <w:r w:rsidRPr="3C92C050" w:rsidR="3C92C050">
                <w:rPr>
                  <w:color w:val="000000" w:themeColor="text1" w:themeTint="FF" w:themeShade="FF"/>
                  <w:sz w:val="20"/>
                  <w:szCs w:val="20"/>
                  <w:rPrChange w:author="Salvatore Salernitano" w:date="2019-01-18T14:57:45.363658" w:id="1788945384">
                    <w:rPr/>
                  </w:rPrChange>
                </w:rPr>
                <w:t>Class Diagram Modeling and Description</w:t>
              </w:r>
            </w:ins>
          </w:p>
        </w:tc>
        <w:tc>
          <w:tcPr>
            <w:tcW w:w="3324" w:type="dxa"/>
            <w:tcMar/>
          </w:tcPr>
          <w:p w:rsidR="007F3F5D" w:rsidP="00214F2A" w:rsidRDefault="007F3F5D" w14:paraId="49206A88" wp14:textId="77777777" wp14:noSpellErr="1">
            <w:pPr>
              <w:jc w:val="center"/>
              <w:rPr>
                <w:color w:val="000000" w:themeColor="text1"/>
                <w:sz w:val="20"/>
                <w:szCs w:val="20"/>
              </w:rPr>
            </w:pPr>
            <w:ins w:author="Salvatore Salernitano" w:date="2019-01-18T14:58:45.5375546" w:id="742374275">
              <w:r w:rsidRPr="63531C9A" w:rsidR="63531C9A">
                <w:rPr>
                  <w:color w:val="000000" w:themeColor="text1" w:themeTint="FF" w:themeShade="FF"/>
                  <w:sz w:val="20"/>
                  <w:szCs w:val="20"/>
                  <w:rPrChange w:author="Salvatore Salernitano" w:date="2019-01-18T14:58:45.5375546" w:id="1830468035">
                    <w:rPr/>
                  </w:rPrChange>
                </w:rPr>
                <w:t>13 H 30 MIN</w:t>
              </w:r>
            </w:ins>
          </w:p>
        </w:tc>
        <w:tc>
          <w:tcPr>
            <w:tcW w:w="3324" w:type="dxa"/>
            <w:tcMar/>
          </w:tcPr>
          <w:p w:rsidR="007F3F5D" w:rsidP="00214F2A" w:rsidRDefault="007F3F5D" w14:paraId="67B7A70C" wp14:textId="77777777">
            <w:pPr>
              <w:jc w:val="center"/>
              <w:rPr>
                <w:color w:val="000000" w:themeColor="text1"/>
                <w:sz w:val="20"/>
                <w:szCs w:val="20"/>
              </w:rPr>
            </w:pPr>
          </w:p>
        </w:tc>
      </w:tr>
      <w:tr xmlns:wp14="http://schemas.microsoft.com/office/word/2010/wordml" w:rsidR="007F3F5D" w:rsidTr="49DF956D" w14:paraId="71887C79" wp14:textId="77777777">
        <w:tc>
          <w:tcPr>
            <w:tcW w:w="3324" w:type="dxa"/>
            <w:tcMar/>
          </w:tcPr>
          <w:p w:rsidR="007F3F5D" w:rsidP="00214F2A" w:rsidRDefault="007F3F5D" w14:paraId="3B7FD67C" wp14:textId="77777777" wp14:noSpellErr="1">
            <w:pPr>
              <w:jc w:val="center"/>
              <w:rPr>
                <w:color w:val="000000" w:themeColor="text1"/>
                <w:sz w:val="20"/>
                <w:szCs w:val="20"/>
              </w:rPr>
            </w:pPr>
            <w:ins w:author="Salvatore Salernitano" w:date="2019-01-18T15:00:46.8236006" w:id="413438976">
              <w:r w:rsidRPr="689C65B4" w:rsidR="689C65B4">
                <w:rPr>
                  <w:color w:val="000000" w:themeColor="text1" w:themeTint="FF" w:themeShade="FF"/>
                  <w:sz w:val="20"/>
                  <w:szCs w:val="20"/>
                  <w:rPrChange w:author="Salvatore Salernitano" w:date="2019-01-18T15:00:46.8236006" w:id="761031392">
                    <w:rPr/>
                  </w:rPrChange>
                </w:rPr>
                <w:t>Detail Scenarios</w:t>
              </w:r>
            </w:ins>
          </w:p>
        </w:tc>
        <w:tc>
          <w:tcPr>
            <w:tcW w:w="3324" w:type="dxa"/>
            <w:tcMar/>
          </w:tcPr>
          <w:p w:rsidR="007F3F5D" w:rsidP="00214F2A" w:rsidRDefault="007F3F5D" w14:paraId="38D6B9B6" wp14:textId="77777777" wp14:noSpellErr="1">
            <w:pPr>
              <w:jc w:val="center"/>
              <w:rPr>
                <w:color w:val="000000" w:themeColor="text1"/>
                <w:sz w:val="20"/>
                <w:szCs w:val="20"/>
              </w:rPr>
            </w:pPr>
            <w:ins w:author="Salvatore Salernitano" w:date="2019-01-18T15:00:46.8236006" w:id="525396247">
              <w:r w:rsidRPr="689C65B4" w:rsidR="689C65B4">
                <w:rPr>
                  <w:color w:val="000000" w:themeColor="text1" w:themeTint="FF" w:themeShade="FF"/>
                  <w:sz w:val="20"/>
                  <w:szCs w:val="20"/>
                  <w:rPrChange w:author="Salvatore Salernitano" w:date="2019-01-18T15:00:46.8236006" w:id="1491170382">
                    <w:rPr/>
                  </w:rPrChange>
                </w:rPr>
                <w:t>4 H</w:t>
              </w:r>
            </w:ins>
          </w:p>
        </w:tc>
        <w:tc>
          <w:tcPr>
            <w:tcW w:w="3324" w:type="dxa"/>
            <w:tcMar/>
          </w:tcPr>
          <w:p w:rsidR="007F3F5D" w:rsidP="00214F2A" w:rsidRDefault="007F3F5D" w14:paraId="22F860BB" wp14:textId="77777777">
            <w:pPr>
              <w:jc w:val="center"/>
              <w:rPr>
                <w:color w:val="000000" w:themeColor="text1"/>
                <w:sz w:val="20"/>
                <w:szCs w:val="20"/>
              </w:rPr>
            </w:pPr>
          </w:p>
        </w:tc>
      </w:tr>
      <w:tr xmlns:wp14="http://schemas.microsoft.com/office/word/2010/wordml" w:rsidR="007F3F5D" w:rsidTr="49DF956D" w14:paraId="698536F5" wp14:textId="77777777">
        <w:tc>
          <w:tcPr>
            <w:tcW w:w="3324" w:type="dxa"/>
            <w:tcMar/>
          </w:tcPr>
          <w:p w:rsidR="007F3F5D" w:rsidP="00214F2A" w:rsidRDefault="007F3F5D" w14:paraId="7BC1BAF2" wp14:textId="77777777" wp14:noSpellErr="1">
            <w:pPr>
              <w:jc w:val="center"/>
              <w:rPr>
                <w:color w:val="000000" w:themeColor="text1"/>
                <w:sz w:val="20"/>
                <w:szCs w:val="20"/>
              </w:rPr>
            </w:pPr>
            <w:ins w:author="Salvatore Salernitano" w:date="2019-01-18T15:01:46.9595296" w:id="1649641125">
              <w:r w:rsidRPr="3EB0C3DA" w:rsidR="3EB0C3DA">
                <w:rPr>
                  <w:color w:val="000000" w:themeColor="text1" w:themeTint="FF" w:themeShade="FF"/>
                  <w:sz w:val="20"/>
                  <w:szCs w:val="20"/>
                  <w:rPrChange w:author="Salvatore Salernitano" w:date="2019-01-18T15:01:46.9595296" w:id="397023017">
                    <w:rPr/>
                  </w:rPrChange>
                </w:rPr>
                <w:t>ER Model Review</w:t>
              </w:r>
            </w:ins>
          </w:p>
        </w:tc>
        <w:tc>
          <w:tcPr>
            <w:tcW w:w="3324" w:type="dxa"/>
            <w:tcMar/>
          </w:tcPr>
          <w:p w:rsidR="007F3F5D" w:rsidP="00214F2A" w:rsidRDefault="007F3F5D" w14:paraId="61C988F9" wp14:textId="77777777" wp14:noSpellErr="1">
            <w:pPr>
              <w:jc w:val="center"/>
              <w:rPr>
                <w:color w:val="000000" w:themeColor="text1"/>
                <w:sz w:val="20"/>
                <w:szCs w:val="20"/>
              </w:rPr>
            </w:pPr>
            <w:ins w:author="Salvatore Salernitano" w:date="2019-01-18T15:01:46.9595296" w:id="1644622297">
              <w:r w:rsidRPr="3EB0C3DA" w:rsidR="3EB0C3DA">
                <w:rPr>
                  <w:color w:val="000000" w:themeColor="text1" w:themeTint="FF" w:themeShade="FF"/>
                  <w:sz w:val="20"/>
                  <w:szCs w:val="20"/>
                  <w:rPrChange w:author="Salvatore Salernitano" w:date="2019-01-18T15:01:46.9595296" w:id="366021608">
                    <w:rPr/>
                  </w:rPrChange>
                </w:rPr>
                <w:t>3 H</w:t>
              </w:r>
            </w:ins>
          </w:p>
        </w:tc>
        <w:tc>
          <w:tcPr>
            <w:tcW w:w="3324" w:type="dxa"/>
            <w:tcMar/>
          </w:tcPr>
          <w:p w:rsidR="007F3F5D" w:rsidP="00214F2A" w:rsidRDefault="007F3F5D" w14:paraId="3B22BB7D" wp14:textId="77777777">
            <w:pPr>
              <w:jc w:val="center"/>
              <w:rPr>
                <w:color w:val="000000" w:themeColor="text1"/>
                <w:sz w:val="20"/>
                <w:szCs w:val="20"/>
              </w:rPr>
            </w:pPr>
          </w:p>
        </w:tc>
      </w:tr>
      <w:tr xmlns:wp14="http://schemas.microsoft.com/office/word/2010/wordml" w:rsidR="007F3F5D" w:rsidTr="49DF956D" w14:paraId="17B246DD" wp14:textId="77777777">
        <w:tc>
          <w:tcPr>
            <w:tcW w:w="3324" w:type="dxa"/>
            <w:tcMar/>
          </w:tcPr>
          <w:tbl>
            <w:tblPr>
              <w:tblStyle w:val="Grigliatabella"/>
              <w:tblW w:w="0" w:type="auto"/>
              <w:tblLayout w:type="fixed"/>
              <w:tblLook w:val="06A0" w:firstRow="1" w:lastRow="0" w:firstColumn="1" w:lastColumn="0" w:noHBand="1" w:noVBand="1"/>
            </w:tblPr>
            <w:tblGrid>
              <w:gridCol w:w="3174"/>
            </w:tblGrid>
            <w:tr w:rsidR="3EB0C3DA" w:rsidDel="55643279" w:rsidTr="3EB0C3DA" w14:paraId="414B8E3E">
              <w:trPr>
                <w:ins w:author="Salvatore Salernitano" w:date="2019-01-18T15:01:46.9595296" w:id="2082038125"/>
                <w:del w:author="Salvatore Salernitano" w:date="2019-01-18T15:02:47.1835379" w:id="1067712934"/>
              </w:trPr>
              <w:tc>
                <w:tcPr>
                  <w:tcW w:w="3174" w:type="dxa"/>
                  <w:tcMar/>
                </w:tcPr>
                <w:p w:rsidR="3EB0C3DA" w:rsidRDefault="3EB0C3DA" w14:paraId="4F09A9F2" w14:textId="506B55CC">
                  <w:pPr>
                    <w:rPr>
                      <w:ins w:author="Salvatore Salernitano" w:date="2019-01-18T15:01:46.9595296" w:id="3353022"/>
                    </w:rPr>
                  </w:pPr>
                  <w:ins w:author="Salvatore Salernitano" w:date="2019-01-18T15:01:46.9595296" w:id="1483529678">
                    <w:r w:rsidR="3EB0C3DA">
                      <w:rPr/>
                      <w:t xml:space="preserve">Explain how the FRs and the NFRs are satisfied by design </w:t>
                    </w:r>
                  </w:ins>
                </w:p>
              </w:tc>
            </w:tr>
          </w:tbl>
          <w:p w:rsidR="007F3F5D" w:rsidP="3D050E74" w:rsidRDefault="007F3F5D" w14:paraId="6BF89DA3" wp14:textId="3477AE3B" wp14:noSpellErr="1">
            <w:pPr>
              <w:pStyle w:val="Normale"/>
              <w:jc w:val="center"/>
              <w:rPr>
                <w:color w:val="000000" w:themeColor="text1" w:themeTint="FF" w:themeShade="FF"/>
                <w:sz w:val="20"/>
                <w:szCs w:val="20"/>
                <w:rPrChange w:author="Salvatore Salernitano" w:date="2019-01-18T15:12:16.1424305" w:id="1213463305">
                  <w:rPr/>
                </w:rPrChange>
              </w:rPr>
              <w:pPrChange w:author="Salvatore Salernitano" w:date="2019-01-18T15:12:16.1424305" w:id="1249787885">
                <w:pPr>
                  <w:jc w:val="center"/>
                </w:pPr>
              </w:pPrChange>
            </w:pPr>
            <w:ins w:author="Salvatore Salernitano" w:date="2019-01-18T15:02:47.1835379" w:id="80178969">
              <w:r w:rsidRPr="3D050E74" w:rsidR="55643279">
                <w:rPr>
                  <w:sz w:val="20"/>
                  <w:szCs w:val="20"/>
                  <w:rPrChange w:author="Salvatore Salernitano" w:date="2019-01-18T15:12:16.1424305" w:id="1193836328">
                    <w:rPr/>
                  </w:rPrChange>
                </w:rPr>
                <w:t>Explain how the FRs and the NFRs are satisfied by design</w:t>
              </w:r>
            </w:ins>
          </w:p>
        </w:tc>
        <w:tc>
          <w:tcPr>
            <w:tcW w:w="3324" w:type="dxa"/>
            <w:tcMar/>
          </w:tcPr>
          <w:p w:rsidR="007F3F5D" w:rsidP="00214F2A" w:rsidRDefault="007F3F5D" w14:paraId="5C3E0E74" wp14:textId="77777777" wp14:noSpellErr="1">
            <w:pPr>
              <w:jc w:val="center"/>
              <w:rPr>
                <w:color w:val="000000" w:themeColor="text1"/>
                <w:sz w:val="20"/>
                <w:szCs w:val="20"/>
              </w:rPr>
            </w:pPr>
            <w:ins w:author="Salvatore Salernitano" w:date="2019-01-18T15:02:47.1835379" w:id="1932564961">
              <w:r w:rsidRPr="55643279" w:rsidR="55643279">
                <w:rPr>
                  <w:color w:val="000000" w:themeColor="text1" w:themeTint="FF" w:themeShade="FF"/>
                  <w:sz w:val="20"/>
                  <w:szCs w:val="20"/>
                  <w:rPrChange w:author="Salvatore Salernitano" w:date="2019-01-18T15:02:47.1835379" w:id="44801835">
                    <w:rPr/>
                  </w:rPrChange>
                </w:rPr>
                <w:t>3 H</w:t>
              </w:r>
            </w:ins>
          </w:p>
        </w:tc>
        <w:tc>
          <w:tcPr>
            <w:tcW w:w="3324" w:type="dxa"/>
            <w:tcMar/>
          </w:tcPr>
          <w:p w:rsidR="007F3F5D" w:rsidP="00214F2A" w:rsidRDefault="007F3F5D" w14:paraId="66A1FAB9" wp14:textId="77777777">
            <w:pPr>
              <w:jc w:val="center"/>
              <w:rPr>
                <w:color w:val="000000" w:themeColor="text1"/>
                <w:sz w:val="20"/>
                <w:szCs w:val="20"/>
              </w:rPr>
            </w:pPr>
          </w:p>
        </w:tc>
      </w:tr>
      <w:tr xmlns:wp14="http://schemas.microsoft.com/office/word/2010/wordml" w:rsidR="007F3F5D" w:rsidTr="49DF956D" w14:paraId="76BB753C" wp14:textId="77777777">
        <w:tc>
          <w:tcPr>
            <w:tcW w:w="3324" w:type="dxa"/>
            <w:tcMar/>
          </w:tcPr>
          <w:p w:rsidR="007F3F5D" w:rsidP="00214F2A" w:rsidRDefault="007F3F5D" w14:paraId="513DA1E0" w14:noSpellErr="1" wp14:textId="5BAFD1BD">
            <w:pPr>
              <w:jc w:val="center"/>
              <w:rPr>
                <w:color w:val="000000" w:themeColor="text1"/>
                <w:sz w:val="20"/>
                <w:szCs w:val="20"/>
              </w:rPr>
            </w:pPr>
            <w:ins w:author="Salvatore Salernitano" w:date="2019-01-18T15:02:47.1835379" w:id="2093103215">
              <w:r w:rsidRPr="55643279" w:rsidR="55643279">
                <w:rPr>
                  <w:color w:val="000000" w:themeColor="text1" w:themeTint="FF" w:themeShade="FF"/>
                  <w:sz w:val="20"/>
                  <w:szCs w:val="20"/>
                  <w:rPrChange w:author="Salvatore Salernitano" w:date="2019-01-18T15:02:47.1835379" w:id="223811452">
                    <w:rPr/>
                  </w:rPrChange>
                </w:rPr>
                <w:t>Pert Ch</w:t>
              </w:r>
            </w:ins>
            <w:ins w:author="Salvatore Salernitano" w:date="2019-01-18T15:03:47.9420231" w:id="691447795">
              <w:r w:rsidRPr="55643279" w:rsidR="554FB114">
                <w:rPr>
                  <w:color w:val="000000" w:themeColor="text1" w:themeTint="FF" w:themeShade="FF"/>
                  <w:sz w:val="20"/>
                  <w:szCs w:val="20"/>
                  <w:rPrChange w:author="Salvatore Salernitano" w:date="2019-01-18T15:02:47.1835379" w:id="158450880">
                    <w:rPr/>
                  </w:rPrChange>
                </w:rPr>
                <w:t>arts Modeling</w:t>
              </w:r>
            </w:ins>
          </w:p>
        </w:tc>
        <w:tc>
          <w:tcPr>
            <w:tcW w:w="3324" w:type="dxa"/>
            <w:tcMar/>
          </w:tcPr>
          <w:p w:rsidR="007F3F5D" w:rsidP="00214F2A" w:rsidRDefault="007F3F5D" w14:paraId="75CAC6F5" wp14:textId="77777777" wp14:noSpellErr="1">
            <w:pPr>
              <w:jc w:val="center"/>
              <w:rPr>
                <w:color w:val="000000" w:themeColor="text1"/>
                <w:sz w:val="20"/>
                <w:szCs w:val="20"/>
              </w:rPr>
            </w:pPr>
            <w:ins w:author="Salvatore Salernitano" w:date="2019-01-18T15:03:47.9420231" w:id="356824783">
              <w:r w:rsidRPr="554FB114" w:rsidR="554FB114">
                <w:rPr>
                  <w:color w:val="000000" w:themeColor="text1" w:themeTint="FF" w:themeShade="FF"/>
                  <w:sz w:val="20"/>
                  <w:szCs w:val="20"/>
                  <w:rPrChange w:author="Salvatore Salernitano" w:date="2019-01-18T15:03:47.9420231" w:id="464366050">
                    <w:rPr/>
                  </w:rPrChange>
                </w:rPr>
                <w:t>1 H 20 MIN</w:t>
              </w:r>
            </w:ins>
          </w:p>
        </w:tc>
        <w:tc>
          <w:tcPr>
            <w:tcW w:w="3324" w:type="dxa"/>
            <w:tcMar/>
          </w:tcPr>
          <w:p w:rsidR="007F3F5D" w:rsidP="00214F2A" w:rsidRDefault="007F3F5D" w14:paraId="66060428" wp14:textId="77777777">
            <w:pPr>
              <w:jc w:val="center"/>
              <w:rPr>
                <w:color w:val="000000" w:themeColor="text1"/>
                <w:sz w:val="20"/>
                <w:szCs w:val="20"/>
              </w:rPr>
            </w:pPr>
          </w:p>
        </w:tc>
      </w:tr>
      <w:tr xmlns:wp14="http://schemas.microsoft.com/office/word/2010/wordml" w:rsidR="007F3F5D" w:rsidTr="49DF956D" w14:paraId="1D0656FE" wp14:textId="77777777">
        <w:tc>
          <w:tcPr>
            <w:tcW w:w="3324" w:type="dxa"/>
            <w:tcMar/>
          </w:tcPr>
          <w:p w:rsidR="007F3F5D" w:rsidP="428A5A9C" w:rsidRDefault="007F3F5D" w14:paraId="7B37605A" wp14:textId="01C9E123">
            <w:pPr>
              <w:pStyle w:val="Normale"/>
              <w:jc w:val="center"/>
              <w:rPr>
                <w:color w:val="000000" w:themeColor="text1" w:themeTint="FF" w:themeShade="FF"/>
                <w:sz w:val="20"/>
                <w:szCs w:val="20"/>
                <w:rPrChange w:author="Salvatore Salernitano" w:date="2019-01-18T15:07:49.7968489" w:id="83441602">
                  <w:rPr/>
                </w:rPrChange>
              </w:rPr>
              <w:pPrChange w:author="Salvatore Salernitano" w:date="2019-01-18T15:07:49.7968489" w:id="856410588">
                <w:pPr>
                  <w:jc w:val="center"/>
                </w:pPr>
              </w:pPrChange>
            </w:pPr>
            <w:ins w:author="Salvatore Salernitano" w:date="2019-01-18T15:03:47.9420231" w:id="2109295315">
              <w:r w:rsidRPr="428A5A9C" w:rsidR="554FB114">
                <w:rPr>
                  <w:sz w:val="20"/>
                  <w:szCs w:val="20"/>
                  <w:rPrChange w:author="Salvatore Salernitano" w:date="2019-01-18T15:07:49.7968489" w:id="2055710421">
                    <w:rPr/>
                  </w:rPrChange>
                </w:rPr>
                <w:t>Appendix.Prototype</w:t>
              </w:r>
            </w:ins>
          </w:p>
        </w:tc>
        <w:tc>
          <w:tcPr>
            <w:tcW w:w="3324" w:type="dxa"/>
            <w:tcMar/>
          </w:tcPr>
          <w:p w:rsidR="007F3F5D" w:rsidP="00214F2A" w:rsidRDefault="007F3F5D" w14:paraId="394798F2" wp14:textId="77777777" wp14:noSpellErr="1">
            <w:pPr>
              <w:jc w:val="center"/>
              <w:rPr>
                <w:color w:val="000000" w:themeColor="text1"/>
                <w:sz w:val="20"/>
                <w:szCs w:val="20"/>
              </w:rPr>
            </w:pPr>
            <w:ins w:author="Salvatore Salernitano" w:date="2019-01-18T15:03:47.9420231" w:id="273288673">
              <w:r w:rsidRPr="554FB114" w:rsidR="554FB114">
                <w:rPr>
                  <w:color w:val="000000" w:themeColor="text1" w:themeTint="FF" w:themeShade="FF"/>
                  <w:sz w:val="20"/>
                  <w:szCs w:val="20"/>
                  <w:rPrChange w:author="Salvatore Salernitano" w:date="2019-01-18T15:03:47.9420231" w:id="129972739">
                    <w:rPr/>
                  </w:rPrChange>
                </w:rPr>
                <w:t>2 H</w:t>
              </w:r>
            </w:ins>
          </w:p>
        </w:tc>
        <w:tc>
          <w:tcPr>
            <w:tcW w:w="3324" w:type="dxa"/>
            <w:tcMar/>
          </w:tcPr>
          <w:p w:rsidR="007F3F5D" w:rsidP="00214F2A" w:rsidRDefault="007F3F5D" w14:paraId="3889A505" wp14:textId="77777777">
            <w:pPr>
              <w:jc w:val="center"/>
              <w:rPr>
                <w:color w:val="000000" w:themeColor="text1"/>
                <w:sz w:val="20"/>
                <w:szCs w:val="20"/>
              </w:rPr>
            </w:pPr>
          </w:p>
        </w:tc>
      </w:tr>
      <w:tr xmlns:wp14="http://schemas.microsoft.com/office/word/2010/wordml" w:rsidR="007F3F5D" w:rsidDel="555FED6E" w:rsidTr="554FB114" w14:paraId="29079D35" wp14:textId="77777777">
        <w:trPr>
          <w:del w:author="Salvatore Salernitano" w:date="2019-01-18T15:04:48.0996638" w:id="677874880"/>
        </w:trPr>
        <w:tc>
          <w:tcPr>
            <w:tcW w:w="3324" w:type="dxa"/>
            <w:tcMar/>
          </w:tcPr>
          <w:p w:rsidR="007F3F5D" w:rsidP="00214F2A" w:rsidRDefault="007F3F5D" w14:paraId="17686DC7" wp14:textId="77777777">
            <w:pPr>
              <w:jc w:val="center"/>
              <w:rPr>
                <w:color w:val="000000" w:themeColor="text1"/>
                <w:sz w:val="20"/>
                <w:szCs w:val="20"/>
              </w:rPr>
            </w:pPr>
          </w:p>
        </w:tc>
        <w:tc>
          <w:tcPr>
            <w:tcW w:w="3324" w:type="dxa"/>
            <w:tcMar/>
          </w:tcPr>
          <w:p w:rsidR="007F3F5D" w:rsidP="00214F2A" w:rsidRDefault="007F3F5D" w14:paraId="53BD644D" wp14:textId="77777777">
            <w:pPr>
              <w:jc w:val="center"/>
              <w:rPr>
                <w:color w:val="000000" w:themeColor="text1"/>
                <w:sz w:val="20"/>
                <w:szCs w:val="20"/>
              </w:rPr>
            </w:pPr>
          </w:p>
        </w:tc>
        <w:tc>
          <w:tcPr>
            <w:tcW w:w="3324" w:type="dxa"/>
            <w:tcMar/>
          </w:tcPr>
          <w:p w:rsidR="007F3F5D" w:rsidP="00214F2A" w:rsidRDefault="007F3F5D" w14:paraId="1A3FAC43" wp14:textId="77777777">
            <w:pPr>
              <w:jc w:val="center"/>
              <w:rPr>
                <w:color w:val="000000" w:themeColor="text1"/>
                <w:sz w:val="20"/>
                <w:szCs w:val="20"/>
              </w:rPr>
            </w:pPr>
          </w:p>
        </w:tc>
      </w:tr>
      <w:tr xmlns:wp14="http://schemas.microsoft.com/office/word/2010/wordml" w:rsidR="007F3F5D" w:rsidDel="555FED6E" w:rsidTr="554FB114" w14:paraId="2BBD94B2" wp14:textId="77777777">
        <w:trPr>
          <w:del w:author="Salvatore Salernitano" w:date="2019-01-18T15:04:48.0996638" w:id="580585231"/>
        </w:trPr>
        <w:tc>
          <w:tcPr>
            <w:tcW w:w="3324" w:type="dxa"/>
            <w:tcMar/>
          </w:tcPr>
          <w:p w:rsidR="007F3F5D" w:rsidP="00214F2A" w:rsidRDefault="007F3F5D" w14:paraId="5854DE7F" wp14:textId="77777777">
            <w:pPr>
              <w:jc w:val="center"/>
              <w:rPr>
                <w:color w:val="000000" w:themeColor="text1"/>
                <w:sz w:val="20"/>
                <w:szCs w:val="20"/>
              </w:rPr>
            </w:pPr>
          </w:p>
        </w:tc>
        <w:tc>
          <w:tcPr>
            <w:tcW w:w="3324" w:type="dxa"/>
            <w:tcMar/>
          </w:tcPr>
          <w:p w:rsidR="007F3F5D" w:rsidP="00214F2A" w:rsidRDefault="007F3F5D" w14:paraId="2CA7ADD4" wp14:textId="77777777">
            <w:pPr>
              <w:jc w:val="center"/>
              <w:rPr>
                <w:color w:val="000000" w:themeColor="text1"/>
                <w:sz w:val="20"/>
                <w:szCs w:val="20"/>
              </w:rPr>
            </w:pPr>
          </w:p>
        </w:tc>
        <w:tc>
          <w:tcPr>
            <w:tcW w:w="3324" w:type="dxa"/>
            <w:tcMar/>
          </w:tcPr>
          <w:p w:rsidR="007F3F5D" w:rsidP="00214F2A" w:rsidRDefault="007F3F5D" w14:paraId="314EE24A" wp14:textId="77777777">
            <w:pPr>
              <w:jc w:val="center"/>
              <w:rPr>
                <w:color w:val="000000" w:themeColor="text1"/>
                <w:sz w:val="20"/>
                <w:szCs w:val="20"/>
              </w:rPr>
            </w:pPr>
          </w:p>
        </w:tc>
      </w:tr>
      <w:tr xmlns:wp14="http://schemas.microsoft.com/office/word/2010/wordml" w:rsidR="007F3F5D" w:rsidDel="555FED6E" w:rsidTr="554FB114" w14:paraId="76614669" wp14:textId="77777777">
        <w:trPr>
          <w:del w:author="Salvatore Salernitano" w:date="2019-01-18T15:04:48.0996638" w:id="1920688016"/>
        </w:trPr>
        <w:tc>
          <w:tcPr>
            <w:tcW w:w="3324" w:type="dxa"/>
            <w:tcMar/>
          </w:tcPr>
          <w:p w:rsidR="007F3F5D" w:rsidP="00214F2A" w:rsidRDefault="007F3F5D" w14:paraId="57590049" wp14:textId="77777777">
            <w:pPr>
              <w:jc w:val="center"/>
              <w:rPr>
                <w:color w:val="000000" w:themeColor="text1"/>
                <w:sz w:val="20"/>
                <w:szCs w:val="20"/>
              </w:rPr>
            </w:pPr>
          </w:p>
        </w:tc>
        <w:tc>
          <w:tcPr>
            <w:tcW w:w="3324" w:type="dxa"/>
            <w:tcMar/>
          </w:tcPr>
          <w:p w:rsidR="007F3F5D" w:rsidP="00214F2A" w:rsidRDefault="007F3F5D" w14:paraId="0C5B615A" wp14:textId="77777777">
            <w:pPr>
              <w:jc w:val="center"/>
              <w:rPr>
                <w:color w:val="000000" w:themeColor="text1"/>
                <w:sz w:val="20"/>
                <w:szCs w:val="20"/>
              </w:rPr>
            </w:pPr>
          </w:p>
        </w:tc>
        <w:tc>
          <w:tcPr>
            <w:tcW w:w="3324" w:type="dxa"/>
            <w:tcMar/>
          </w:tcPr>
          <w:p w:rsidR="007F3F5D" w:rsidP="00214F2A" w:rsidRDefault="007F3F5D" w14:paraId="792F1AA2" wp14:textId="77777777">
            <w:pPr>
              <w:jc w:val="center"/>
              <w:rPr>
                <w:color w:val="000000" w:themeColor="text1"/>
                <w:sz w:val="20"/>
                <w:szCs w:val="20"/>
              </w:rPr>
            </w:pPr>
          </w:p>
        </w:tc>
      </w:tr>
      <w:tr xmlns:wp14="http://schemas.microsoft.com/office/word/2010/wordml" w:rsidR="007F3F5D" w:rsidDel="555FED6E" w:rsidTr="554FB114" w14:paraId="1A499DFC" wp14:textId="77777777">
        <w:trPr>
          <w:del w:author="Salvatore Salernitano" w:date="2019-01-18T15:04:48.0996638" w:id="320711537"/>
        </w:trPr>
        <w:tc>
          <w:tcPr>
            <w:tcW w:w="3324" w:type="dxa"/>
            <w:tcMar/>
          </w:tcPr>
          <w:p w:rsidR="007F3F5D" w:rsidP="00214F2A" w:rsidRDefault="007F3F5D" w14:paraId="5E7E3C41" wp14:textId="77777777">
            <w:pPr>
              <w:jc w:val="center"/>
              <w:rPr>
                <w:color w:val="000000" w:themeColor="text1"/>
                <w:sz w:val="20"/>
                <w:szCs w:val="20"/>
              </w:rPr>
            </w:pPr>
          </w:p>
        </w:tc>
        <w:tc>
          <w:tcPr>
            <w:tcW w:w="3324" w:type="dxa"/>
            <w:tcMar/>
          </w:tcPr>
          <w:p w:rsidR="007F3F5D" w:rsidP="00214F2A" w:rsidRDefault="007F3F5D" w14:paraId="03F828E4" wp14:textId="77777777">
            <w:pPr>
              <w:jc w:val="center"/>
              <w:rPr>
                <w:color w:val="000000" w:themeColor="text1"/>
                <w:sz w:val="20"/>
                <w:szCs w:val="20"/>
              </w:rPr>
            </w:pPr>
          </w:p>
        </w:tc>
        <w:tc>
          <w:tcPr>
            <w:tcW w:w="3324" w:type="dxa"/>
            <w:tcMar/>
          </w:tcPr>
          <w:p w:rsidR="007F3F5D" w:rsidP="00214F2A" w:rsidRDefault="007F3F5D" w14:paraId="2AC57CB0" wp14:textId="77777777">
            <w:pPr>
              <w:jc w:val="center"/>
              <w:rPr>
                <w:color w:val="000000" w:themeColor="text1"/>
                <w:sz w:val="20"/>
                <w:szCs w:val="20"/>
              </w:rPr>
            </w:pPr>
          </w:p>
        </w:tc>
      </w:tr>
      <w:tr xmlns:wp14="http://schemas.microsoft.com/office/word/2010/wordml" w:rsidR="007F3F5D" w:rsidTr="49DF956D" w14:paraId="5186B13D" wp14:textId="77777777">
        <w:tc>
          <w:tcPr>
            <w:tcW w:w="3324" w:type="dxa"/>
            <w:tcMar/>
          </w:tcPr>
          <w:p w:rsidR="007F3F5D" w:rsidP="26728F9A" w:rsidRDefault="007F3F5D" w14:paraId="6C57C439" wp14:textId="77777777" wp14:noSpellErr="1">
            <w:pPr>
              <w:pStyle w:val="Normale"/>
              <w:bidi w:val="0"/>
              <w:spacing w:before="0" w:beforeAutospacing="off" w:after="0" w:afterAutospacing="off" w:line="259" w:lineRule="auto"/>
              <w:ind w:left="0" w:right="0"/>
              <w:jc w:val="center"/>
              <w:rPr>
                <w:b w:val="1"/>
                <w:bCs w:val="1"/>
                <w:i w:val="1"/>
                <w:iCs w:val="1"/>
                <w:color w:val="C00000"/>
                <w:sz w:val="20"/>
                <w:szCs w:val="20"/>
                <w:rPrChange w:author="Salvatore Salernitano" w:date="2019-01-18T15:05:48.7934451" w:id="1571161502">
                  <w:rPr/>
                </w:rPrChange>
              </w:rPr>
            </w:pPr>
            <w:ins w:author="Salvatore Salernitano" w:date="2019-01-18T15:05:48.7934451" w:id="871753994">
              <w:r w:rsidRPr="26728F9A" w:rsidR="26728F9A">
                <w:rPr>
                  <w:b w:val="1"/>
                  <w:bCs w:val="1"/>
                  <w:i w:val="1"/>
                  <w:iCs w:val="1"/>
                  <w:color w:val="C00000"/>
                  <w:sz w:val="20"/>
                  <w:szCs w:val="20"/>
                  <w:rPrChange w:author="Salvatore Salernitano" w:date="2019-01-18T15:05:48.7934451" w:id="1412821803">
                    <w:rPr/>
                  </w:rPrChange>
                </w:rPr>
                <w:t>TOTALE</w:t>
              </w:r>
            </w:ins>
          </w:p>
        </w:tc>
        <w:tc>
          <w:tcPr>
            <w:tcW w:w="3324" w:type="dxa"/>
            <w:tcMar/>
          </w:tcPr>
          <w:p w:rsidR="007F3F5D" w:rsidP="3D050E74" w:rsidRDefault="007F3F5D" w14:paraId="3D404BC9" wp14:textId="77777777" wp14:noSpellErr="1">
            <w:pPr>
              <w:pStyle w:val="Normale"/>
              <w:jc w:val="center"/>
              <w:rPr>
                <w:b w:val="1"/>
                <w:bCs w:val="1"/>
                <w:i w:val="1"/>
                <w:iCs w:val="1"/>
                <w:color w:val="C00000"/>
                <w:sz w:val="20"/>
                <w:szCs w:val="20"/>
                <w:rPrChange w:author="Salvatore Salernitano" w:date="2019-01-18T15:12:16.1424305" w:id="1471775847">
                  <w:rPr/>
                </w:rPrChange>
              </w:rPr>
            </w:pPr>
            <w:ins w:author="Salvatore Salernitano" w:date="2019-01-18T15:07:49.7968489" w:id="1609197462">
              <w:r w:rsidRPr="3D050E74" w:rsidR="428A5A9C">
                <w:rPr>
                  <w:b w:val="1"/>
                  <w:bCs w:val="1"/>
                  <w:i w:val="1"/>
                  <w:iCs w:val="1"/>
                  <w:color w:val="C00000"/>
                  <w:sz w:val="20"/>
                  <w:szCs w:val="20"/>
                  <w:rPrChange w:author="Salvatore Salernitano" w:date="2019-01-18T15:12:16.1424305" w:id="1979355757">
                    <w:rPr/>
                  </w:rPrChange>
                </w:rPr>
                <w:t>95 H 30 MIN</w:t>
              </w:r>
            </w:ins>
          </w:p>
        </w:tc>
        <w:tc>
          <w:tcPr>
            <w:tcW w:w="3324" w:type="dxa"/>
            <w:tcMar/>
          </w:tcPr>
          <w:p w:rsidR="007F3F5D" w:rsidP="428A5A9C" w:rsidRDefault="007F3F5D" w14:paraId="61319B8A" wp14:textId="77777777" wp14:noSpellErr="1">
            <w:pPr>
              <w:jc w:val="center"/>
              <w:rPr>
                <w:b w:val="1"/>
                <w:bCs w:val="1"/>
                <w:i w:val="1"/>
                <w:iCs w:val="1"/>
                <w:color w:val="C00000"/>
                <w:sz w:val="20"/>
                <w:szCs w:val="20"/>
                <w:rPrChange w:author="Salvatore Salernitano" w:date="2019-01-18T15:07:49.7968489" w:id="386318146">
                  <w:rPr/>
                </w:rPrChange>
              </w:rPr>
            </w:pPr>
            <w:ins w:author="Salvatore Salernitano" w:date="2019-01-18T15:07:49.7968489" w:id="430026514">
              <w:r w:rsidRPr="428A5A9C" w:rsidR="428A5A9C">
                <w:rPr>
                  <w:b w:val="1"/>
                  <w:bCs w:val="1"/>
                  <w:i w:val="1"/>
                  <w:iCs w:val="1"/>
                  <w:color w:val="C00000"/>
                  <w:sz w:val="20"/>
                  <w:szCs w:val="20"/>
                  <w:rPrChange w:author="Salvatore Salernitano" w:date="2019-01-18T15:07:49.7968489" w:id="1886751202">
                    <w:rPr/>
                  </w:rPrChange>
                </w:rPr>
                <w:t>6 H 10 MIN</w:t>
              </w:r>
            </w:ins>
          </w:p>
        </w:tc>
      </w:tr>
    </w:tbl>
    <w:p xmlns:wp14="http://schemas.microsoft.com/office/word/2010/wordml" w:rsidRPr="007F3F5D" w:rsidR="00DE1224" w:rsidDel="16B63403" w:rsidP="555FED6E" w:rsidRDefault="00DE1224" wp14:textId="77777777" w14:paraId="30AFA6AE">
      <w:pPr>
        <w:widowControl w:val="0"/>
        <w:autoSpaceDE w:val="0"/>
        <w:autoSpaceDN w:val="0"/>
        <w:adjustRightInd w:val="0"/>
        <w:spacing w:before="280" w:after="280"/>
        <w:rPr>
          <w:del w:author="Salvatore Salernitano" w:date="2019-01-18T15:08:50.0101166" w:id="788851964"/>
          <w:rFonts w:ascii="Arial" w:hAnsi="Arial" w:eastAsia="Hiragino Sans W3" w:cs="Arial"/>
          <w:b w:val="1"/>
          <w:bCs w:val="1"/>
          <w:i w:val="1"/>
          <w:iCs w:val="1"/>
          <w:color w:val="0033CC"/>
          <w:sz w:val="22"/>
          <w:szCs w:val="22"/>
          <w:rPrChange w:author="Salvatore Salernitano" w:date="2019-01-18T15:05:48.7934451" w:id="1006447356">
            <w:rPr/>
          </w:rPrChange>
        </w:rPr>
      </w:pPr>
    </w:p>
    <w:p w:rsidR="26728F9A" w:rsidDel="16B63403" w:rsidP="26728F9A" w:rsidRDefault="26728F9A" w14:paraId="2BA020ED" w14:textId="36369BB6">
      <w:pPr>
        <w:pStyle w:val="Normale"/>
        <w:spacing w:before="280" w:after="280"/>
        <w:rPr>
          <w:del w:author="Salvatore Salernitano" w:date="2019-01-18T15:08:50.0101166" w:id="1923385151"/>
          <w:rFonts w:ascii="Arial" w:hAnsi="Arial" w:eastAsia="Hiragino Sans W3" w:cs="Arial"/>
          <w:b w:val="1"/>
          <w:bCs w:val="1"/>
          <w:i w:val="1"/>
          <w:iCs w:val="1"/>
          <w:color w:val="0033CC"/>
          <w:sz w:val="22"/>
          <w:szCs w:val="22"/>
          <w:rPrChange w:author="Salvatore Salernitano" w:date="2019-01-18T15:05:48.7934451" w:id="1767780741">
            <w:rPr/>
          </w:rPrChange>
        </w:rPr>
        <w:pPrChange w:author="Salvatore Salernitano" w:date="2019-01-18T15:05:48.7934451" w:id="829921110">
          <w:pPr/>
        </w:pPrChange>
      </w:pPr>
    </w:p>
    <w:p xmlns:wp14="http://schemas.microsoft.com/office/word/2010/wordml" w:rsidR="00BD6C0A" w:rsidDel="04798CE2" w:rsidP="00DE1224" w:rsidRDefault="00BD6C0A" w14:paraId="63AA0BA5" wp14:textId="77777777">
      <w:pPr>
        <w:pStyle w:val="NormaleWeb"/>
        <w:rPr>
          <w:del w:author="Salvatore Salernitano" w:date="2019-01-17T11:20:50.2548799" w:id="667646679"/>
          <w:rFonts w:ascii="Arial" w:hAnsi="Arial" w:cs="Arial"/>
          <w:b/>
          <w:i/>
          <w:color w:val="FF0000"/>
          <w:sz w:val="22"/>
        </w:rPr>
      </w:pPr>
      <w:del w:author="Lorenzo Salvi" w:date="2019-01-17T16:33:08.3556407" w:id="1521009259">
        <w:r w:rsidRPr="04798CE2" w:rsidDel="744944DE">
          <w:rPr>
            <w:rFonts w:ascii="Arial" w:hAnsi="Arial" w:cs="Arial"/>
            <w:b w:val="1"/>
            <w:bCs w:val="1"/>
            <w:i w:val="1"/>
            <w:iCs w:val="1"/>
            <w:color w:val="FF0000"/>
            <w:sz w:val="22"/>
            <w:szCs w:val="22"/>
            <w:rPrChange w:author="Salvatore Salernitano" w:date="2019-01-17T11:20:50.2548799" w:id="912412377">
              <w:rPr>
                <w:rFonts w:ascii="Arial" w:hAnsi="Arial" w:cs="Arial"/>
                <w:b/>
                <w:i/>
                <w:color w:val="FF0000"/>
                <w:sz w:val="22"/>
              </w:rPr>
            </w:rPrChange>
          </w:rPr>
          <w:delText xml:space="preserve">COPY HERE (</w:delText>
        </w:r>
        <w:r w:rsidRPr="04798CE2" w:rsidDel="744944DE">
          <w:rPr>
            <w:rFonts w:ascii="Arial" w:hAnsi="Arial" w:cs="Arial"/>
            <w:b w:val="1"/>
            <w:bCs w:val="1"/>
            <w:i w:val="1"/>
            <w:iCs w:val="1"/>
            <w:color w:val="FF0000"/>
            <w:sz w:val="22"/>
            <w:szCs w:val="22"/>
            <w:rPrChange w:author="Salvatore Salernitano" w:date="2019-01-17T11:20:50.2548799" w:id="1618452900">
              <w:rPr>
                <w:rFonts w:ascii="Arial" w:hAnsi="Arial" w:cs="Arial"/>
                <w:b/>
                <w:i/>
                <w:color w:val="FF0000"/>
                <w:sz w:val="22"/>
              </w:rPr>
            </w:rPrChange>
          </w:rPr>
          <w:delText xml:space="preserve">computed</w:delText>
        </w:r>
        <w:r w:rsidRPr="04798CE2" w:rsidDel="744944DE">
          <w:rPr>
            <w:rFonts w:ascii="Arial" w:hAnsi="Arial" w:cs="Arial"/>
            <w:b w:val="1"/>
            <w:bCs w:val="1"/>
            <w:i w:val="1"/>
            <w:iCs w:val="1"/>
            <w:color w:val="FF0000"/>
            <w:sz w:val="22"/>
            <w:szCs w:val="22"/>
            <w:rPrChange w:author="Salvatore Salernitano" w:date="2019-01-17T11:20:50.2548799" w:id="992147160">
              <w:rPr>
                <w:rFonts w:ascii="Arial" w:hAnsi="Arial" w:cs="Arial"/>
                <w:b/>
                <w:i/>
                <w:color w:val="FF0000"/>
                <w:sz w:val="22"/>
              </w:rPr>
            </w:rPrChange>
          </w:rPr>
          <w:delText xml:space="preserve"> from the spreadsheet): i) the </w:delText>
        </w:r>
        <w:r w:rsidRPr="04798CE2" w:rsidDel="744944DE">
          <w:rPr>
            <w:rFonts w:ascii="Arial" w:hAnsi="Arial" w:cs="Arial"/>
            <w:b w:val="1"/>
            <w:bCs w:val="1"/>
            <w:i w:val="1"/>
            <w:iCs w:val="1"/>
            <w:color w:val="FF0000"/>
            <w:sz w:val="22"/>
            <w:szCs w:val="22"/>
            <w:rPrChange w:author="Salvatore Salernitano" w:date="2019-01-17T11:20:50.2548799" w:id="1312185767">
              <w:rPr>
                <w:rFonts w:ascii="Arial" w:hAnsi="Arial" w:cs="Arial"/>
                <w:b/>
                <w:i/>
                <w:color w:val="FF0000"/>
                <w:sz w:val="22"/>
              </w:rPr>
            </w:rPrChange>
          </w:rPr>
          <w:delText xml:space="preserve">total</w:delText>
        </w:r>
        <w:r w:rsidRPr="04798CE2" w:rsidDel="744944DE">
          <w:rPr>
            <w:rFonts w:ascii="Arial" w:hAnsi="Arial" w:cs="Arial"/>
            <w:b w:val="1"/>
            <w:bCs w:val="1"/>
            <w:i w:val="1"/>
            <w:iCs w:val="1"/>
            <w:color w:val="FF0000"/>
            <w:sz w:val="22"/>
            <w:szCs w:val="22"/>
            <w:rPrChange w:author="Salvatore Salernitano" w:date="2019-01-17T11:20:50.2548799" w:id="590355844">
              <w:rPr>
                <w:rFonts w:ascii="Arial" w:hAnsi="Arial" w:cs="Arial"/>
                <w:b/>
                <w:i/>
                <w:color w:val="FF0000"/>
                <w:sz w:val="22"/>
              </w:rPr>
            </w:rPrChange>
          </w:rPr>
          <w:delText xml:space="preserve"> </w:delText>
        </w:r>
        <w:r w:rsidRPr="04798CE2" w:rsidDel="744944DE">
          <w:rPr>
            <w:rFonts w:ascii="Arial" w:hAnsi="Arial" w:cs="Arial"/>
            <w:b w:val="1"/>
            <w:bCs w:val="1"/>
            <w:i w:val="1"/>
            <w:iCs w:val="1"/>
            <w:color w:val="FF0000"/>
            <w:sz w:val="22"/>
            <w:szCs w:val="22"/>
            <w:rPrChange w:author="Salvatore Salernitano" w:date="2019-01-17T11:20:50.2548799" w:id="1832678211">
              <w:rPr>
                <w:rFonts w:ascii="Arial" w:hAnsi="Arial" w:cs="Arial"/>
                <w:b/>
                <w:i/>
                <w:color w:val="FF0000"/>
                <w:sz w:val="22"/>
              </w:rPr>
            </w:rPrChange>
          </w:rPr>
          <w:delText xml:space="preserve">number</w:delText>
        </w:r>
        <w:r w:rsidRPr="04798CE2" w:rsidDel="744944DE">
          <w:rPr>
            <w:rFonts w:ascii="Arial" w:hAnsi="Arial" w:cs="Arial"/>
            <w:b w:val="1"/>
            <w:bCs w:val="1"/>
            <w:i w:val="1"/>
            <w:iCs w:val="1"/>
            <w:color w:val="FF0000"/>
            <w:sz w:val="22"/>
            <w:szCs w:val="22"/>
            <w:rPrChange w:author="Salvatore Salernitano" w:date="2019-01-17T11:20:50.2548799" w:id="962992702">
              <w:rPr>
                <w:rFonts w:ascii="Arial" w:hAnsi="Arial" w:cs="Arial"/>
                <w:b/>
                <w:i/>
                <w:color w:val="FF0000"/>
                <w:sz w:val="22"/>
              </w:rPr>
            </w:rPrChange>
          </w:rPr>
          <w:delText xml:space="preserve"> of hours </w:delText>
        </w:r>
        <w:r w:rsidRPr="04798CE2" w:rsidDel="744944DE">
          <w:rPr>
            <w:rFonts w:ascii="Arial" w:hAnsi="Arial" w:cs="Arial"/>
            <w:b w:val="1"/>
            <w:bCs w:val="1"/>
            <w:i w:val="1"/>
            <w:iCs w:val="1"/>
            <w:color w:val="FF0000"/>
            <w:sz w:val="22"/>
            <w:szCs w:val="22"/>
            <w:rPrChange w:author="Salvatore Salernitano" w:date="2019-01-17T11:20:50.2548799" w:id="191269162">
              <w:rPr>
                <w:rFonts w:ascii="Arial" w:hAnsi="Arial" w:cs="Arial"/>
                <w:b/>
                <w:i/>
                <w:color w:val="FF0000"/>
                <w:sz w:val="22"/>
              </w:rPr>
            </w:rPrChange>
          </w:rPr>
          <w:delText xml:space="preserve">spent</w:delText>
        </w:r>
        <w:r w:rsidRPr="04798CE2" w:rsidDel="744944DE">
          <w:rPr>
            <w:rFonts w:ascii="Arial" w:hAnsi="Arial" w:cs="Arial"/>
            <w:b w:val="1"/>
            <w:bCs w:val="1"/>
            <w:i w:val="1"/>
            <w:iCs w:val="1"/>
            <w:color w:val="FF0000"/>
            <w:sz w:val="22"/>
            <w:szCs w:val="22"/>
            <w:rPrChange w:author="Salvatore Salernitano" w:date="2019-01-17T11:20:50.2548799" w:id="819208003">
              <w:rPr>
                <w:rFonts w:ascii="Arial" w:hAnsi="Arial" w:cs="Arial"/>
                <w:b/>
                <w:i/>
                <w:color w:val="FF0000"/>
                <w:sz w:val="22"/>
              </w:rPr>
            </w:rPrChange>
          </w:rPr>
          <w:delText xml:space="preserve"> by the group (</w:delText>
        </w:r>
        <w:r w:rsidRPr="04798CE2" w:rsidDel="744944DE">
          <w:rPr>
            <w:rFonts w:ascii="Arial" w:hAnsi="Arial" w:cs="Arial"/>
            <w:b w:val="1"/>
            <w:bCs w:val="1"/>
            <w:i w:val="1"/>
            <w:iCs w:val="1"/>
            <w:color w:val="FF0000"/>
            <w:sz w:val="22"/>
            <w:szCs w:val="22"/>
            <w:rPrChange w:author="Salvatore Salernitano" w:date="2019-01-17T11:20:50.2548799" w:id="1339640171">
              <w:rPr>
                <w:rFonts w:ascii="Arial" w:hAnsi="Arial" w:cs="Arial"/>
                <w:b/>
                <w:i/>
                <w:color w:val="FF0000"/>
                <w:sz w:val="22"/>
              </w:rPr>
            </w:rPrChange>
          </w:rPr>
          <w:delText xml:space="preserve">that</w:delText>
        </w:r>
        <w:r w:rsidRPr="04798CE2" w:rsidDel="744944DE">
          <w:rPr>
            <w:rFonts w:ascii="Arial" w:hAnsi="Arial" w:cs="Arial"/>
            <w:b w:val="1"/>
            <w:bCs w:val="1"/>
            <w:i w:val="1"/>
            <w:iCs w:val="1"/>
            <w:color w:val="FF0000"/>
            <w:sz w:val="22"/>
            <w:szCs w:val="22"/>
            <w:rPrChange w:author="Salvatore Salernitano" w:date="2019-01-17T11:20:50.2548799" w:id="256357158">
              <w:rPr>
                <w:rFonts w:ascii="Arial" w:hAnsi="Arial" w:cs="Arial"/>
                <w:b/>
                <w:i/>
                <w:color w:val="FF0000"/>
                <w:sz w:val="22"/>
              </w:rPr>
            </w:rPrChange>
          </w:rPr>
          <w:delText xml:space="preserve"> </w:delText>
        </w:r>
        <w:r w:rsidRPr="04798CE2" w:rsidDel="744944DE">
          <w:rPr>
            <w:rFonts w:ascii="Arial" w:hAnsi="Arial" w:cs="Arial"/>
            <w:b w:val="1"/>
            <w:bCs w:val="1"/>
            <w:i w:val="1"/>
            <w:iCs w:val="1"/>
            <w:color w:val="FF0000"/>
            <w:sz w:val="22"/>
            <w:szCs w:val="22"/>
            <w:rPrChange w:author="Salvatore Salernitano" w:date="2019-01-17T11:20:50.2548799" w:id="467912453">
              <w:rPr>
                <w:rFonts w:ascii="Arial" w:hAnsi="Arial" w:cs="Arial"/>
                <w:b/>
                <w:i/>
                <w:color w:val="FF0000"/>
                <w:sz w:val="22"/>
              </w:rPr>
            </w:rPrChange>
          </w:rPr>
          <w:delText xml:space="preserve">is</w:delText>
        </w:r>
        <w:r w:rsidRPr="04798CE2" w:rsidDel="744944DE">
          <w:rPr>
            <w:rFonts w:ascii="Arial" w:hAnsi="Arial" w:cs="Arial"/>
            <w:b w:val="1"/>
            <w:bCs w:val="1"/>
            <w:i w:val="1"/>
            <w:iCs w:val="1"/>
            <w:color w:val="FF0000"/>
            <w:sz w:val="22"/>
            <w:szCs w:val="22"/>
            <w:rPrChange w:author="Salvatore Salernitano" w:date="2019-01-17T11:20:50.2548799" w:id="1153461411">
              <w:rPr>
                <w:rFonts w:ascii="Arial" w:hAnsi="Arial" w:cs="Arial"/>
                <w:b/>
                <w:i/>
                <w:color w:val="FF0000"/>
                <w:sz w:val="22"/>
              </w:rPr>
            </w:rPrChange>
          </w:rPr>
          <w:delText xml:space="preserve">, hours per task X </w:delText>
        </w:r>
        <w:r w:rsidRPr="04798CE2" w:rsidDel="744944DE">
          <w:rPr>
            <w:rFonts w:ascii="Arial" w:hAnsi="Arial" w:cs="Arial"/>
            <w:b w:val="1"/>
            <w:bCs w:val="1"/>
            <w:i w:val="1"/>
            <w:iCs w:val="1"/>
            <w:color w:val="FF0000"/>
            <w:sz w:val="22"/>
            <w:szCs w:val="22"/>
            <w:rPrChange w:author="Salvatore Salernitano" w:date="2019-01-17T11:20:50.2548799" w:id="1435340585">
              <w:rPr>
                <w:rFonts w:ascii="Arial" w:hAnsi="Arial" w:cs="Arial"/>
                <w:b/>
                <w:i/>
                <w:color w:val="FF0000"/>
                <w:sz w:val="22"/>
              </w:rPr>
            </w:rPrChange>
          </w:rPr>
          <w:delText xml:space="preserve">number</w:delText>
        </w:r>
        <w:r w:rsidRPr="04798CE2" w:rsidDel="744944DE">
          <w:rPr>
            <w:rFonts w:ascii="Arial" w:hAnsi="Arial" w:cs="Arial"/>
            <w:b w:val="1"/>
            <w:bCs w:val="1"/>
            <w:i w:val="1"/>
            <w:iCs w:val="1"/>
            <w:color w:val="FF0000"/>
            <w:sz w:val="22"/>
            <w:szCs w:val="22"/>
            <w:rPrChange w:author="Salvatore Salernitano" w:date="2019-01-17T11:20:50.2548799" w:id="1099806714">
              <w:rPr>
                <w:rFonts w:ascii="Arial" w:hAnsi="Arial" w:cs="Arial"/>
                <w:b/>
                <w:i/>
                <w:color w:val="FF0000"/>
                <w:sz w:val="22"/>
              </w:rPr>
            </w:rPrChange>
          </w:rPr>
          <w:delText xml:space="preserve"> of people </w:delText>
        </w:r>
        <w:r w:rsidRPr="04798CE2" w:rsidDel="744944DE">
          <w:rPr>
            <w:rFonts w:ascii="Arial" w:hAnsi="Arial" w:cs="Arial"/>
            <w:b w:val="1"/>
            <w:bCs w:val="1"/>
            <w:i w:val="1"/>
            <w:iCs w:val="1"/>
            <w:color w:val="FF0000"/>
            <w:sz w:val="22"/>
            <w:szCs w:val="22"/>
            <w:rPrChange w:author="Salvatore Salernitano" w:date="2019-01-17T11:20:50.2548799" w:id="991761472">
              <w:rPr>
                <w:rFonts w:ascii="Arial" w:hAnsi="Arial" w:cs="Arial"/>
                <w:b/>
                <w:i/>
                <w:color w:val="FF0000"/>
                <w:sz w:val="22"/>
              </w:rPr>
            </w:rPrChange>
          </w:rPr>
          <w:delText xml:space="preserve">working</w:delText>
        </w:r>
        <w:r w:rsidRPr="04798CE2" w:rsidDel="744944DE">
          <w:rPr>
            <w:rFonts w:ascii="Arial" w:hAnsi="Arial" w:cs="Arial"/>
            <w:b w:val="1"/>
            <w:bCs w:val="1"/>
            <w:i w:val="1"/>
            <w:iCs w:val="1"/>
            <w:color w:val="FF0000"/>
            <w:sz w:val="22"/>
            <w:szCs w:val="22"/>
            <w:rPrChange w:author="Salvatore Salernitano" w:date="2019-01-17T11:20:50.2548799" w:id="1544595749">
              <w:rPr>
                <w:rFonts w:ascii="Arial" w:hAnsi="Arial" w:cs="Arial"/>
                <w:b/>
                <w:i/>
                <w:color w:val="FF0000"/>
                <w:sz w:val="22"/>
              </w:rPr>
            </w:rPrChange>
          </w:rPr>
          <w:delText xml:space="preserve"> on </w:delText>
        </w:r>
        <w:r w:rsidRPr="04798CE2" w:rsidDel="744944DE">
          <w:rPr>
            <w:rFonts w:ascii="Arial" w:hAnsi="Arial" w:cs="Arial"/>
            <w:b w:val="1"/>
            <w:bCs w:val="1"/>
            <w:i w:val="1"/>
            <w:iCs w:val="1"/>
            <w:color w:val="FF0000"/>
            <w:sz w:val="22"/>
            <w:szCs w:val="22"/>
            <w:rPrChange w:author="Salvatore Salernitano" w:date="2019-01-17T11:20:50.2548799" w:id="1299639293">
              <w:rPr>
                <w:rFonts w:ascii="Arial" w:hAnsi="Arial" w:cs="Arial"/>
                <w:b/>
                <w:i/>
                <w:color w:val="FF0000"/>
                <w:sz w:val="22"/>
              </w:rPr>
            </w:rPrChange>
          </w:rPr>
          <w:delText xml:space="preserve">that</w:delText>
        </w:r>
        <w:r w:rsidRPr="04798CE2" w:rsidDel="744944DE">
          <w:rPr>
            <w:rFonts w:ascii="Arial" w:hAnsi="Arial" w:cs="Arial"/>
            <w:b w:val="1"/>
            <w:bCs w:val="1"/>
            <w:i w:val="1"/>
            <w:iCs w:val="1"/>
            <w:color w:val="FF0000"/>
            <w:sz w:val="22"/>
            <w:szCs w:val="22"/>
            <w:rPrChange w:author="Salvatore Salernitano" w:date="2019-01-17T11:20:50.2548799" w:id="1644083156">
              <w:rPr>
                <w:rFonts w:ascii="Arial" w:hAnsi="Arial" w:cs="Arial"/>
                <w:b/>
                <w:i/>
                <w:color w:val="FF0000"/>
                <w:sz w:val="22"/>
              </w:rPr>
            </w:rPrChange>
          </w:rPr>
          <w:delText xml:space="preserve"> task), ii) the time </w:delText>
        </w:r>
        <w:r w:rsidRPr="04798CE2" w:rsidDel="744944DE">
          <w:rPr>
            <w:rFonts w:ascii="Arial" w:hAnsi="Arial" w:cs="Arial"/>
            <w:b w:val="1"/>
            <w:bCs w:val="1"/>
            <w:i w:val="1"/>
            <w:iCs w:val="1"/>
            <w:color w:val="FF0000"/>
            <w:sz w:val="22"/>
            <w:szCs w:val="22"/>
            <w:rPrChange w:author="Salvatore Salernitano" w:date="2019-01-17T11:20:50.2548799" w:id="634857672">
              <w:rPr>
                <w:rFonts w:ascii="Arial" w:hAnsi="Arial" w:cs="Arial"/>
                <w:b/>
                <w:i/>
                <w:color w:val="FF0000"/>
                <w:sz w:val="22"/>
              </w:rPr>
            </w:rPrChange>
          </w:rPr>
          <w:delText xml:space="preserve">spent</w:delText>
        </w:r>
      </w:del>
      <w:ins w:author="Lorenzo Salvi" w:date="2019-01-17T16:33:08.3556407" w:id="711611303">
        <w:proofErr w:type="spellStart"/>
        <w:r w:rsidRPr="23926DF3" w:rsidR="744944DE">
          <w:rPr>
            <w:rFonts w:ascii="Cambria" w:hAnsi="Cambria" w:eastAsia="Times New Roman" w:cs="Times New Roman"/>
            <w:color w:val="17365D" w:themeColor="text2" w:themeTint="FF" w:themeShade="BF"/>
            <w:sz w:val="56"/>
            <w:szCs w:val="56"/>
            <w:lang w:eastAsia="en-US"/>
            <w:rPrChange w:author="Lorenzo Salvi" w:date="2019-01-17T16:36:10.2908685" w:id="1616128220">
              <w:rPr>
                <w:rFonts w:ascii="Arial" w:hAnsi="Arial" w:cs="Arial"/>
                <w:b/>
                <w:i/>
                <w:color w:val="FF0000"/>
                <w:sz w:val="22"/>
              </w:rPr>
            </w:rPrChange>
          </w:rPr>
          <w:t xml:space="preserve">A</w:t>
        </w:r>
      </w:ins>
      <w:ins w:author="Lorenzo Salvi" w:date="2019-01-17T16:34:09.0279194" w:id="1882419114">
        <w:r w:rsidRPr="23926DF3" w:rsidR="053B1CA3">
          <w:rPr>
            <w:rFonts w:ascii="Cambria" w:hAnsi="Cambria" w:eastAsia="Times New Roman" w:cs="Times New Roman"/>
            <w:color w:val="17365D" w:themeColor="text2" w:themeTint="FF" w:themeShade="BF"/>
            <w:sz w:val="56"/>
            <w:szCs w:val="56"/>
            <w:lang w:eastAsia="en-US"/>
            <w:rPrChange w:author="Lorenzo Salvi" w:date="2019-01-17T16:36:10.2908685" w:id="231327201">
              <w:rPr>
                <w:rFonts w:ascii="Arial" w:hAnsi="Arial" w:cs="Arial"/>
                <w:b/>
                <w:i/>
                <w:color w:val="FF0000"/>
                <w:sz w:val="22"/>
              </w:rPr>
            </w:rPrChange>
          </w:rPr>
          <w:t xml:space="preserve">ppendix</w:t>
        </w:r>
        <w:proofErr w:type="spellEnd"/>
        <w:r w:rsidRPr="23926DF3" w:rsidR="053B1CA3">
          <w:rPr>
            <w:rFonts w:ascii="Cambria" w:hAnsi="Cambria" w:eastAsia="Times New Roman" w:cs="Times New Roman"/>
            <w:color w:val="17365D" w:themeColor="text2" w:themeTint="FF" w:themeShade="BF"/>
            <w:sz w:val="56"/>
            <w:szCs w:val="56"/>
            <w:lang w:eastAsia="en-US"/>
            <w:rPrChange w:author="Lorenzo Salvi" w:date="2019-01-17T16:36:10.2908685" w:id="1944168553">
              <w:rPr>
                <w:rFonts w:ascii="Arial" w:hAnsi="Arial" w:cs="Arial"/>
                <w:b/>
                <w:i/>
                <w:color w:val="FF0000"/>
                <w:sz w:val="22"/>
              </w:rPr>
            </w:rPrChange>
          </w:rPr>
          <w:t xml:space="preserve">. </w:t>
        </w:r>
        <w:proofErr w:type="spellStart"/>
        <w:proofErr w:type="spellStart"/>
        <w:r w:rsidRPr="23926DF3" w:rsidR="053B1CA3">
          <w:rPr>
            <w:rFonts w:ascii="Cambria" w:hAnsi="Cambria" w:eastAsia="Times New Roman" w:cs="Times New Roman"/>
            <w:color w:val="17365D" w:themeColor="text2" w:themeTint="FF" w:themeShade="BF"/>
            <w:sz w:val="56"/>
            <w:szCs w:val="56"/>
            <w:lang w:eastAsia="en-US"/>
            <w:rPrChange w:author="Lorenzo Salvi" w:date="2019-01-17T16:36:10.2908685" w:id="1032826893">
              <w:rPr>
                <w:rFonts w:ascii="Arial" w:hAnsi="Arial" w:cs="Arial"/>
                <w:b/>
                <w:i/>
                <w:color w:val="FF0000"/>
                <w:sz w:val="22"/>
              </w:rPr>
            </w:rPrChange>
          </w:rPr>
          <w:t xml:space="preserve">P</w:t>
        </w:r>
      </w:ins>
      <w:ins w:author="Lorenzo Salvi" w:date="2019-01-17T16:35:09.5341892" w:id="250637125">
        <w:r w:rsidRPr="23926DF3" w:rsidR="406D463B">
          <w:rPr>
            <w:rFonts w:ascii="Cambria" w:hAnsi="Cambria" w:eastAsia="Times New Roman" w:cs="Times New Roman"/>
            <w:color w:val="17365D" w:themeColor="text2" w:themeTint="FF" w:themeShade="BF"/>
            <w:sz w:val="56"/>
            <w:szCs w:val="56"/>
            <w:lang w:eastAsia="en-US"/>
            <w:rPrChange w:author="Lorenzo Salvi" w:date="2019-01-17T16:36:10.2908685" w:id="1304009509">
              <w:rPr>
                <w:rFonts w:ascii="Arial" w:hAnsi="Arial" w:cs="Arial"/>
                <w:b/>
                <w:i/>
                <w:color w:val="FF0000"/>
                <w:sz w:val="22"/>
              </w:rPr>
            </w:rPrChange>
          </w:rPr>
          <w:t xml:space="preserve">rototype</w:t>
        </w:r>
        <w:proofErr w:type="spellEnd"/>
        <w:proofErr w:type="spellEnd"/>
      </w:ins>
      <w:del w:author="Lorenzo Salvi" w:date="2019-01-17T16:33:08.3556407" w:id="1375097970">
        <w:r w:rsidRPr="04798CE2" w:rsidDel="744944DE">
          <w:rPr>
            <w:rFonts w:ascii="Arial" w:hAnsi="Arial" w:cs="Arial"/>
            <w:b w:val="1"/>
            <w:bCs w:val="1"/>
            <w:i w:val="1"/>
            <w:iCs w:val="1"/>
            <w:color w:val="FF0000"/>
            <w:sz w:val="22"/>
            <w:szCs w:val="22"/>
            <w:rPrChange w:author="Salvatore Salernitano" w:date="2019-01-17T11:20:50.2548799" w:id="1457832160">
              <w:rPr>
                <w:rFonts w:ascii="Arial" w:hAnsi="Arial" w:cs="Arial"/>
                <w:b/>
                <w:i/>
                <w:color w:val="FF0000"/>
                <w:sz w:val="22"/>
              </w:rPr>
            </w:rPrChange>
          </w:rPr>
          <w:delText xml:space="preserve"> for LEARNING and for DOING</w:delText>
        </w:r>
      </w:del>
      <w:del w:author="Lorenzo Salvi" w:date="2019-01-17T16:34:09.0279194" w:id="765474609">
        <w:r w:rsidRPr="744944DE" w:rsidDel="053B1CA3">
          <w:rPr>
            <w:rFonts w:ascii="Arial" w:hAnsi="Arial" w:cs="Arial"/>
            <w:b w:val="1"/>
            <w:bCs w:val="1"/>
            <w:i w:val="1"/>
            <w:iCs w:val="1"/>
            <w:color w:val="FF0000"/>
            <w:sz w:val="22"/>
            <w:szCs w:val="22"/>
            <w:rPrChange w:author="Lorenzo Salvi" w:date="2019-01-17T16:33:08.3556407" w:id="2071017094">
              <w:rPr>
                <w:rFonts w:ascii="Arial" w:hAnsi="Arial" w:cs="Arial"/>
                <w:b/>
                <w:i/>
                <w:color w:val="FF0000"/>
                <w:sz w:val="22"/>
              </w:rPr>
            </w:rPrChange>
          </w:rPr>
          <w:delText xml:space="preserve">  </w:delText>
        </w:r>
      </w:del>
    </w:p>
    <w:p xmlns:wp14="http://schemas.microsoft.com/office/word/2010/wordml" w:rsidR="007F3F5D" w:rsidDel="053B1CA3" w:rsidP="744944DE" w:rsidRDefault="007F3F5D" w14:paraId="70DF735C" wp14:textId="08A50804">
      <w:pPr>
        <w:pStyle w:val="NormaleWeb"/>
        <w:spacing w:line="276" w:lineRule="auto"/>
        <w:rPr>
          <w:del w:author="Lorenzo Salvi" w:date="2019-01-17T16:34:09.0279194" w:id="1900645141"/>
          <w:rFonts w:ascii="Arial" w:hAnsi="Arial" w:cs="Arial"/>
          <w:b w:val="1"/>
          <w:bCs w:val="1"/>
          <w:i w:val="1"/>
          <w:iCs w:val="1"/>
          <w:noProof/>
          <w:color w:val="FF0000"/>
          <w:sz w:val="22"/>
          <w:szCs w:val="22"/>
          <w:rPrChange w:author="Lorenzo Salvi" w:date="2019-01-17T16:33:08.3556407" w:id="1001480784">
            <w:rPr/>
          </w:rPrChange>
        </w:rPr>
        <w:pPrChange w:author="Lorenzo Salvi" w:date="2019-01-17T16:33:08.3556407" w:id="1893666937">
          <w:pPr>
            <w:pStyle w:val="Titolo"/>
          </w:pPr>
        </w:pPrChange>
      </w:pPr>
    </w:p>
    <w:p w:rsidR="053B1CA3" w:rsidP="16B63403" w:rsidRDefault="053B1CA3" w14:paraId="7D72C3ED" w14:textId="7392BE8F">
      <w:pPr>
        <w:pStyle w:val="NormaleWeb"/>
        <w:bidi w:val="0"/>
        <w:spacing w:before="280" w:beforeAutospacing="off" w:after="280" w:afterAutospacing="off" w:line="276" w:lineRule="auto"/>
        <w:ind/>
        <w:rPr>
          <w:rFonts w:ascii="Cambria" w:hAnsi="Cambria" w:eastAsia="Cambria" w:cs="Cambria" w:asciiTheme="majorAscii" w:hAnsiTheme="majorAscii" w:eastAsiaTheme="majorAscii" w:cstheme="majorAscii"/>
          <w:b w:val="0"/>
          <w:bCs w:val="0"/>
          <w:i w:val="1"/>
          <w:iCs w:val="1"/>
          <w:color w:val="0070C0"/>
          <w:sz w:val="52"/>
          <w:szCs w:val="52"/>
          <w:rPrChange w:author="Salvatore Salernitano" w:date="2019-01-18T15:08:50.0101166" w:id="1698507494">
            <w:rPr/>
          </w:rPrChange>
        </w:rPr>
        <w:pPrChange w:author="Salvatore Salernitano" w:date="2019-01-18T15:08:50.0101166" w:id="1603837006">
          <w:pPr/>
        </w:pPrChange>
      </w:pPr>
    </w:p>
    <w:p xmlns:wp14="http://schemas.microsoft.com/office/word/2010/wordml" w:rsidR="00ED25DB" w:rsidDel="744944DE" w:rsidP="00ED25DB" w:rsidRDefault="00ED25DB" w14:paraId="4732F235" wp14:textId="77777777">
      <w:pPr>
        <w:pStyle w:val="Titolo"/>
        <w:spacing w:line="276" w:lineRule="auto"/>
        <w:rPr>
          <w:del w:author="Lorenzo Salvi" w:date="2019-01-17T16:33:08.3556407" w:id="704794477"/>
          <w:rFonts w:ascii="Arial" w:hAnsi="Arial" w:cs="Arial"/>
          <w:i/>
          <w:sz w:val="22"/>
          <w:szCs w:val="24"/>
        </w:rPr>
      </w:pPr>
      <w:del w:author="Lorenzo Salvi" w:date="2019-01-17T16:33:08.3556407" w:id="2009057666">
        <w:r w:rsidRPr="001A1571" w:rsidDel="744944DE">
          <w:rPr>
            <w:noProof/>
          </w:rPr>
          <w:lastRenderedPageBreak/>
          <w:delText xml:space="preserve">Appendix. </w:delText>
        </w:r>
        <w:r w:rsidDel="744944DE" w:rsidR="00DF35F5">
          <w:rPr>
            <w:noProof/>
          </w:rPr>
          <w:delText>Prototype</w:delText>
        </w:r>
        <w:r w:rsidRPr="001A1571" w:rsidDel="744944DE" w:rsidR="008A4412">
          <w:rPr>
            <w:noProof/>
          </w:rPr>
          <w:delText xml:space="preserve"> </w:delText>
        </w:r>
        <w:r w:rsidRPr="001A1571" w:rsidDel="744944DE">
          <w:rPr>
            <w:noProof/>
          </w:rPr>
          <w:br/>
        </w:r>
        <w:r w:rsidDel="744944DE" w:rsidR="00DF35F5">
          <w:rPr>
            <w:rFonts w:ascii="Arial" w:hAnsi="Arial" w:cs="Arial"/>
            <w:i/>
            <w:sz w:val="22"/>
            <w:szCs w:val="24"/>
          </w:rPr>
          <w:delText xml:space="preserve">&lt;Provide a brief report on your prototype, and especially: information on what you have implemented, how the implementation covers the FR and NFR, how the prototypes demonstrates your project correctness with respect to the FR and NFR. You may add some screenshots to describe what required above. Be ready to show your prototype during the oral examination&gt; </w:delText>
        </w:r>
      </w:del>
    </w:p>
    <w:p xmlns:wp14="http://schemas.microsoft.com/office/word/2010/wordml" w:rsidRPr="00634BB8" w:rsidR="007F3F5D" w:rsidP="007F3F5D" w:rsidRDefault="007F3F5D" w14:paraId="01CEC275" wp14:textId="77777777">
      <w:pPr>
        <w:widowControl w:val="0"/>
        <w:autoSpaceDE w:val="0"/>
        <w:autoSpaceDN w:val="0"/>
        <w:adjustRightInd w:val="0"/>
        <w:spacing w:before="280" w:after="280" w:line="276" w:lineRule="auto"/>
        <w:rPr>
          <w:lang w:val="it-IT"/>
          <w:rPrChange w:author="Lorenzo Salvi" w:date="2019-01-07T14:25:00Z" w:id="1403">
            <w:rPr/>
          </w:rPrChange>
        </w:rPr>
      </w:pPr>
      <w:r w:rsidRPr="00634BB8">
        <w:rPr>
          <w:rFonts w:eastAsia="Arial"/>
          <w:b/>
          <w:bCs/>
          <w:color w:val="000000" w:themeColor="text1"/>
          <w:sz w:val="22"/>
          <w:szCs w:val="22"/>
          <w:lang w:val="it-IT"/>
          <w:rPrChange w:author="Lorenzo Salvi" w:date="2019-01-07T14:25:00Z" w:id="1404">
            <w:rPr>
              <w:rFonts w:eastAsia="Arial"/>
              <w:b/>
              <w:bCs/>
              <w:color w:val="000000" w:themeColor="text1"/>
              <w:sz w:val="22"/>
              <w:szCs w:val="22"/>
            </w:rPr>
          </w:rPrChange>
        </w:rPr>
        <w:t>Il sistema per poter funzionare ha bisogno dei seguenti programmi:</w:t>
      </w:r>
    </w:p>
    <w:p xmlns:wp14="http://schemas.microsoft.com/office/word/2010/wordml" w:rsidRPr="007F3F5D" w:rsidR="007F3F5D" w:rsidP="1DFF2D93" w:rsidRDefault="007F3F5D" w14:paraId="17EB4DFB" wp14:textId="77777777">
      <w:pPr>
        <w:pStyle w:val="Paragrafoelenco"/>
        <w:numPr>
          <w:ilvl w:val="0"/>
          <w:numId w:val="2"/>
        </w:numPr>
        <w:spacing w:before="280" w:after="280"/>
        <w:rPr>
          <w:rFonts w:ascii="Times New Roman" w:hAnsi="Times New Roman"/>
          <w:rPrChange w:author="Salvatore Salernitano" w:date="2019-01-17T11:21:50.3610777" w:id="1850455730">
            <w:rPr/>
          </w:rPrChange>
        </w:rPr>
        <w:pPrChange w:author="Salvatore Salernitano" w:date="2019-01-17T11:21:50.3610777" w:id="1405">
          <w:pPr>
            <w:pStyle w:val="Paragrafoelenco"/>
            <w:numPr>
              <w:numId w:val="37"/>
            </w:numPr>
            <w:tabs>
              <w:tab w:val="num" w:pos="360"/>
              <w:tab w:val="num" w:pos="720"/>
            </w:tabs>
            <w:spacing w:before="280" w:after="280"/>
            <w:ind w:hanging="720"/>
          </w:pPr>
        </w:pPrChange>
      </w:pPr>
      <w:r w:rsidRPr="007F3F5D">
        <w:rPr>
          <w:rFonts w:ascii="Times New Roman" w:hAnsi="Times New Roman" w:eastAsia="ArialMT"/>
          <w:color w:val="000000" w:themeColor="text1"/>
        </w:rPr>
        <w:t>-  MySQL Community Server: (solo utenti MacOS)</w:t>
      </w:r>
      <w:r w:rsidRPr="007F3F5D">
        <w:rPr>
          <w:rFonts w:ascii="Times New Roman" w:hAnsi="Times New Roman"/>
        </w:rPr>
        <w:br/>
      </w:r>
      <w:r w:rsidRPr="007F3F5D">
        <w:fldChar w:fldCharType="begin"/>
      </w:r>
      <w:r w:rsidRPr="007F3F5D">
        <w:instrText xml:space="preserve"> HYPERLINK "https://dev.mysql.com/downloads/mysql/" \h </w:instrText>
      </w:r>
      <w:r w:rsidRPr="007F3F5D">
        <w:fldChar w:fldCharType="separate"/>
      </w:r>
      <w:r w:rsidRPr="007F3F5D">
        <w:rPr>
          <w:rStyle w:val="Collegamentoipertestuale"/>
          <w:rFonts w:ascii="Times New Roman" w:hAnsi="Times New Roman" w:eastAsia="ArialMT"/>
        </w:rPr>
        <w:t>https://dev.mysql.com/downloads/mysql/</w:t>
      </w:r>
      <w:r w:rsidRPr="1DFF2D93">
        <w:rPr>
          <w:rPrChange w:author="Salvatore Salernitano" w:date="2019-01-17T11:21:50.3610777" w:id="1916807037">
            <w:rPr>
              <w:rStyle w:val="Collegamentoipertestuale"/>
              <w:rFonts w:ascii="Times New Roman" w:hAnsi="Times New Roman" w:eastAsia="ArialMT"/>
            </w:rPr>
          </w:rPrChange>
        </w:rPr>
        <w:fldChar w:fldCharType="end"/>
      </w:r>
    </w:p>
    <w:p xmlns:wp14="http://schemas.microsoft.com/office/word/2010/wordml" w:rsidRPr="007F3F5D" w:rsidR="007F3F5D" w:rsidP="1DFF2D93" w:rsidRDefault="007F3F5D" w14:paraId="0DE8F283" wp14:textId="77777777">
      <w:pPr>
        <w:pStyle w:val="Paragrafoelenco"/>
        <w:numPr>
          <w:ilvl w:val="0"/>
          <w:numId w:val="2"/>
        </w:numPr>
        <w:spacing w:before="280" w:after="280"/>
        <w:rPr>
          <w:rFonts w:ascii="Times New Roman" w:hAnsi="Times New Roman"/>
          <w:color w:val="000000" w:themeColor="text1" w:themeTint="FF" w:themeShade="FF"/>
          <w:rPrChange w:author="Salvatore Salernitano" w:date="2019-01-17T11:21:50.3610777" w:id="276925598">
            <w:rPr/>
          </w:rPrChange>
        </w:rPr>
        <w:pPrChange w:author="Salvatore Salernitano" w:date="2019-01-17T11:21:50.3610777" w:id="1406">
          <w:pPr>
            <w:pStyle w:val="Paragrafoelenco"/>
            <w:numPr>
              <w:numId w:val="37"/>
            </w:numPr>
            <w:tabs>
              <w:tab w:val="num" w:pos="360"/>
              <w:tab w:val="num" w:pos="720"/>
            </w:tabs>
            <w:spacing w:before="280" w:after="280"/>
            <w:ind w:hanging="720"/>
          </w:pPr>
        </w:pPrChange>
      </w:pPr>
      <w:r w:rsidRPr="007F3F5D">
        <w:rPr>
          <w:rFonts w:ascii="Times New Roman" w:hAnsi="Times New Roman" w:eastAsia="ArialMT"/>
          <w:color w:val="000000" w:themeColor="text1"/>
        </w:rPr>
        <w:t>-  MySQL Workbench: (solo utenti MacOS)</w:t>
      </w:r>
      <w:r w:rsidRPr="007F3F5D">
        <w:rPr>
          <w:rFonts w:ascii="Times New Roman" w:hAnsi="Times New Roman"/>
        </w:rPr>
        <w:br/>
      </w:r>
      <w:r w:rsidRPr="007F3F5D">
        <w:fldChar w:fldCharType="begin"/>
      </w:r>
      <w:r w:rsidRPr="007F3F5D">
        <w:instrText xml:space="preserve"> HYPERLINK "https://dev.mysql.com/downloads/workbench/" \h </w:instrText>
      </w:r>
      <w:r w:rsidRPr="007F3F5D">
        <w:fldChar w:fldCharType="separate"/>
      </w:r>
      <w:r w:rsidRPr="007F3F5D">
        <w:rPr>
          <w:rStyle w:val="Collegamentoipertestuale"/>
          <w:rFonts w:ascii="Times New Roman" w:hAnsi="Times New Roman" w:eastAsia="ArialMT"/>
        </w:rPr>
        <w:t>https://dev.mysql.com/downloads/workbench/</w:t>
      </w:r>
      <w:r w:rsidRPr="1DFF2D93">
        <w:rPr>
          <w:rPrChange w:author="Salvatore Salernitano" w:date="2019-01-17T11:21:50.3610777" w:id="851062110">
            <w:rPr>
              <w:rStyle w:val="Collegamentoipertestuale"/>
              <w:rFonts w:ascii="Times New Roman" w:hAnsi="Times New Roman" w:eastAsia="ArialMT"/>
            </w:rPr>
          </w:rPrChange>
        </w:rPr>
        <w:fldChar w:fldCharType="end"/>
      </w:r>
    </w:p>
    <w:p xmlns:wp14="http://schemas.microsoft.com/office/word/2010/wordml" w:rsidRPr="00634BB8" w:rsidR="007F3F5D" w:rsidRDefault="007F3F5D" w14:paraId="5F96E381" wp14:textId="77777777">
      <w:pPr>
        <w:pStyle w:val="Paragrafoelenco"/>
        <w:numPr>
          <w:ilvl w:val="0"/>
          <w:numId w:val="21"/>
        </w:numPr>
        <w:spacing w:before="280" w:after="280"/>
        <w:rPr>
          <w:rFonts w:ascii="Times New Roman" w:hAnsi="Times New Roman"/>
          <w:color w:val="000000" w:themeColor="text1"/>
          <w:lang w:val="it-IT"/>
          <w:rPrChange w:author="Lorenzo Salvi" w:date="2019-01-07T14:25:00Z" w:id="1407">
            <w:rPr>
              <w:rFonts w:ascii="Times New Roman" w:hAnsi="Times New Roman"/>
              <w:color w:val="000000" w:themeColor="text1"/>
            </w:rPr>
          </w:rPrChange>
        </w:rPr>
        <w:pPrChange w:author="tony" w:date="2019-01-07T11:28:00Z" w:id="1408">
          <w:pPr>
            <w:pStyle w:val="Paragrafoelenco"/>
            <w:numPr>
              <w:numId w:val="38"/>
            </w:numPr>
            <w:tabs>
              <w:tab w:val="num" w:pos="360"/>
              <w:tab w:val="num" w:pos="720"/>
            </w:tabs>
            <w:spacing w:before="280" w:after="280"/>
            <w:ind w:hanging="360"/>
          </w:pPr>
        </w:pPrChange>
      </w:pPr>
      <w:r w:rsidRPr="00634BB8">
        <w:rPr>
          <w:rFonts w:ascii="Times New Roman" w:hAnsi="Times New Roman" w:eastAsia="Arial"/>
          <w:color w:val="000000" w:themeColor="text1"/>
          <w:sz w:val="27"/>
          <w:szCs w:val="27"/>
          <w:lang w:val="it-IT"/>
          <w:rPrChange w:author="Lorenzo Salvi" w:date="2019-01-07T14:25:00Z" w:id="1409">
            <w:rPr>
              <w:rFonts w:ascii="Times New Roman" w:hAnsi="Times New Roman" w:eastAsia="Arial"/>
              <w:color w:val="000000" w:themeColor="text1"/>
              <w:sz w:val="27"/>
              <w:szCs w:val="27"/>
            </w:rPr>
          </w:rPrChange>
        </w:rPr>
        <w:t>J</w:t>
      </w:r>
      <w:r w:rsidRPr="00634BB8">
        <w:rPr>
          <w:rFonts w:ascii="Times New Roman" w:hAnsi="Times New Roman" w:eastAsia="ArialMT"/>
          <w:color w:val="000000" w:themeColor="text1"/>
          <w:lang w:val="it-IT"/>
          <w:rPrChange w:author="Lorenzo Salvi" w:date="2019-01-07T14:25:00Z" w:id="1410">
            <w:rPr>
              <w:rFonts w:ascii="Times New Roman" w:hAnsi="Times New Roman" w:eastAsia="ArialMT"/>
              <w:color w:val="000000" w:themeColor="text1"/>
            </w:rPr>
          </w:rPrChange>
        </w:rPr>
        <w:t>ava SE Development Kit 8: (per tutti gli utenti)</w:t>
      </w:r>
      <w:r w:rsidRPr="00634BB8">
        <w:rPr>
          <w:rFonts w:ascii="Times New Roman" w:hAnsi="Times New Roman"/>
          <w:lang w:val="it-IT"/>
          <w:rPrChange w:author="Lorenzo Salvi" w:date="2019-01-07T14:25:00Z" w:id="1411">
            <w:rPr>
              <w:rFonts w:ascii="Times New Roman" w:hAnsi="Times New Roman"/>
            </w:rPr>
          </w:rPrChange>
        </w:rPr>
        <w:br/>
      </w:r>
      <w:r w:rsidRPr="007F3F5D">
        <w:fldChar w:fldCharType="begin"/>
      </w:r>
      <w:r w:rsidRPr="00634BB8">
        <w:rPr>
          <w:lang w:val="it-IT"/>
          <w:rPrChange w:author="Lorenzo Salvi" w:date="2019-01-07T14:25:00Z" w:id="1412">
            <w:rPr/>
          </w:rPrChange>
        </w:rPr>
        <w:instrText xml:space="preserve"> HYPERLINK "https://www.oracle.com/technetwork/java/javase/downloads/jdk8-downloads-2133151.html" \h </w:instrText>
      </w:r>
      <w:r w:rsidRPr="007F3F5D">
        <w:fldChar w:fldCharType="separate"/>
      </w:r>
      <w:r w:rsidRPr="00634BB8">
        <w:rPr>
          <w:rStyle w:val="Collegamentoipertestuale"/>
          <w:rFonts w:ascii="Times New Roman" w:hAnsi="Times New Roman" w:eastAsia="ArialMT"/>
          <w:lang w:val="it-IT"/>
          <w:rPrChange w:author="Lorenzo Salvi" w:date="2019-01-07T14:25:00Z" w:id="1413">
            <w:rPr>
              <w:rStyle w:val="Collegamentoipertestuale"/>
              <w:rFonts w:ascii="Times New Roman" w:hAnsi="Times New Roman" w:eastAsia="ArialMT"/>
            </w:rPr>
          </w:rPrChange>
        </w:rPr>
        <w:t>https://www.oracle.com/technetwork/java/javase/downloads/jdk8-downloads-2133151.html</w:t>
      </w:r>
      <w:r w:rsidRPr="007F3F5D">
        <w:rPr>
          <w:rStyle w:val="Collegamentoipertestuale"/>
          <w:rFonts w:ascii="Times New Roman" w:hAnsi="Times New Roman" w:eastAsia="ArialMT"/>
        </w:rPr>
        <w:fldChar w:fldCharType="end"/>
      </w:r>
    </w:p>
    <w:p xmlns:wp14="http://schemas.microsoft.com/office/word/2010/wordml" w:rsidRPr="00634BB8" w:rsidR="007F3F5D" w:rsidRDefault="007F3F5D" w14:paraId="090797AB" wp14:textId="77777777">
      <w:pPr>
        <w:pStyle w:val="Paragrafoelenco"/>
        <w:widowControl w:val="0"/>
        <w:numPr>
          <w:ilvl w:val="0"/>
          <w:numId w:val="21"/>
        </w:numPr>
        <w:autoSpaceDE w:val="0"/>
        <w:autoSpaceDN w:val="0"/>
        <w:adjustRightInd w:val="0"/>
        <w:spacing w:before="280" w:after="280"/>
        <w:rPr>
          <w:rFonts w:ascii="Times New Roman" w:hAnsi="Times New Roman" w:eastAsia="Arial"/>
          <w:b/>
          <w:bCs/>
          <w:color w:val="000000" w:themeColor="text1"/>
          <w:lang w:val="it-IT"/>
          <w:rPrChange w:author="Lorenzo Salvi" w:date="2019-01-07T14:25:00Z" w:id="1414">
            <w:rPr>
              <w:rFonts w:ascii="Times New Roman" w:hAnsi="Times New Roman" w:eastAsia="Arial"/>
              <w:b/>
              <w:bCs/>
              <w:color w:val="000000" w:themeColor="text1"/>
            </w:rPr>
          </w:rPrChange>
        </w:rPr>
        <w:pPrChange w:author="tony" w:date="2019-01-07T11:28:00Z" w:id="1415">
          <w:pPr>
            <w:pStyle w:val="Paragrafoelenco"/>
            <w:widowControl w:val="0"/>
            <w:numPr>
              <w:numId w:val="38"/>
            </w:numPr>
            <w:tabs>
              <w:tab w:val="num" w:pos="360"/>
              <w:tab w:val="num" w:pos="720"/>
            </w:tabs>
            <w:autoSpaceDE w:val="0"/>
            <w:autoSpaceDN w:val="0"/>
            <w:adjustRightInd w:val="0"/>
            <w:spacing w:before="280" w:after="280"/>
            <w:ind w:hanging="360"/>
          </w:pPr>
        </w:pPrChange>
      </w:pPr>
      <w:r w:rsidRPr="00634BB8">
        <w:rPr>
          <w:rFonts w:ascii="Times New Roman" w:hAnsi="Times New Roman" w:eastAsia="ArialMT"/>
          <w:color w:val="000000" w:themeColor="text1"/>
          <w:lang w:val="it-IT"/>
          <w:rPrChange w:author="Lorenzo Salvi" w:date="2019-01-07T14:25:00Z" w:id="1416">
            <w:rPr>
              <w:rFonts w:ascii="Times New Roman" w:hAnsi="Times New Roman" w:eastAsia="ArialMT"/>
              <w:color w:val="000000" w:themeColor="text1"/>
            </w:rPr>
          </w:rPrChange>
        </w:rPr>
        <w:t>MySQL Installer: (solo utenti Windows)</w:t>
      </w:r>
      <w:r w:rsidRPr="00634BB8">
        <w:rPr>
          <w:rFonts w:ascii="Times New Roman" w:hAnsi="Times New Roman"/>
          <w:lang w:val="it-IT"/>
          <w:rPrChange w:author="Lorenzo Salvi" w:date="2019-01-07T14:25:00Z" w:id="1417">
            <w:rPr>
              <w:rFonts w:ascii="Times New Roman" w:hAnsi="Times New Roman"/>
            </w:rPr>
          </w:rPrChange>
        </w:rPr>
        <w:br/>
      </w:r>
      <w:r w:rsidRPr="007F3F5D">
        <w:fldChar w:fldCharType="begin"/>
      </w:r>
      <w:r w:rsidRPr="00634BB8">
        <w:rPr>
          <w:lang w:val="it-IT"/>
          <w:rPrChange w:author="Lorenzo Salvi" w:date="2019-01-07T14:25:00Z" w:id="1418">
            <w:rPr/>
          </w:rPrChange>
        </w:rPr>
        <w:instrText xml:space="preserve"> HYPERLINK "https://dev.mysql.com/downloads/windows/installer/8.0.html" </w:instrText>
      </w:r>
      <w:r w:rsidRPr="007F3F5D">
        <w:fldChar w:fldCharType="separate"/>
      </w:r>
      <w:r w:rsidRPr="00634BB8">
        <w:rPr>
          <w:rStyle w:val="Collegamentoipertestuale"/>
          <w:rFonts w:ascii="Times New Roman" w:hAnsi="Times New Roman"/>
          <w:lang w:val="it-IT"/>
          <w:rPrChange w:author="Lorenzo Salvi" w:date="2019-01-07T14:25:00Z" w:id="1419">
            <w:rPr>
              <w:rStyle w:val="Collegamentoipertestuale"/>
              <w:rFonts w:ascii="Times New Roman" w:hAnsi="Times New Roman"/>
            </w:rPr>
          </w:rPrChange>
        </w:rPr>
        <w:t>https://dev.mysql.com/downloads/windows/installer/8.0.html</w:t>
      </w:r>
      <w:r w:rsidRPr="007F3F5D">
        <w:rPr>
          <w:rStyle w:val="Collegamentoipertestuale"/>
          <w:rFonts w:ascii="Times New Roman" w:hAnsi="Times New Roman"/>
        </w:rPr>
        <w:fldChar w:fldCharType="end"/>
      </w:r>
    </w:p>
    <w:p xmlns:wp14="http://schemas.microsoft.com/office/word/2010/wordml" w:rsidRPr="00634BB8" w:rsidR="007F3F5D" w:rsidP="007F3F5D" w:rsidRDefault="007F3F5D" w14:paraId="6CEDDEA6" wp14:textId="77777777">
      <w:pPr>
        <w:widowControl w:val="0"/>
        <w:autoSpaceDE w:val="0"/>
        <w:autoSpaceDN w:val="0"/>
        <w:adjustRightInd w:val="0"/>
        <w:spacing w:before="280" w:after="280" w:line="276" w:lineRule="auto"/>
        <w:rPr>
          <w:rFonts w:eastAsia="Arial"/>
          <w:b/>
          <w:bCs/>
          <w:color w:val="000000" w:themeColor="text1"/>
          <w:sz w:val="22"/>
          <w:szCs w:val="22"/>
          <w:lang w:val="it-IT"/>
          <w:rPrChange w:author="Lorenzo Salvi" w:date="2019-01-07T14:25:00Z" w:id="1420">
            <w:rPr>
              <w:rFonts w:eastAsia="Arial"/>
              <w:b/>
              <w:bCs/>
              <w:color w:val="000000" w:themeColor="text1"/>
              <w:sz w:val="22"/>
              <w:szCs w:val="22"/>
            </w:rPr>
          </w:rPrChange>
        </w:rPr>
      </w:pPr>
      <w:r w:rsidRPr="00634BB8">
        <w:rPr>
          <w:rFonts w:eastAsia="Arial"/>
          <w:b/>
          <w:bCs/>
          <w:color w:val="000000" w:themeColor="text1"/>
          <w:sz w:val="22"/>
          <w:szCs w:val="22"/>
          <w:lang w:val="it-IT"/>
          <w:rPrChange w:author="Lorenzo Salvi" w:date="2019-01-07T14:25:00Z" w:id="1421">
            <w:rPr>
              <w:rFonts w:eastAsia="Arial"/>
              <w:b/>
              <w:bCs/>
              <w:color w:val="000000" w:themeColor="text1"/>
              <w:sz w:val="22"/>
              <w:szCs w:val="22"/>
            </w:rPr>
          </w:rPrChange>
        </w:rPr>
        <w:t>Per poter usare il nostro sistema:</w:t>
      </w:r>
    </w:p>
    <w:p xmlns:wp14="http://schemas.microsoft.com/office/word/2010/wordml" w:rsidRPr="007F3F5D" w:rsidR="007F3F5D" w:rsidP="007F3F5D" w:rsidRDefault="007F3F5D" w14:paraId="46B465F3" wp14:textId="77777777">
      <w:pPr>
        <w:spacing w:before="280" w:after="280" w:line="276" w:lineRule="auto"/>
        <w:ind w:left="360"/>
        <w:jc w:val="center"/>
        <w:rPr>
          <w:i/>
          <w:iCs/>
          <w:u w:val="single"/>
        </w:rPr>
      </w:pPr>
      <w:r w:rsidRPr="007F3F5D">
        <w:rPr>
          <w:i/>
          <w:iCs/>
          <w:u w:val="single"/>
        </w:rPr>
        <w:t>Per sistema operativo MacOS:</w:t>
      </w:r>
    </w:p>
    <w:p xmlns:wp14="http://schemas.microsoft.com/office/word/2010/wordml" w:rsidRPr="00634BB8" w:rsidR="007F3F5D" w:rsidRDefault="007F3F5D" w14:paraId="2F67247C" wp14:textId="77777777">
      <w:pPr>
        <w:pStyle w:val="Paragrafoelenco"/>
        <w:numPr>
          <w:ilvl w:val="0"/>
          <w:numId w:val="20"/>
        </w:numPr>
        <w:spacing w:before="280" w:after="280"/>
        <w:rPr>
          <w:rFonts w:ascii="Times New Roman" w:hAnsi="Times New Roman"/>
          <w:lang w:val="it-IT"/>
          <w:rPrChange w:author="Lorenzo Salvi" w:date="2019-01-07T14:25:00Z" w:id="1422">
            <w:rPr>
              <w:rFonts w:ascii="Times New Roman" w:hAnsi="Times New Roman"/>
            </w:rPr>
          </w:rPrChange>
        </w:rPr>
        <w:pPrChange w:author="tony" w:date="2019-01-07T11:28:00Z" w:id="1423">
          <w:pPr>
            <w:pStyle w:val="Paragrafoelenco"/>
            <w:numPr>
              <w:numId w:val="39"/>
            </w:numPr>
            <w:tabs>
              <w:tab w:val="num" w:pos="360"/>
              <w:tab w:val="num" w:pos="720"/>
            </w:tabs>
            <w:spacing w:before="280" w:after="280"/>
            <w:ind w:hanging="360"/>
          </w:pPr>
        </w:pPrChange>
      </w:pPr>
      <w:r w:rsidRPr="00634BB8">
        <w:rPr>
          <w:rFonts w:ascii="Times New Roman" w:hAnsi="Times New Roman" w:eastAsia="ArialMT"/>
          <w:lang w:val="it-IT"/>
          <w:rPrChange w:author="Lorenzo Salvi" w:date="2019-01-07T14:25:00Z" w:id="1424">
            <w:rPr>
              <w:rFonts w:ascii="Times New Roman" w:hAnsi="Times New Roman" w:eastAsia="ArialMT"/>
            </w:rPr>
          </w:rPrChange>
        </w:rPr>
        <w:t xml:space="preserve">Avviare </w:t>
      </w:r>
      <w:r w:rsidRPr="00634BB8">
        <w:rPr>
          <w:rFonts w:ascii="Times New Roman" w:hAnsi="Times New Roman" w:eastAsia="ArialMT"/>
          <w:color w:val="000000" w:themeColor="text1"/>
          <w:lang w:val="it-IT"/>
          <w:rPrChange w:author="Lorenzo Salvi" w:date="2019-01-07T14:25:00Z" w:id="1425">
            <w:rPr>
              <w:rFonts w:ascii="Times New Roman" w:hAnsi="Times New Roman" w:eastAsia="ArialMT"/>
              <w:color w:val="000000" w:themeColor="text1"/>
            </w:rPr>
          </w:rPrChange>
        </w:rPr>
        <w:t xml:space="preserve">MySQL Community Server tramite il menù “preferenze di sistema” su </w:t>
      </w:r>
      <w:proofErr w:type="gramStart"/>
      <w:r w:rsidRPr="00634BB8">
        <w:rPr>
          <w:rFonts w:ascii="Times New Roman" w:hAnsi="Times New Roman" w:eastAsia="ArialMT"/>
          <w:color w:val="000000" w:themeColor="text1"/>
          <w:lang w:val="it-IT"/>
          <w:rPrChange w:author="Lorenzo Salvi" w:date="2019-01-07T14:25:00Z" w:id="1426">
            <w:rPr>
              <w:rFonts w:ascii="Times New Roman" w:hAnsi="Times New Roman" w:eastAsia="ArialMT"/>
              <w:color w:val="000000" w:themeColor="text1"/>
            </w:rPr>
          </w:rPrChange>
        </w:rPr>
        <w:t>sistema  cliccando</w:t>
      </w:r>
      <w:proofErr w:type="gramEnd"/>
      <w:r w:rsidRPr="00634BB8">
        <w:rPr>
          <w:rFonts w:ascii="Times New Roman" w:hAnsi="Times New Roman" w:eastAsia="ArialMT"/>
          <w:color w:val="000000" w:themeColor="text1"/>
          <w:lang w:val="it-IT"/>
          <w:rPrChange w:author="Lorenzo Salvi" w:date="2019-01-07T14:25:00Z" w:id="1427">
            <w:rPr>
              <w:rFonts w:ascii="Times New Roman" w:hAnsi="Times New Roman" w:eastAsia="ArialMT"/>
              <w:color w:val="000000" w:themeColor="text1"/>
            </w:rPr>
          </w:rPrChange>
        </w:rPr>
        <w:t xml:space="preserve"> sull’icona del programma e successivamente su “start my sql server”. Inserire la password scelta in fase di installazione (consigliamo “root” per entrambi i campi) ed accertarsi del corretto funzionamento del Server tramite le spie verdi.</w:t>
      </w:r>
      <w:r w:rsidRPr="00634BB8">
        <w:rPr>
          <w:rFonts w:ascii="Times New Roman" w:hAnsi="Times New Roman"/>
          <w:lang w:val="it-IT"/>
          <w:rPrChange w:author="Lorenzo Salvi" w:date="2019-01-07T14:25:00Z" w:id="1428">
            <w:rPr>
              <w:rFonts w:ascii="Times New Roman" w:hAnsi="Times New Roman"/>
            </w:rPr>
          </w:rPrChange>
        </w:rPr>
        <w:br/>
      </w:r>
    </w:p>
    <w:p xmlns:wp14="http://schemas.microsoft.com/office/word/2010/wordml" w:rsidRPr="00634BB8" w:rsidR="007F3F5D" w:rsidP="0063CFF1" w:rsidRDefault="007F3F5D" w14:paraId="4111DE08" wp14:textId="77777777">
      <w:pPr>
        <w:pStyle w:val="Paragrafoelenco"/>
        <w:numPr>
          <w:ilvl w:val="0"/>
          <w:numId w:val="19"/>
        </w:numPr>
        <w:spacing w:before="280" w:after="280"/>
        <w:rPr>
          <w:rFonts w:ascii="Times New Roman" w:hAnsi="Times New Roman"/>
          <w:color w:val="000000" w:themeColor="text1" w:themeTint="FF" w:themeShade="FF"/>
          <w:lang w:val="it-IT"/>
          <w:rPrChange w:author="Salvatore Salernitano" w:date="2019-01-16T10:52:19.4675351" w:id="142824073">
            <w:rPr/>
          </w:rPrChange>
        </w:rPr>
        <w:pPrChange w:author="Salvatore Salernitano" w:date="2019-01-16T10:52:19.4675351" w:id="1430">
          <w:pPr>
            <w:pStyle w:val="Paragrafoelenco"/>
            <w:numPr>
              <w:numId w:val="40"/>
            </w:numPr>
            <w:tabs>
              <w:tab w:val="num" w:pos="360"/>
              <w:tab w:val="num" w:pos="720"/>
            </w:tabs>
            <w:spacing w:before="280" w:after="280"/>
            <w:ind w:hanging="360"/>
          </w:pPr>
        </w:pPrChange>
      </w:pPr>
      <w:r w:rsidRPr="0063CFF1">
        <w:rPr>
          <w:rFonts w:ascii="Times New Roman" w:hAnsi="Times New Roman" w:eastAsia="ArialMT"/>
          <w:b w:val="1"/>
          <w:bCs w:val="1"/>
          <w:color w:val="000000" w:themeColor="text1"/>
          <w:lang w:val="it-IT"/>
          <w:rPrChange w:author="Salvatore Salernitano" w:date="2019-01-16T10:52:19.4675351" w:id="1431">
            <w:rPr>
              <w:rFonts w:ascii="Times New Roman" w:hAnsi="Times New Roman" w:eastAsia="ArialMT"/>
              <w:color w:val="000000" w:themeColor="text1"/>
            </w:rPr>
          </w:rPrChange>
        </w:rPr>
        <w:t>Avviare successivamente MySQL Workbench ed eseguire una scansione dei server disponibili, verrà trovato il server MySQL precedentemente installato. Cliccare sul server ed inserire le password scelte per eseguire la connessione.</w:t>
      </w:r>
      <w:r w:rsidRPr="00634BB8">
        <w:rPr>
          <w:rFonts w:ascii="Times New Roman" w:hAnsi="Times New Roman"/>
          <w:lang w:val="it-IT"/>
          <w:rPrChange w:author="Lorenzo Salvi" w:date="2019-01-07T14:25:00Z" w:id="1432">
            <w:rPr>
              <w:rFonts w:ascii="Times New Roman" w:hAnsi="Times New Roman"/>
            </w:rPr>
          </w:rPrChange>
        </w:rPr>
        <w:br/>
      </w:r>
      <w:r w:rsidRPr="0063CFF1">
        <w:rPr>
          <w:rFonts w:ascii="Times New Roman" w:hAnsi="Times New Roman" w:eastAsia="ArialMT"/>
          <w:b w:val="1"/>
          <w:bCs w:val="1"/>
          <w:color w:val="000000" w:themeColor="text1"/>
          <w:lang w:val="it-IT"/>
          <w:rPrChange w:author="Salvatore Salernitano" w:date="2019-01-16T10:52:19.4675351" w:id="1433">
            <w:rPr>
              <w:rFonts w:ascii="Times New Roman" w:hAnsi="Times New Roman" w:eastAsia="ArialMT"/>
              <w:color w:val="000000" w:themeColor="text1"/>
            </w:rPr>
          </w:rPrChange>
        </w:rPr>
        <w:t>Nella seconda schermata cliccare su:</w:t>
      </w:r>
      <w:r w:rsidRPr="00634BB8">
        <w:rPr>
          <w:rFonts w:ascii="Times New Roman" w:hAnsi="Times New Roman"/>
          <w:lang w:val="it-IT"/>
          <w:rPrChange w:author="Lorenzo Salvi" w:date="2019-01-07T14:27:00Z" w:id="1434">
            <w:rPr>
              <w:rFonts w:ascii="Times New Roman" w:hAnsi="Times New Roman"/>
            </w:rPr>
          </w:rPrChange>
        </w:rPr>
        <w:br/>
      </w:r>
      <w:r w:rsidRPr="0063CFF1">
        <w:rPr>
          <w:rFonts w:ascii="Times New Roman" w:hAnsi="Times New Roman" w:eastAsia="ArialMT"/>
          <w:b w:val="1"/>
          <w:bCs w:val="1"/>
          <w:color w:val="000000" w:themeColor="text1"/>
          <w:lang w:val="it-IT"/>
          <w:rPrChange w:author="Salvatore Salernitano" w:date="2019-01-16T10:52:19.4675351" w:id="1693099584">
            <w:rPr>
              <w:rFonts w:ascii="Times New Roman" w:hAnsi="Times New Roman" w:eastAsia="ArialMT"/>
              <w:color w:val="000000" w:themeColor="text1"/>
            </w:rPr>
          </w:rPrChange>
        </w:rPr>
        <w:t>Data Import -&gt; import from self-</w:t>
      </w:r>
      <w:proofErr w:type="spellStart"/>
      <w:r w:rsidRPr="0063CFF1">
        <w:rPr>
          <w:rFonts w:ascii="Times New Roman" w:hAnsi="Times New Roman" w:eastAsia="ArialMT"/>
          <w:b w:val="1"/>
          <w:bCs w:val="1"/>
          <w:color w:val="000000" w:themeColor="text1"/>
          <w:lang w:val="it-IT"/>
          <w:rPrChange w:author="Salvatore Salernitano" w:date="2019-01-16T10:52:19.4675351" w:id="2140776801">
            <w:rPr>
              <w:rFonts w:ascii="Times New Roman" w:hAnsi="Times New Roman" w:eastAsia="ArialMT"/>
              <w:color w:val="000000" w:themeColor="text1"/>
            </w:rPr>
          </w:rPrChange>
        </w:rPr>
        <w:t>contained</w:t>
      </w:r>
      <w:proofErr w:type="spellEnd"/>
      <w:r w:rsidRPr="0063CFF1">
        <w:rPr>
          <w:rFonts w:ascii="Times New Roman" w:hAnsi="Times New Roman" w:eastAsia="ArialMT"/>
          <w:b w:val="1"/>
          <w:bCs w:val="1"/>
          <w:color w:val="000000" w:themeColor="text1"/>
          <w:lang w:val="it-IT"/>
          <w:rPrChange w:author="Salvatore Salernitano" w:date="2019-01-16T10:52:19.4675351" w:id="2012488257">
            <w:rPr>
              <w:rFonts w:ascii="Times New Roman" w:hAnsi="Times New Roman" w:eastAsia="ArialMT"/>
              <w:color w:val="000000" w:themeColor="text1"/>
            </w:rPr>
          </w:rPrChange>
        </w:rPr>
        <w:t xml:space="preserve"> file -&gt; tramite il </w:t>
      </w:r>
      <w:proofErr w:type="gramStart"/>
      <w:r w:rsidRPr="0063CFF1">
        <w:rPr>
          <w:rFonts w:ascii="Times New Roman" w:hAnsi="Times New Roman" w:eastAsia="ArialMT"/>
          <w:b w:val="1"/>
          <w:bCs w:val="1"/>
          <w:color w:val="000000" w:themeColor="text1"/>
          <w:lang w:val="it-IT"/>
          <w:rPrChange w:author="Salvatore Salernitano" w:date="2019-01-16T10:52:19.4675351" w:id="1180347656">
            <w:rPr>
              <w:rFonts w:ascii="Times New Roman" w:hAnsi="Times New Roman" w:eastAsia="ArialMT"/>
              <w:color w:val="000000" w:themeColor="text1"/>
            </w:rPr>
          </w:rPrChange>
        </w:rPr>
        <w:t>menù</w:t>
      </w:r>
      <w:proofErr w:type="gramEnd"/>
      <w:r w:rsidRPr="0063CFF1">
        <w:rPr>
          <w:rFonts w:ascii="Times New Roman" w:hAnsi="Times New Roman" w:eastAsia="ArialMT"/>
          <w:b w:val="1"/>
          <w:bCs w:val="1"/>
          <w:color w:val="000000" w:themeColor="text1"/>
          <w:lang w:val="it-IT"/>
          <w:rPrChange w:author="Salvatore Salernitano" w:date="2019-01-16T10:52:19.4675351" w:id="1435">
            <w:rPr>
              <w:rFonts w:ascii="Times New Roman" w:hAnsi="Times New Roman" w:eastAsia="ArialMT"/>
              <w:color w:val="000000" w:themeColor="text1"/>
            </w:rPr>
          </w:rPrChange>
        </w:rPr>
        <w:t xml:space="preserve"> di ricerca selezionare il server “</w:t>
      </w:r>
      <w:proofErr w:type="spellStart"/>
      <w:r w:rsidRPr="0063CFF1">
        <w:rPr>
          <w:rFonts w:ascii="Times New Roman" w:hAnsi="Times New Roman"/>
          <w:b w:val="1"/>
          <w:bCs w:val="1"/>
          <w:lang w:val="it-IT"/>
          <w:rPrChange w:author="Salvatore Salernitano" w:date="2019-01-16T10:52:19.4675351" w:id="1436">
            <w:rPr>
              <w:rFonts w:ascii="Times New Roman" w:hAnsi="Times New Roman"/>
            </w:rPr>
          </w:rPrChange>
        </w:rPr>
        <w:t>monitoraggioambientale</w:t>
      </w:r>
      <w:r w:rsidRPr="0063CFF1">
        <w:rPr>
          <w:rFonts w:ascii="Times New Roman" w:hAnsi="Times New Roman" w:eastAsia="ArialMT"/>
          <w:b w:val="1"/>
          <w:bCs w:val="1"/>
          <w:color w:val="000000" w:themeColor="text1"/>
          <w:lang w:val="it-IT"/>
          <w:rPrChange w:author="Salvatore Salernitano" w:date="2019-01-16T10:52:19.4675351" w:id="439844430">
            <w:rPr>
              <w:rFonts w:ascii="Times New Roman" w:hAnsi="Times New Roman" w:eastAsia="ArialMT"/>
              <w:color w:val="000000" w:themeColor="text1"/>
            </w:rPr>
          </w:rPrChange>
        </w:rPr>
        <w:t>.sql</w:t>
      </w:r>
      <w:proofErr w:type="spellEnd"/>
      <w:r w:rsidRPr="0063CFF1">
        <w:rPr>
          <w:rFonts w:ascii="Times New Roman" w:hAnsi="Times New Roman" w:eastAsia="ArialMT"/>
          <w:b w:val="1"/>
          <w:bCs w:val="1"/>
          <w:color w:val="000000" w:themeColor="text1"/>
          <w:lang w:val="it-IT"/>
          <w:rPrChange w:author="Salvatore Salernitano" w:date="2019-01-16T10:52:19.4675351" w:id="1437">
            <w:rPr>
              <w:rFonts w:ascii="Times New Roman" w:hAnsi="Times New Roman" w:eastAsia="ArialMT"/>
              <w:color w:val="000000" w:themeColor="text1"/>
            </w:rPr>
          </w:rPrChange>
        </w:rPr>
        <w:t>” -&gt; infine cliccare su “start import” in basso a destra della schermata.</w:t>
      </w:r>
      <w:r w:rsidRPr="00634BB8">
        <w:rPr>
          <w:rFonts w:ascii="Times New Roman" w:hAnsi="Times New Roman"/>
          <w:lang w:val="it-IT"/>
          <w:rPrChange w:author="Lorenzo Salvi" w:date="2019-01-07T14:27:00Z" w:id="1438">
            <w:rPr>
              <w:rFonts w:ascii="Times New Roman" w:hAnsi="Times New Roman"/>
            </w:rPr>
          </w:rPrChange>
        </w:rPr>
        <w:br/>
      </w:r>
      <w:r w:rsidRPr="0063CFF1">
        <w:rPr>
          <w:rFonts w:ascii="Times New Roman" w:hAnsi="Times New Roman" w:eastAsia="ArialMT"/>
          <w:b w:val="1"/>
          <w:bCs w:val="1"/>
          <w:color w:val="000000" w:themeColor="text1"/>
          <w:lang w:val="it-IT"/>
          <w:rPrChange w:author="Salvatore Salernitano" w:date="2019-01-16T10:52:19.4675351" w:id="1439">
            <w:rPr>
              <w:rFonts w:ascii="Times New Roman" w:hAnsi="Times New Roman" w:eastAsia="ArialMT"/>
              <w:color w:val="000000" w:themeColor="text1"/>
            </w:rPr>
          </w:rPrChange>
        </w:rPr>
        <w:t>Una volta effettuato con successo queste operazioni sarà possibile visualizzare il nostro server “monitoraggio ambientale” sulla sinistra della finestra corrente.</w:t>
      </w:r>
      <w:r w:rsidRPr="00634BB8">
        <w:rPr>
          <w:rFonts w:ascii="Times New Roman" w:hAnsi="Times New Roman"/>
          <w:lang w:val="it-IT"/>
          <w:rPrChange w:author="Lorenzo Salvi" w:date="2019-01-07T14:27:00Z" w:id="1440">
            <w:rPr>
              <w:rFonts w:ascii="Times New Roman" w:hAnsi="Times New Roman"/>
            </w:rPr>
          </w:rPrChange>
        </w:rPr>
        <w:br/>
      </w:r>
    </w:p>
    <w:p xmlns:wp14="http://schemas.microsoft.com/office/word/2010/wordml" w:rsidRPr="00634BB8" w:rsidR="007F3F5D" w:rsidRDefault="007F3F5D" w14:paraId="10B235D0" wp14:textId="77777777">
      <w:pPr>
        <w:pStyle w:val="Paragrafoelenco"/>
        <w:widowControl w:val="0"/>
        <w:numPr>
          <w:ilvl w:val="0"/>
          <w:numId w:val="19"/>
        </w:numPr>
        <w:autoSpaceDE w:val="0"/>
        <w:autoSpaceDN w:val="0"/>
        <w:adjustRightInd w:val="0"/>
        <w:spacing w:before="280" w:after="280"/>
        <w:rPr>
          <w:rFonts w:ascii="Times New Roman" w:hAnsi="Times New Roman"/>
          <w:color w:val="000000" w:themeColor="text1"/>
          <w:lang w:val="it-IT"/>
          <w:rPrChange w:author="Lorenzo Salvi" w:date="2019-01-07T14:27:00Z" w:id="1441">
            <w:rPr>
              <w:rFonts w:ascii="Times New Roman" w:hAnsi="Times New Roman"/>
              <w:color w:val="000000" w:themeColor="text1"/>
            </w:rPr>
          </w:rPrChange>
        </w:rPr>
        <w:pPrChange w:author="tony" w:date="2019-01-07T11:28:00Z" w:id="1442">
          <w:pPr>
            <w:pStyle w:val="Paragrafoelenco"/>
            <w:widowControl w:val="0"/>
            <w:numPr>
              <w:numId w:val="40"/>
            </w:numPr>
            <w:tabs>
              <w:tab w:val="num" w:pos="360"/>
              <w:tab w:val="num" w:pos="720"/>
            </w:tabs>
            <w:autoSpaceDE w:val="0"/>
            <w:autoSpaceDN w:val="0"/>
            <w:adjustRightInd w:val="0"/>
            <w:spacing w:before="280" w:after="280"/>
            <w:ind w:hanging="360"/>
          </w:pPr>
        </w:pPrChange>
      </w:pPr>
      <w:r w:rsidRPr="00634BB8">
        <w:rPr>
          <w:rFonts w:ascii="Times New Roman" w:hAnsi="Times New Roman" w:eastAsia="ArialMT"/>
          <w:color w:val="000000" w:themeColor="text1"/>
          <w:lang w:val="it-IT"/>
          <w:rPrChange w:author="Lorenzo Salvi" w:date="2019-01-07T14:25:00Z" w:id="1443">
            <w:rPr>
              <w:rFonts w:ascii="Times New Roman" w:hAnsi="Times New Roman" w:eastAsia="ArialMT"/>
              <w:color w:val="000000" w:themeColor="text1"/>
            </w:rPr>
          </w:rPrChange>
        </w:rPr>
        <w:t>Avviare il terminale ed eseguire la riga di comando “java -jar softing.jar” per lanciare il programma che deve trovarsi nella stessa Path di esecuzione del comando.</w:t>
      </w:r>
      <w:r w:rsidRPr="00634BB8">
        <w:rPr>
          <w:rFonts w:ascii="Times New Roman" w:hAnsi="Times New Roman"/>
          <w:lang w:val="it-IT"/>
          <w:rPrChange w:author="Lorenzo Salvi" w:date="2019-01-07T14:25:00Z" w:id="1444">
            <w:rPr>
              <w:rFonts w:ascii="Times New Roman" w:hAnsi="Times New Roman"/>
            </w:rPr>
          </w:rPrChange>
        </w:rPr>
        <w:br/>
      </w:r>
      <w:r w:rsidRPr="00634BB8">
        <w:rPr>
          <w:rFonts w:ascii="Times New Roman" w:hAnsi="Times New Roman" w:eastAsia="ArialMT"/>
          <w:color w:val="000000" w:themeColor="text1"/>
          <w:lang w:val="it-IT"/>
          <w:rPrChange w:author="Lorenzo Salvi" w:date="2019-01-07T14:27:00Z" w:id="1445">
            <w:rPr>
              <w:rFonts w:ascii="Times New Roman" w:hAnsi="Times New Roman" w:eastAsia="ArialMT"/>
              <w:color w:val="000000" w:themeColor="text1"/>
            </w:rPr>
          </w:rPrChange>
        </w:rPr>
        <w:lastRenderedPageBreak/>
        <w:t>Verrà mostrata una finestra di login, da qui è possibile inserire le credenziali per accedere alla Dashboard di appartenenza.</w:t>
      </w:r>
    </w:p>
    <w:p xmlns:wp14="http://schemas.microsoft.com/office/word/2010/wordml" w:rsidRPr="007F3F5D" w:rsidR="007F3F5D" w:rsidP="007F3F5D" w:rsidRDefault="007F3F5D" w14:paraId="51D73321" wp14:textId="77777777">
      <w:pPr>
        <w:widowControl w:val="0"/>
        <w:autoSpaceDE w:val="0"/>
        <w:autoSpaceDN w:val="0"/>
        <w:adjustRightInd w:val="0"/>
        <w:spacing w:before="280" w:after="280" w:line="276" w:lineRule="auto"/>
        <w:jc w:val="center"/>
        <w:rPr>
          <w:i/>
          <w:iCs/>
          <w:u w:val="single"/>
        </w:rPr>
      </w:pPr>
      <w:r w:rsidRPr="007F3F5D">
        <w:rPr>
          <w:i/>
          <w:iCs/>
          <w:u w:val="single"/>
        </w:rPr>
        <w:t>Su sistema operativo Windows:</w:t>
      </w:r>
    </w:p>
    <w:p xmlns:wp14="http://schemas.microsoft.com/office/word/2010/wordml" w:rsidRPr="00634BB8" w:rsidR="007F3F5D" w:rsidP="5E51D88E" w:rsidRDefault="007F3F5D" w14:paraId="4AFB4EF7" wp14:textId="22FDFBED" wp14:noSpellErr="1">
      <w:pPr>
        <w:pStyle w:val="Paragrafoelenco"/>
        <w:widowControl w:val="0"/>
        <w:numPr>
          <w:ilvl w:val="0"/>
          <w:numId w:val="18"/>
        </w:numPr>
        <w:autoSpaceDE w:val="0"/>
        <w:autoSpaceDN w:val="0"/>
        <w:adjustRightInd w:val="0"/>
        <w:spacing w:before="280" w:after="280"/>
        <w:rPr>
          <w:rFonts w:ascii="Times New Roman" w:hAnsi="Times New Roman"/>
          <w:color w:val="000000" w:themeColor="text1" w:themeTint="FF" w:themeShade="FF"/>
          <w:lang w:val="it-IT"/>
          <w:rPrChange w:author="Salvatore Salernitano" w:date="2019-01-16T10:50:25.0886588" w:id="923993687">
            <w:rPr/>
          </w:rPrChange>
        </w:rPr>
        <w:pPrChange w:author="Salvatore Salernitano" w:date="2019-01-16T10:50:25.0886588" w:id="1447">
          <w:pPr>
            <w:pStyle w:val="Paragrafoelenco"/>
            <w:widowControl w:val="0"/>
            <w:numPr>
              <w:numId w:val="41"/>
            </w:numPr>
            <w:tabs>
              <w:tab w:val="num" w:pos="360"/>
              <w:tab w:val="num" w:pos="720"/>
            </w:tabs>
            <w:autoSpaceDE w:val="0"/>
            <w:autoSpaceDN w:val="0"/>
            <w:adjustRightInd w:val="0"/>
            <w:spacing w:before="280" w:after="280"/>
            <w:ind w:hanging="360"/>
          </w:pPr>
        </w:pPrChange>
      </w:pPr>
      <w:r w:rsidRPr="00634BB8">
        <w:rPr>
          <w:rFonts w:ascii="Times New Roman" w:hAnsi="Times New Roman" w:eastAsia="ArialMT"/>
          <w:color w:val="000000" w:themeColor="text1"/>
          <w:lang w:val="it-IT"/>
          <w:rPrChange w:author="Lorenzo Salvi" w:date="2019-01-07T14:27:00Z" w:id="994999075">
            <w:rPr>
              <w:rFonts w:ascii="Times New Roman" w:hAnsi="Times New Roman" w:eastAsia="ArialMT"/>
              <w:color w:val="000000" w:themeColor="text1"/>
            </w:rPr>
          </w:rPrChange>
        </w:rPr>
        <w:t xml:space="preserve">Scaricare ad avviare l’installer di MySQL </w:t>
      </w:r>
      <w:ins w:author="Salvatore Salernitano" w:date="2019-01-16T10:50:25.0886588" w:id="596428812">
        <w:r w:rsidRPr="00634BB8" w:rsidR="5E51D88E">
          <w:rPr>
            <w:rFonts w:ascii="Times New Roman" w:hAnsi="Times New Roman" w:eastAsia="ArialMT"/>
            <w:color w:val="000000" w:themeColor="text1"/>
            <w:lang w:val="it-IT"/>
            <w:rPrChange w:author="Lorenzo Salvi" w:date="2019-01-07T14:27:00Z" w:id="232996381">
              <w:rPr>
                <w:rFonts w:ascii="Times New Roman" w:hAnsi="Times New Roman" w:eastAsia="ArialMT"/>
                <w:color w:val="000000" w:themeColor="text1"/>
              </w:rPr>
            </w:rPrChange>
          </w:rPr>
          <w:t xml:space="preserve">V.5.7 </w:t>
        </w:r>
      </w:ins>
      <w:r w:rsidRPr="00634BB8">
        <w:rPr>
          <w:rFonts w:ascii="Times New Roman" w:hAnsi="Times New Roman" w:eastAsia="ArialMT"/>
          <w:color w:val="000000" w:themeColor="text1"/>
          <w:lang w:val="it-IT"/>
          <w:rPrChange w:author="Lorenzo Salvi" w:date="2019-01-07T14:27:00Z" w:id="1448">
            <w:rPr>
              <w:rFonts w:ascii="Times New Roman" w:hAnsi="Times New Roman" w:eastAsia="ArialMT"/>
              <w:color w:val="000000" w:themeColor="text1"/>
            </w:rPr>
          </w:rPrChange>
        </w:rPr>
        <w:t xml:space="preserve">e seguire la procedura guidata per installare sia il server che il Workbench sulla propria macchina, quando richiesto selezionare “Developer Default” </w:t>
      </w:r>
      <w:del w:author="Salvatore Salernitano" w:date="2019-01-17T11:21:50.3610777" w:id="963406021">
        <w:r w:rsidRPr="00634BB8" w:rsidDel="1DFF2D93">
          <w:rPr>
            <w:rFonts w:ascii="Times New Roman" w:hAnsi="Times New Roman"/>
            <w:lang w:val="it-IT"/>
            <w:rPrChange w:author="Lorenzo Salvi" w:date="2019-01-07T14:27:00Z" w:id="1449">
              <w:rPr>
                <w:rFonts w:ascii="Times New Roman" w:hAnsi="Times New Roman"/>
              </w:rPr>
            </w:rPrChange>
          </w:rPr>
          <w:br/>
        </w:r>
      </w:del>
    </w:p>
    <w:p xmlns:wp14="http://schemas.microsoft.com/office/word/2010/wordml" w:rsidRPr="00634BB8" w:rsidR="007F3F5D" w:rsidRDefault="007F3F5D" w14:paraId="618996F6" wp14:textId="77777777" wp14:noSpellErr="1">
      <w:pPr>
        <w:pStyle w:val="Paragrafoelenco"/>
        <w:widowControl w:val="0"/>
        <w:numPr>
          <w:ilvl w:val="1"/>
          <w:numId w:val="18"/>
        </w:numPr>
        <w:autoSpaceDE w:val="0"/>
        <w:autoSpaceDN w:val="0"/>
        <w:adjustRightInd w:val="0"/>
        <w:spacing w:before="280" w:after="280"/>
        <w:rPr>
          <w:rFonts w:ascii="Times New Roman" w:hAnsi="Times New Roman"/>
          <w:color w:val="000000" w:themeColor="text1"/>
          <w:lang w:val="it-IT"/>
          <w:rPrChange w:author="Lorenzo Salvi" w:date="2019-01-07T14:27:00Z" w:id="1450">
            <w:rPr>
              <w:rFonts w:ascii="Times New Roman" w:hAnsi="Times New Roman"/>
              <w:color w:val="000000" w:themeColor="text1"/>
            </w:rPr>
          </w:rPrChange>
        </w:rPr>
        <w:pPrChange w:author="tony" w:date="2019-01-07T11:28:00Z" w:id="1451">
          <w:pPr>
            <w:pStyle w:val="Paragrafoelenco"/>
            <w:widowControl w:val="0"/>
            <w:numPr>
              <w:ilvl w:val="1"/>
              <w:numId w:val="41"/>
            </w:numPr>
            <w:tabs>
              <w:tab w:val="num" w:pos="360"/>
              <w:tab w:val="num" w:pos="1440"/>
            </w:tabs>
            <w:autoSpaceDE w:val="0"/>
            <w:autoSpaceDN w:val="0"/>
            <w:adjustRightInd w:val="0"/>
            <w:spacing w:before="280" w:after="280"/>
            <w:ind w:left="1440" w:hanging="360"/>
          </w:pPr>
        </w:pPrChange>
      </w:pPr>
      <w:r w:rsidRPr="00634BB8">
        <w:rPr>
          <w:rFonts w:ascii="Times New Roman" w:hAnsi="Times New Roman" w:eastAsia="ArialMT"/>
          <w:color w:val="000000" w:themeColor="text1"/>
          <w:lang w:val="it-IT"/>
          <w:rPrChange w:author="Lorenzo Salvi" w:date="2019-01-07T14:27:00Z" w:id="1452">
            <w:rPr>
              <w:rFonts w:ascii="Times New Roman" w:hAnsi="Times New Roman" w:eastAsia="ArialMT"/>
              <w:color w:val="000000" w:themeColor="text1"/>
            </w:rPr>
          </w:rPrChange>
        </w:rPr>
        <w:t>Una volta pronto verrà chiesto di configurare i prodotti appena installati, scegliere l’impostazione “Standalone MySQL Server”</w:t>
      </w:r>
      <w:del w:author="Salvatore Salernitano" w:date="2019-01-17T11:21:50.3610777" w:id="220037620">
        <w:r w:rsidRPr="00634BB8" w:rsidDel="1DFF2D93">
          <w:rPr>
            <w:rFonts w:ascii="Times New Roman" w:hAnsi="Times New Roman"/>
            <w:lang w:val="it-IT"/>
            <w:rPrChange w:author="Lorenzo Salvi" w:date="2019-01-07T14:27:00Z" w:id="1453">
              <w:rPr>
                <w:rFonts w:ascii="Times New Roman" w:hAnsi="Times New Roman"/>
              </w:rPr>
            </w:rPrChange>
          </w:rPr>
          <w:br/>
        </w:r>
      </w:del>
    </w:p>
    <w:p xmlns:wp14="http://schemas.microsoft.com/office/word/2010/wordml" w:rsidRPr="00634BB8" w:rsidR="007F3F5D" w:rsidRDefault="007F3F5D" w14:paraId="19EA78AF" wp14:textId="1A58AEC9">
      <w:pPr>
        <w:pStyle w:val="Paragrafoelenco"/>
        <w:widowControl w:val="0"/>
        <w:numPr>
          <w:ilvl w:val="1"/>
          <w:numId w:val="18"/>
        </w:numPr>
        <w:autoSpaceDE w:val="0"/>
        <w:autoSpaceDN w:val="0"/>
        <w:adjustRightInd w:val="0"/>
        <w:spacing w:before="280" w:after="280"/>
        <w:rPr>
          <w:rFonts w:ascii="Times New Roman" w:hAnsi="Times New Roman"/>
          <w:color w:val="000000" w:themeColor="text1"/>
          <w:lang w:val="it-IT"/>
          <w:rPrChange w:author="Lorenzo Salvi" w:date="2019-01-07T14:27:00Z" w:id="1454">
            <w:rPr>
              <w:rFonts w:ascii="Times New Roman" w:hAnsi="Times New Roman"/>
              <w:color w:val="000000" w:themeColor="text1"/>
            </w:rPr>
          </w:rPrChange>
        </w:rPr>
        <w:pPrChange w:author="tony" w:date="2019-01-07T11:28:00Z" w:id="1455">
          <w:pPr>
            <w:pStyle w:val="Paragrafoelenco"/>
            <w:widowControl w:val="0"/>
            <w:numPr>
              <w:ilvl w:val="1"/>
              <w:numId w:val="41"/>
            </w:numPr>
            <w:tabs>
              <w:tab w:val="num" w:pos="360"/>
              <w:tab w:val="num" w:pos="1440"/>
            </w:tabs>
            <w:autoSpaceDE w:val="0"/>
            <w:autoSpaceDN w:val="0"/>
            <w:adjustRightInd w:val="0"/>
            <w:spacing w:before="280" w:after="280"/>
            <w:ind w:left="1440" w:hanging="360"/>
          </w:pPr>
        </w:pPrChange>
      </w:pPr>
      <w:r w:rsidRPr="00634BB8">
        <w:rPr>
          <w:rFonts w:ascii="Times New Roman" w:hAnsi="Times New Roman" w:eastAsia="ArialMT"/>
          <w:color w:val="000000" w:themeColor="text1"/>
          <w:lang w:val="it-IT"/>
          <w:rPrChange w:author="Lorenzo Salvi" w:date="2019-01-07T14:27:00Z" w:id="1005151337">
            <w:rPr>
              <w:rFonts w:ascii="Times New Roman" w:hAnsi="Times New Roman" w:eastAsia="ArialMT"/>
              <w:color w:val="000000" w:themeColor="text1"/>
            </w:rPr>
          </w:rPrChange>
        </w:rPr>
        <w:t>Successivamente nella finestra “</w:t>
      </w:r>
      <w:proofErr w:type="spellStart"/>
      <w:r w:rsidRPr="00634BB8">
        <w:rPr>
          <w:rFonts w:ascii="Times New Roman" w:hAnsi="Times New Roman" w:eastAsia="ArialMT"/>
          <w:color w:val="000000" w:themeColor="text1"/>
          <w:lang w:val="it-IT"/>
          <w:rPrChange w:author="Lorenzo Salvi" w:date="2019-01-07T14:27:00Z" w:id="610262232">
            <w:rPr>
              <w:rFonts w:ascii="Times New Roman" w:hAnsi="Times New Roman" w:eastAsia="ArialMT"/>
              <w:color w:val="000000" w:themeColor="text1"/>
            </w:rPr>
          </w:rPrChange>
        </w:rPr>
        <w:t>Type</w:t>
      </w:r>
      <w:proofErr w:type="spellEnd"/>
      <w:r w:rsidRPr="00634BB8">
        <w:rPr>
          <w:rFonts w:ascii="Times New Roman" w:hAnsi="Times New Roman" w:eastAsia="ArialMT"/>
          <w:color w:val="000000" w:themeColor="text1"/>
          <w:lang w:val="it-IT"/>
          <w:rPrChange w:author="Lorenzo Salvi" w:date="2019-01-07T14:27:00Z" w:id="1456">
            <w:rPr>
              <w:rFonts w:ascii="Times New Roman" w:hAnsi="Times New Roman" w:eastAsia="ArialMT"/>
              <w:color w:val="000000" w:themeColor="text1"/>
            </w:rPr>
          </w:rPrChange>
        </w:rPr>
        <w:t xml:space="preserve"> and Networking” passare oltre senza modificare alcuna impostazione</w:t>
      </w:r>
      <w:del w:author="Salvatore Salernitano" w:date="2019-01-17T11:21:50.3610777" w:id="1069258464">
        <w:r w:rsidRPr="00634BB8" w:rsidDel="1DFF2D93">
          <w:rPr>
            <w:rFonts w:ascii="Times New Roman" w:hAnsi="Times New Roman"/>
            <w:lang w:val="it-IT"/>
            <w:rPrChange w:author="Lorenzo Salvi" w:date="2019-01-07T14:27:00Z" w:id="1457">
              <w:rPr>
                <w:rFonts w:ascii="Times New Roman" w:hAnsi="Times New Roman"/>
              </w:rPr>
            </w:rPrChange>
          </w:rPr>
          <w:br/>
        </w:r>
      </w:del>
    </w:p>
    <w:p xmlns:wp14="http://schemas.microsoft.com/office/word/2010/wordml" w:rsidRPr="00634BB8" w:rsidR="007F3F5D" w:rsidP="7A6488E0" w:rsidRDefault="007F3F5D" w14:paraId="4EBAB5FA" wp14:textId="1A908677" wp14:noSpellErr="1">
      <w:pPr>
        <w:pStyle w:val="Paragrafoelenco"/>
        <w:widowControl w:val="0"/>
        <w:numPr>
          <w:ilvl w:val="1"/>
          <w:numId w:val="18"/>
        </w:numPr>
        <w:autoSpaceDE w:val="0"/>
        <w:autoSpaceDN w:val="0"/>
        <w:adjustRightInd w:val="0"/>
        <w:spacing w:before="280" w:after="280"/>
        <w:rPr>
          <w:rFonts w:ascii="Times New Roman" w:hAnsi="Times New Roman"/>
          <w:color w:val="000000" w:themeColor="text1" w:themeTint="FF" w:themeShade="FF"/>
          <w:lang w:val="it-IT"/>
          <w:rPrChange w:author="Ludovico Di Federico" w:date="2019-01-16T10:49:25.0478014" w:id="1255034450">
            <w:rPr/>
          </w:rPrChange>
        </w:rPr>
        <w:pPrChange w:author="Ludovico Di Federico" w:date="2019-01-16T10:49:25.0478014" w:id="1459">
          <w:pPr>
            <w:pStyle w:val="Paragrafoelenco"/>
            <w:widowControl w:val="0"/>
            <w:numPr>
              <w:ilvl w:val="1"/>
              <w:numId w:val="41"/>
            </w:numPr>
            <w:tabs>
              <w:tab w:val="num" w:pos="360"/>
              <w:tab w:val="num" w:pos="1440"/>
            </w:tabs>
            <w:autoSpaceDE w:val="0"/>
            <w:autoSpaceDN w:val="0"/>
            <w:adjustRightInd w:val="0"/>
            <w:spacing w:before="280" w:after="280"/>
            <w:ind w:left="1440" w:hanging="360"/>
          </w:pPr>
        </w:pPrChange>
      </w:pPr>
      <w:r w:rsidRPr="00634BB8">
        <w:rPr>
          <w:rFonts w:ascii="Times New Roman" w:hAnsi="Times New Roman" w:eastAsia="ArialMT"/>
          <w:color w:val="000000" w:themeColor="text1"/>
          <w:lang w:val="it-IT"/>
          <w:rPrChange w:author="Lorenzo Salvi" w:date="2019-01-07T14:27:00Z" w:id="1982145146">
            <w:rPr>
              <w:rFonts w:ascii="Times New Roman" w:hAnsi="Times New Roman" w:eastAsia="ArialMT"/>
              <w:color w:val="000000" w:themeColor="text1"/>
            </w:rPr>
          </w:rPrChange>
        </w:rPr>
        <w:t>Scegliere infine delle credenziali (</w:t>
      </w:r>
      <w:ins w:author="Ludovico Di Federico" w:date="2019-01-16T10:49:25.0478014" w:id="945054932">
        <w:r w:rsidRPr="00634BB8" w:rsidR="7A6488E0">
          <w:rPr>
            <w:rFonts w:ascii="Times New Roman" w:hAnsi="Times New Roman" w:eastAsia="ArialMT"/>
            <w:color w:val="000000" w:themeColor="text1"/>
            <w:lang w:val="it-IT"/>
            <w:rPrChange w:author="Lorenzo Salvi" w:date="2019-01-07T14:27:00Z" w:id="1006732642">
              <w:rPr>
                <w:rFonts w:ascii="Times New Roman" w:hAnsi="Times New Roman" w:eastAsia="ArialMT"/>
                <w:color w:val="000000" w:themeColor="text1"/>
              </w:rPr>
            </w:rPrChange>
          </w:rPr>
          <w:t>inserire come password</w:t>
        </w:r>
        <w:r w:rsidRPr="00634BB8">
          <w:rPr>
            <w:rFonts w:ascii="Times New Roman" w:hAnsi="Times New Roman" w:eastAsia="ArialMT"/>
            <w:color w:val="000000" w:themeColor="text1"/>
            <w:lang w:val="it-IT"/>
            <w:rPrChange w:author="Lorenzo Salvi" w:date="2019-01-07T14:27:00Z" w:id="1460">
              <w:rPr>
                <w:rFonts w:ascii="Times New Roman" w:hAnsi="Times New Roman" w:eastAsia="ArialMT"/>
                <w:color w:val="000000" w:themeColor="text1"/>
              </w:rPr>
            </w:rPrChange>
          </w:rPr>
          <w:t xml:space="preserve"> “root”) che verranno usate dall’applicativo ad ogni accesso</w:t>
        </w:r>
      </w:ins>
      <w:del w:author="Salvatore Salernitano" w:date="2019-01-17T11:21:50.3610777" w:id="902471427">
        <w:r w:rsidRPr="00634BB8" w:rsidDel="1DFF2D93">
          <w:rPr>
            <w:rFonts w:ascii="Times New Roman" w:hAnsi="Times New Roman"/>
            <w:lang w:val="it-IT"/>
            <w:rPrChange w:author="Lorenzo Salvi" w:date="2019-01-07T14:27:00Z" w:id="1461">
              <w:rPr>
                <w:rFonts w:ascii="Times New Roman" w:hAnsi="Times New Roman"/>
              </w:rPr>
            </w:rPrChange>
          </w:rPr>
          <w:br/>
        </w:r>
      </w:del>
    </w:p>
    <w:p xmlns:wp14="http://schemas.microsoft.com/office/word/2010/wordml" w:rsidRPr="00634BB8" w:rsidR="007F3F5D" w:rsidRDefault="007F3F5D" w14:paraId="02015FDA" wp14:textId="77777777" wp14:noSpellErr="1">
      <w:pPr>
        <w:pStyle w:val="Paragrafoelenco"/>
        <w:widowControl w:val="0"/>
        <w:numPr>
          <w:ilvl w:val="1"/>
          <w:numId w:val="18"/>
        </w:numPr>
        <w:autoSpaceDE w:val="0"/>
        <w:autoSpaceDN w:val="0"/>
        <w:adjustRightInd w:val="0"/>
        <w:spacing w:before="280" w:after="280"/>
        <w:rPr>
          <w:rFonts w:ascii="Times New Roman" w:hAnsi="Times New Roman"/>
          <w:color w:val="000000" w:themeColor="text1"/>
          <w:lang w:val="it-IT"/>
          <w:rPrChange w:author="Lorenzo Salvi" w:date="2019-01-07T14:27:00Z" w:id="1462">
            <w:rPr>
              <w:rFonts w:ascii="Times New Roman" w:hAnsi="Times New Roman"/>
              <w:color w:val="000000" w:themeColor="text1"/>
            </w:rPr>
          </w:rPrChange>
        </w:rPr>
        <w:pPrChange w:author="tony" w:date="2019-01-07T11:28:00Z" w:id="1463">
          <w:pPr>
            <w:pStyle w:val="Paragrafoelenco"/>
            <w:widowControl w:val="0"/>
            <w:numPr>
              <w:ilvl w:val="1"/>
              <w:numId w:val="41"/>
            </w:numPr>
            <w:tabs>
              <w:tab w:val="num" w:pos="360"/>
              <w:tab w:val="num" w:pos="1440"/>
            </w:tabs>
            <w:autoSpaceDE w:val="0"/>
            <w:autoSpaceDN w:val="0"/>
            <w:adjustRightInd w:val="0"/>
            <w:spacing w:before="280" w:after="280"/>
            <w:ind w:left="1440" w:hanging="360"/>
          </w:pPr>
        </w:pPrChange>
      </w:pPr>
      <w:r w:rsidRPr="00634BB8">
        <w:rPr>
          <w:rFonts w:ascii="Times New Roman" w:hAnsi="Times New Roman" w:eastAsia="ArialMT"/>
          <w:color w:val="000000" w:themeColor="text1"/>
          <w:lang w:val="it-IT"/>
          <w:rPrChange w:author="Lorenzo Salvi" w:date="2019-01-07T14:27:00Z" w:id="1464">
            <w:rPr>
              <w:rFonts w:ascii="Times New Roman" w:hAnsi="Times New Roman" w:eastAsia="ArialMT"/>
              <w:color w:val="000000" w:themeColor="text1"/>
            </w:rPr>
          </w:rPrChange>
        </w:rPr>
        <w:t xml:space="preserve">È possibile lasciare le successive impostazioni di default </w:t>
      </w:r>
      <w:del w:author="Salvatore Salernitano" w:date="2019-01-17T11:21:50.3610777" w:id="895120100">
        <w:r w:rsidRPr="00634BB8" w:rsidDel="1DFF2D93">
          <w:rPr>
            <w:rFonts w:ascii="Times New Roman" w:hAnsi="Times New Roman"/>
            <w:lang w:val="it-IT"/>
            <w:rPrChange w:author="Lorenzo Salvi" w:date="2019-01-07T14:27:00Z" w:id="1465">
              <w:rPr>
                <w:rFonts w:ascii="Times New Roman" w:hAnsi="Times New Roman"/>
              </w:rPr>
            </w:rPrChange>
          </w:rPr>
          <w:br/>
        </w:r>
      </w:del>
    </w:p>
    <w:p xmlns:wp14="http://schemas.microsoft.com/office/word/2010/wordml" w:rsidRPr="00634BB8" w:rsidR="007F3F5D" w:rsidDel="1BAA9F83" w:rsidRDefault="007F3F5D" w14:paraId="568E4D52" wp14:textId="77777777">
      <w:pPr>
        <w:pStyle w:val="Paragrafoelenco"/>
        <w:widowControl w:val="0"/>
        <w:numPr>
          <w:ilvl w:val="0"/>
          <w:numId w:val="17"/>
        </w:numPr>
        <w:autoSpaceDE w:val="0"/>
        <w:autoSpaceDN w:val="0"/>
        <w:adjustRightInd w:val="0"/>
        <w:spacing w:before="280" w:after="280"/>
        <w:rPr>
          <w:del w:author="Salvatore Salernitano" w:date="2019-01-16T10:53:19.6006644" w:id="1831285951"/>
          <w:rFonts w:ascii="Times New Roman" w:hAnsi="Times New Roman"/>
          <w:color w:val="000000" w:themeColor="text1"/>
          <w:lang w:val="it-IT"/>
          <w:rPrChange w:author="Lorenzo Salvi" w:date="2019-01-07T14:27:00Z" w:id="1466">
            <w:rPr>
              <w:rFonts w:ascii="Times New Roman" w:hAnsi="Times New Roman"/>
              <w:color w:val="000000" w:themeColor="text1"/>
            </w:rPr>
          </w:rPrChange>
        </w:rPr>
        <w:pPrChange w:author="tony" w:date="2019-01-07T11:28:00Z" w:id="1467">
          <w:pPr>
            <w:pStyle w:val="Paragrafoelenco"/>
            <w:widowControl w:val="0"/>
            <w:numPr>
              <w:numId w:val="42"/>
            </w:numPr>
            <w:tabs>
              <w:tab w:val="num" w:pos="360"/>
              <w:tab w:val="num" w:pos="720"/>
            </w:tabs>
            <w:autoSpaceDE w:val="0"/>
            <w:autoSpaceDN w:val="0"/>
            <w:adjustRightInd w:val="0"/>
            <w:spacing w:before="280" w:after="280"/>
            <w:ind w:hanging="360"/>
          </w:pPr>
        </w:pPrChange>
      </w:pPr>
      <w:r w:rsidRPr="1BAA9F83">
        <w:rPr>
          <w:rFonts w:ascii="Times New Roman" w:hAnsi="Times New Roman" w:eastAsia="ArialMT"/>
          <w:b w:val="1"/>
          <w:bCs w:val="1"/>
          <w:color w:val="000000" w:themeColor="text1"/>
          <w:lang w:val="it-IT"/>
          <w:rPrChange w:author="Salvatore Salernitano" w:date="2019-01-16T10:53:19.6006644" w:id="1468">
            <w:rPr>
              <w:rFonts w:ascii="Times New Roman" w:hAnsi="Times New Roman" w:eastAsia="ArialMT"/>
              <w:color w:val="000000" w:themeColor="text1"/>
            </w:rPr>
          </w:rPrChange>
        </w:rPr>
        <w:t>Se tutto è andato a buon fine sarà possibile accedere al database tramite le stesse modalità descritte precedentemente per MacOS.</w:t>
      </w:r>
      <w:del w:author="Salvatore Salernitano" w:date="2019-01-16T10:53:19.6006644" w:id="1418745844">
        <w:r w:rsidRPr="00634BB8" w:rsidDel="1BAA9F83">
          <w:rPr>
            <w:rFonts w:ascii="Times New Roman" w:hAnsi="Times New Roman"/>
            <w:lang w:val="it-IT"/>
            <w:rPrChange w:author="Lorenzo Salvi" w:date="2019-01-07T14:27:00Z" w:id="1469">
              <w:rPr>
                <w:rFonts w:ascii="Times New Roman" w:hAnsi="Times New Roman"/>
              </w:rPr>
            </w:rPrChange>
          </w:rPr>
          <w:br/>
        </w:r>
      </w:del>
    </w:p>
    <w:p xmlns:wp14="http://schemas.microsoft.com/office/word/2010/wordml" w:rsidRPr="00634BB8" w:rsidR="007F3F5D" w:rsidP="1BAA9F83" w:rsidRDefault="007F3F5D" w14:paraId="4E093A0E" wp14:textId="77777777">
      <w:pPr>
        <w:pStyle w:val="Paragrafoelenco"/>
        <w:widowControl w:val="0"/>
        <w:numPr>
          <w:ilvl w:val="0"/>
          <w:numId w:val="17"/>
        </w:numPr>
        <w:autoSpaceDE w:val="0"/>
        <w:autoSpaceDN w:val="0"/>
        <w:adjustRightInd w:val="0"/>
        <w:spacing w:before="280" w:after="280"/>
        <w:rPr>
          <w:rFonts w:ascii="Times New Roman" w:hAnsi="Times New Roman"/>
          <w:color w:val="000000" w:themeColor="text1" w:themeTint="FF" w:themeShade="FF"/>
          <w:lang w:val="it-IT"/>
          <w:rPrChange w:author="Salvatore Salernitano" w:date="2019-01-16T10:53:19.6006644" w:id="476543328">
            <w:rPr/>
          </w:rPrChange>
        </w:rPr>
        <w:pPrChange w:author="Salvatore Salernitano" w:date="2019-01-16T10:53:19.6006644" w:id="1471">
          <w:pPr>
            <w:pStyle w:val="Paragrafoelenco"/>
            <w:widowControl w:val="0"/>
            <w:numPr>
              <w:numId w:val="42"/>
            </w:numPr>
            <w:tabs>
              <w:tab w:val="num" w:pos="360"/>
              <w:tab w:val="num" w:pos="720"/>
            </w:tabs>
            <w:autoSpaceDE w:val="0"/>
            <w:autoSpaceDN w:val="0"/>
            <w:adjustRightInd w:val="0"/>
            <w:spacing w:before="280" w:after="280"/>
            <w:ind w:hanging="360"/>
          </w:pPr>
        </w:pPrChange>
      </w:pPr>
      <w:del w:author="Salvatore Salernitano" w:date="2019-01-16T10:53:19.6006644" w:id="1372787090">
        <w:r w:rsidRPr="00634BB8" w:rsidDel="1BAA9F83">
          <w:rPr>
            <w:rFonts w:ascii="Times New Roman" w:hAnsi="Times New Roman" w:eastAsia="ArialMT"/>
            <w:color w:val="000000" w:themeColor="text1"/>
            <w:lang w:val="it-IT"/>
            <w:rPrChange w:author="Lorenzo Salvi" w:date="2019-01-07T14:27:00Z" w:id="1472">
              <w:rPr>
                <w:rFonts w:ascii="Times New Roman" w:hAnsi="Times New Roman" w:eastAsia="ArialMT"/>
                <w:color w:val="000000" w:themeColor="text1"/>
              </w:rPr>
            </w:rPrChange>
          </w:rPr>
          <w:delText>Per le future connessioni tramite il menù “start” dentro la cartella “MySQL” è possibile avviare nuovamente tutti i software necessari</w:delText>
        </w:r>
      </w:del>
      <w:del w:author="Salvatore Salernitano" w:date="2019-01-17T11:21:50.3610777" w:id="190185048">
        <w:r w:rsidRPr="00634BB8" w:rsidDel="1DFF2D93">
          <w:rPr>
            <w:rFonts w:ascii="Times New Roman" w:hAnsi="Times New Roman"/>
            <w:lang w:val="it-IT"/>
            <w:rPrChange w:author="Lorenzo Salvi" w:date="2019-01-07T14:27:00Z" w:id="1473">
              <w:rPr>
                <w:rFonts w:ascii="Times New Roman" w:hAnsi="Times New Roman"/>
              </w:rPr>
            </w:rPrChange>
          </w:rPr>
          <w:br/>
        </w:r>
      </w:del>
    </w:p>
    <w:p xmlns:wp14="http://schemas.microsoft.com/office/word/2010/wordml" w:rsidRPr="00634BB8" w:rsidR="007F3F5D" w:rsidP="0063CFF1" w:rsidRDefault="007F3F5D" w14:paraId="5FF3FA25" wp14:textId="19C75161" wp14:noSpellErr="1">
      <w:pPr>
        <w:pStyle w:val="Paragrafoelenco"/>
        <w:numPr>
          <w:ilvl w:val="0"/>
          <w:numId w:val="17"/>
        </w:numPr>
        <w:spacing w:before="280" w:after="280"/>
        <w:rPr>
          <w:rFonts w:ascii="Times New Roman" w:hAnsi="Times New Roman"/>
          <w:color w:val="000000" w:themeColor="text1" w:themeTint="FF" w:themeShade="FF"/>
          <w:lang w:val="it-IT"/>
          <w:rPrChange w:author="Salvatore Salernitano" w:date="2019-01-16T10:52:19.4675351" w:id="416588243">
            <w:rPr/>
          </w:rPrChange>
        </w:rPr>
        <w:pPrChange w:author="Salvatore Salernitano" w:date="2019-01-16T10:52:19.4675351" w:id="1475">
          <w:pPr>
            <w:pStyle w:val="Paragrafoelenco"/>
            <w:numPr>
              <w:numId w:val="42"/>
            </w:numPr>
            <w:tabs>
              <w:tab w:val="num" w:pos="360"/>
              <w:tab w:val="num" w:pos="720"/>
            </w:tabs>
            <w:spacing w:before="280" w:after="280"/>
            <w:ind w:hanging="360"/>
          </w:pPr>
        </w:pPrChange>
      </w:pPr>
      <w:ins w:author="Salvatore Salernitano" w:date="2019-01-16T10:50:25.0886588" w:id="1451862138">
        <w:r w:rsidRPr="00634BB8">
          <w:rPr>
            <w:rFonts w:ascii="Times New Roman" w:hAnsi="Times New Roman" w:eastAsia="ArialMT"/>
            <w:color w:val="000000" w:themeColor="text1"/>
            <w:lang w:val="it-IT"/>
            <w:rPrChange w:author="Lorenzo Salvi" w:date="2019-01-07T14:25:00Z" w:id="1983858248">
              <w:rPr>
                <w:rFonts w:ascii="Times New Roman" w:hAnsi="Times New Roman" w:eastAsia="ArialMT"/>
                <w:color w:val="000000" w:themeColor="text1"/>
              </w:rPr>
            </w:rPrChange>
          </w:rPr>
          <w:t xml:space="preserve">Mantenendo MySQL Workbench </w:t>
        </w:r>
        <w:r w:rsidRPr="00634BB8" w:rsidR="5E51D88E">
          <w:rPr>
            <w:rFonts w:ascii="Times New Roman" w:hAnsi="Times New Roman" w:eastAsia="ArialMT"/>
            <w:color w:val="000000" w:themeColor="text1"/>
            <w:lang w:val="it-IT"/>
            <w:rPrChange w:author="Lorenzo Salvi" w:date="2019-01-07T14:25:00Z" w:id="1320958854">
              <w:rPr>
                <w:rFonts w:ascii="Times New Roman" w:hAnsi="Times New Roman" w:eastAsia="ArialMT"/>
                <w:color w:val="000000" w:themeColor="text1"/>
              </w:rPr>
            </w:rPrChange>
          </w:rPr>
          <w:t xml:space="preserve">V.6.3CE </w:t>
        </w:r>
      </w:ins>
      <w:del w:author="Salvatore Salernitano" w:date="2019-01-16T10:50:25.0886588" w:id="468420615">
        <w:r w:rsidRPr="00634BB8" w:rsidDel="5E51D88E">
          <w:rPr>
            <w:rFonts w:ascii="Times New Roman" w:hAnsi="Times New Roman" w:eastAsia="ArialMT"/>
            <w:color w:val="000000" w:themeColor="text1"/>
            <w:lang w:val="it-IT"/>
            <w:rPrChange w:author="Lorenzo Salvi" w:date="2019-01-07T14:25:00Z" w:id="690860909">
              <w:rPr>
                <w:rFonts w:ascii="Times New Roman" w:hAnsi="Times New Roman" w:eastAsia="ArialMT"/>
                <w:color w:val="000000" w:themeColor="text1"/>
              </w:rPr>
            </w:rPrChange>
          </w:rPr>
          <w:delText xml:space="preserve">Mantenendo sia il server MySQL che il MySQL Workbench </w:delText>
        </w:r>
      </w:del>
      <w:r w:rsidRPr="00634BB8">
        <w:rPr>
          <w:rFonts w:ascii="Times New Roman" w:hAnsi="Times New Roman" w:eastAsia="ArialMT"/>
          <w:color w:val="000000" w:themeColor="text1"/>
          <w:lang w:val="it-IT"/>
          <w:rPrChange w:author="Lorenzo Salvi" w:date="2019-01-07T14:25:00Z" w:id="2032054109">
            <w:rPr>
              <w:rFonts w:ascii="Times New Roman" w:hAnsi="Times New Roman" w:eastAsia="ArialMT"/>
              <w:color w:val="000000" w:themeColor="text1"/>
            </w:rPr>
          </w:rPrChange>
        </w:rPr>
        <w:t xml:space="preserve">in esecuzione basterà eseguire con un doppio click sull’applicativo </w:t>
      </w:r>
      <w:r w:rsidRPr="00634BB8">
        <w:rPr>
          <w:rFonts w:ascii="Times New Roman" w:hAnsi="Times New Roman" w:eastAsia="ArialMT"/>
          <w:color w:val="000000" w:themeColor="text1"/>
          <w:lang w:val="it-IT"/>
          <w:rPrChange w:author="Lorenzo Salvi" w:date="2019-01-07T14:25:00Z" w:id="205589718">
            <w:rPr>
              <w:rFonts w:ascii="Times New Roman" w:hAnsi="Times New Roman" w:eastAsia="ArialMT"/>
              <w:color w:val="000000" w:themeColor="text1"/>
            </w:rPr>
          </w:rPrChange>
        </w:rPr>
        <w:t>softing</w:t>
      </w:r>
      <w:r w:rsidRPr="00634BB8">
        <w:rPr>
          <w:rFonts w:ascii="Times New Roman" w:hAnsi="Times New Roman" w:eastAsia="ArialMT"/>
          <w:color w:val="000000" w:themeColor="text1"/>
          <w:lang w:val="it-IT"/>
          <w:rPrChange w:author="Lorenzo Salvi" w:date="2019-01-07T14:25:00Z" w:id="1476">
            <w:rPr>
              <w:rFonts w:ascii="Times New Roman" w:hAnsi="Times New Roman" w:eastAsia="ArialMT"/>
              <w:color w:val="000000" w:themeColor="text1"/>
            </w:rPr>
          </w:rPrChange>
        </w:rPr>
        <w:t>.jar per lanciare il programma.</w:t>
      </w:r>
    </w:p>
    <w:p xmlns:wp14="http://schemas.microsoft.com/office/word/2010/wordml" w:rsidRPr="007F3F5D" w:rsidR="007F3F5D" w:rsidP="007F3F5D" w:rsidRDefault="007F3F5D" w14:paraId="613FF3C3" wp14:textId="77777777">
      <w:pPr>
        <w:spacing w:before="280" w:after="280" w:line="276" w:lineRule="auto"/>
        <w:rPr>
          <w:rFonts w:eastAsia="ArialMT"/>
          <w:color w:val="000000" w:themeColor="text1"/>
        </w:rPr>
      </w:pPr>
      <w:r w:rsidRPr="007F3F5D">
        <w:rPr>
          <w:rFonts w:eastAsia="Arial"/>
          <w:b/>
          <w:bCs/>
          <w:color w:val="000000" w:themeColor="text1"/>
          <w:sz w:val="22"/>
          <w:szCs w:val="22"/>
        </w:rPr>
        <w:t>Descrizione sistema:</w:t>
      </w:r>
    </w:p>
    <w:p xmlns:wp14="http://schemas.microsoft.com/office/word/2010/wordml" w:rsidRPr="00634BB8" w:rsidR="007F3F5D" w:rsidDel="62AAFAD9" w:rsidP="007F3F5D" w:rsidRDefault="007F3F5D" w14:paraId="3B8E325F" wp14:textId="77777777">
      <w:pPr>
        <w:spacing w:before="280" w:after="280" w:line="276" w:lineRule="auto"/>
        <w:rPr>
          <w:del w:author="Salvatore Salernitano" w:date="2019-01-16T10:55:20.7626574" w:id="825607584"/>
          <w:rFonts w:eastAsia="ArialMT"/>
          <w:color w:val="000000" w:themeColor="text1"/>
          <w:lang w:val="it-IT"/>
          <w:rPrChange w:author="Lorenzo Salvi" w:date="2019-01-07T14:25:00Z" w:id="1477">
            <w:rPr>
              <w:rFonts w:eastAsia="ArialMT"/>
              <w:color w:val="000000" w:themeColor="text1"/>
            </w:rPr>
          </w:rPrChange>
        </w:rPr>
      </w:pPr>
      <w:r w:rsidRPr="00634BB8">
        <w:rPr>
          <w:rFonts w:eastAsia="ArialMT"/>
          <w:color w:val="000000" w:themeColor="text1"/>
          <w:lang w:val="it-IT"/>
          <w:rPrChange w:author="Lorenzo Salvi" w:date="2019-01-07T14:25:00Z" w:id="1478">
            <w:rPr>
              <w:rFonts w:eastAsia="ArialMT"/>
              <w:color w:val="000000" w:themeColor="text1"/>
            </w:rPr>
          </w:rPrChange>
        </w:rPr>
        <w:t>Una volta avviato il software ci si troverà davanti una pagina di login, qui sarà possibile accedere alla propria dashboard inserendo le credenziali corrette:</w:t>
      </w:r>
    </w:p>
    <w:p w:rsidR="62AAFAD9" w:rsidP="62AAFAD9" w:rsidRDefault="62AAFAD9" w14:noSpellErr="1" w14:paraId="7166A08B">
      <w:pPr>
        <w:spacing w:before="280" w:after="280" w:line="276" w:lineRule="auto"/>
        <w:rPr>
          <w:rFonts w:eastAsia="ArialMT"/>
          <w:color w:val="000000" w:themeColor="text1" w:themeTint="FF" w:themeShade="FF"/>
          <w:lang w:val="it-IT"/>
          <w:rPrChange w:author="Salvatore Salernitano" w:date="2019-01-16T10:55:20.7626574" w:id="1097800541">
            <w:rPr/>
          </w:rPrChange>
        </w:rPr>
        <w:pPrChange w:author="Salvatore Salernitano" w:date="2019-01-16T10:55:20.7626574" w:id="1502483222">
          <w:pPr/>
        </w:pPrChange>
      </w:pPr>
    </w:p>
    <w:p xmlns:wp14="http://schemas.microsoft.com/office/word/2010/wordml" w:rsidRPr="00634BB8" w:rsidR="007F3F5D" w:rsidDel="5893694E" w:rsidP="007F3F5D" w:rsidRDefault="007F3F5D" w14:paraId="7453ADE3" wp14:textId="77777777">
      <w:pPr>
        <w:spacing w:before="280" w:after="280" w:line="276" w:lineRule="auto"/>
        <w:rPr>
          <w:del w:author="Salvatore Salernitano" w:date="2019-01-10T13:52:55.9023758" w:id="795304036"/>
          <w:rFonts w:eastAsia="ArialMT"/>
          <w:i/>
          <w:iCs/>
          <w:color w:val="000000" w:themeColor="text1"/>
          <w:u w:val="single"/>
          <w:lang w:val="it-IT"/>
          <w:rPrChange w:author="Lorenzo Salvi" w:date="2019-01-07T14:27:00Z" w:id="1479">
            <w:rPr>
              <w:rFonts w:eastAsia="ArialMT"/>
              <w:i/>
              <w:iCs/>
              <w:color w:val="000000" w:themeColor="text1"/>
              <w:u w:val="single"/>
            </w:rPr>
          </w:rPrChange>
        </w:rPr>
      </w:pPr>
      <w:r w:rsidRPr="49DF956D">
        <w:rPr>
          <w:rFonts w:ascii="Times New Roman" w:hAnsi="Times New Roman" w:eastAsia="Times New Roman" w:cs="Times New Roman"/>
          <w:b w:val="1"/>
          <w:bCs w:val="1"/>
          <w:i w:val="1"/>
          <w:iCs w:val="1"/>
          <w:color w:val="000000" w:themeColor="text1"/>
          <w:u w:val="none"/>
          <w:lang w:val="it-IT"/>
          <w:rPrChange w:author="Salvatore Salernitano" w:date="2019-01-18T15:41:39.5762984" w:id="1097676717">
            <w:rPr>
              <w:rFonts w:eastAsia="ArialMT"/>
              <w:i/>
              <w:iCs/>
              <w:color w:val="000000" w:themeColor="text1"/>
              <w:u w:val="single"/>
            </w:rPr>
          </w:rPrChange>
        </w:rPr>
        <w:t xml:space="preserve">Come </w:t>
      </w:r>
      <w:ins w:author="Salvatore Salernitano" w:date="2019-01-16T10:59:43.4903445" w:id="2140415113">
        <w:r w:rsidRPr="49DF956D" w:rsidR="7FCD1BBE">
          <w:rPr>
            <w:rFonts w:ascii="Times New Roman" w:hAnsi="Times New Roman" w:eastAsia="Times New Roman" w:cs="Times New Roman"/>
            <w:b w:val="1"/>
            <w:bCs w:val="1"/>
            <w:i w:val="1"/>
            <w:iCs w:val="1"/>
            <w:color w:val="000000" w:themeColor="text1"/>
            <w:u w:val="none"/>
            <w:lang w:val="it-IT"/>
            <w:rPrChange w:author="Salvatore Salernitano" w:date="2019-01-18T15:41:39.5762984" w:id="498842753">
              <w:rPr>
                <w:rFonts w:eastAsia="ArialMT"/>
                <w:i/>
                <w:iCs/>
                <w:color w:val="000000" w:themeColor="text1"/>
                <w:u w:val="single"/>
              </w:rPr>
            </w:rPrChange>
          </w:rPr>
          <w:t xml:space="preserve">A</w:t>
        </w:r>
      </w:ins>
      <w:del w:author="Salvatore Salernitano" w:date="2019-01-16T10:59:43.4903445" w:id="156349473">
        <w:r w:rsidRPr="635C1D47" w:rsidDel="7FCD1BBE">
          <w:rPr>
            <w:rFonts w:eastAsia="ArialMT"/>
            <w:b w:val="1"/>
            <w:bCs w:val="1"/>
            <w:i w:val="1"/>
            <w:iCs w:val="1"/>
            <w:color w:val="000000" w:themeColor="text1"/>
            <w:u w:val="none"/>
            <w:lang w:val="it-IT"/>
            <w:rPrChange w:author="Salvatore Salernitano" w:date="2019-01-16T10:58:43.1019398" w:id="1689213212">
              <w:rPr>
                <w:rFonts w:eastAsia="ArialMT"/>
                <w:i/>
                <w:iCs/>
                <w:color w:val="000000" w:themeColor="text1"/>
                <w:u w:val="single"/>
              </w:rPr>
            </w:rPrChange>
          </w:rPr>
          <w:delText>a</w:delText>
        </w:r>
      </w:del>
      <w:r w:rsidRPr="49DF956D">
        <w:rPr>
          <w:rFonts w:ascii="Times New Roman" w:hAnsi="Times New Roman" w:eastAsia="Times New Roman" w:cs="Times New Roman"/>
          <w:b w:val="1"/>
          <w:bCs w:val="1"/>
          <w:i w:val="1"/>
          <w:iCs w:val="1"/>
          <w:color w:val="000000" w:themeColor="text1"/>
          <w:u w:val="none"/>
          <w:lang w:val="it-IT"/>
          <w:rPrChange w:author="Salvatore Salernitano" w:date="2019-01-18T15:41:39.5762984" w:id="1499689873">
            <w:rPr>
              <w:rFonts w:eastAsia="ArialMT"/>
              <w:i/>
              <w:iCs/>
              <w:color w:val="000000" w:themeColor="text1"/>
              <w:u w:val="single"/>
            </w:rPr>
          </w:rPrChange>
        </w:rPr>
        <w:t>mministratore:</w:t>
      </w:r>
      <w:ins w:author="Salvatore Salernitano" w:date="2019-01-16T10:54:20.3578782" w:id="235407927">
        <w:r w:rsidRPr="49DF956D" w:rsidR="37AA340B">
          <w:rPr>
            <w:rFonts w:ascii="Times New Roman" w:hAnsi="Times New Roman" w:eastAsia="Times New Roman" w:cs="Times New Roman"/>
            <w:b w:val="1"/>
            <w:bCs w:val="1"/>
            <w:i w:val="1"/>
            <w:iCs w:val="1"/>
            <w:color w:val="000000" w:themeColor="text1"/>
            <w:u w:val="none"/>
            <w:lang w:val="it-IT"/>
            <w:rPrChange w:author="Salvatore Salernitano" w:date="2019-01-18T15:41:39.5762984" w:id="24253241">
              <w:rPr>
                <w:rFonts w:eastAsia="ArialMT"/>
                <w:i/>
                <w:iCs/>
                <w:color w:val="000000" w:themeColor="text1"/>
                <w:u w:val="single"/>
              </w:rPr>
            </w:rPrChange>
          </w:rPr>
          <w:t xml:space="preserve"> </w:t>
        </w:r>
      </w:ins>
      <w:ins w:author="Salvatore Salernitano" w:date="2019-01-16T10:55:20.7626574" w:id="1786466879">
        <w:r w:rsidRPr="49DF956D" w:rsidR="62AAFAD9">
          <w:rPr>
            <w:rFonts w:ascii="Times New Roman" w:hAnsi="Times New Roman" w:eastAsia="Times New Roman" w:cs="Times New Roman"/>
            <w:b w:val="1"/>
            <w:bCs w:val="1"/>
            <w:i w:val="1"/>
            <w:iCs w:val="1"/>
            <w:color w:val="000000" w:themeColor="text1"/>
            <w:u w:val="none"/>
            <w:lang w:val="it-IT"/>
            <w:rPrChange w:author="Salvatore Salernitano" w:date="2019-01-18T15:41:39.5762984" w:id="1217513209">
              <w:rPr>
                <w:rFonts w:eastAsia="ArialMT"/>
                <w:i/>
                <w:iCs/>
                <w:color w:val="000000" w:themeColor="text1"/>
                <w:u w:val="single"/>
              </w:rPr>
            </w:rPrChange>
          </w:rPr>
          <w:t xml:space="preserve"> </w:t>
        </w:r>
        <w:r w:rsidRPr="49DF956D" w:rsidR="62AAFAD9">
          <w:rPr>
            <w:rFonts w:ascii="Times New Roman" w:hAnsi="Times New Roman" w:eastAsia="Times New Roman" w:cs="Times New Roman"/>
            <w:i w:val="1"/>
            <w:iCs w:val="1"/>
            <w:color w:val="000000" w:themeColor="text1"/>
            <w:u w:val="none"/>
            <w:lang w:val="it-IT"/>
            <w:rPrChange w:author="Salvatore Salernitano" w:date="2019-01-18T15:41:39.5762984" w:id="1649748786">
              <w:rPr>
                <w:rFonts w:eastAsia="ArialMT"/>
                <w:i/>
                <w:iCs/>
                <w:color w:val="000000" w:themeColor="text1"/>
                <w:u w:val="single"/>
              </w:rPr>
            </w:rPrChange>
          </w:rPr>
          <w:t xml:space="preserve"> </w:t>
        </w:r>
        <w:r w:rsidRPr="49DF956D" w:rsidR="62AAFAD9">
          <w:rPr>
            <w:rFonts w:ascii="Times New Roman" w:hAnsi="Times New Roman" w:eastAsia="Times New Roman" w:cs="Times New Roman"/>
            <w:i w:val="1"/>
            <w:iCs w:val="1"/>
            <w:color w:val="000000" w:themeColor="text1"/>
            <w:u w:val="none"/>
            <w:lang w:val="it-IT"/>
            <w:rPrChange w:author="Salvatore Salernitano" w:date="2019-01-18T15:41:39.5762984" w:id="213757073">
              <w:rPr>
                <w:rFonts w:eastAsia="ArialMT"/>
                <w:i/>
                <w:iCs/>
                <w:color w:val="000000" w:themeColor="text1"/>
                <w:u w:val="single"/>
              </w:rPr>
            </w:rPrChange>
          </w:rPr>
          <w:t xml:space="preserve">                </w:t>
        </w:r>
      </w:ins>
      <w:ins w:author="Salvatore Salernitano" w:date="2019-01-16T10:54:20.3578782" w:id="1871447870">
        <w:r w:rsidRPr="49DF956D" w:rsidR="37AA340B">
          <w:rPr>
            <w:rFonts w:ascii="Times New Roman" w:hAnsi="Times New Roman" w:eastAsia="Times New Roman" w:cs="Times New Roman"/>
            <w:i w:val="0"/>
            <w:iCs w:val="0"/>
            <w:color w:val="000000" w:themeColor="text1"/>
            <w:u w:val="none"/>
            <w:lang w:val="it-IT"/>
            <w:rPrChange w:author="Salvatore Salernitano" w:date="2019-01-18T15:41:39.5762984" w:id="1480">
              <w:rPr>
                <w:rFonts w:eastAsia="ArialMT"/>
                <w:i/>
                <w:iCs/>
                <w:color w:val="000000" w:themeColor="text1"/>
                <w:u w:val="single"/>
              </w:rPr>
            </w:rPrChange>
          </w:rPr>
          <w:t>Username: Muccini23    Password: muc123</w:t>
        </w:r>
      </w:ins>
    </w:p>
    <w:p xmlns:wp14="http://schemas.microsoft.com/office/word/2010/wordml" w:rsidRPr="00634BB8" w:rsidR="007F3F5D" w:rsidDel="62AAFAD9" w:rsidP="37AA340B" w:rsidRDefault="007F3F5D" w14:paraId="03A9D1C7" w14:noSpellErr="1" wp14:textId="3C233357">
      <w:pPr>
        <w:spacing w:before="280" w:after="280" w:line="276" w:lineRule="auto"/>
        <w:rPr>
          <w:del w:author="Salvatore Salernitano" w:date="2019-01-16T10:55:20.7626574" w:id="1316347510"/>
          <w:rFonts w:eastAsia="ArialMT"/>
          <w:i w:val="1"/>
          <w:iCs w:val="1"/>
          <w:color w:val="000000" w:themeColor="text1" w:themeTint="FF" w:themeShade="FF"/>
          <w:u w:val="single"/>
          <w:lang w:val="it-IT"/>
          <w:rPrChange w:author="Salvatore Salernitano" w:date="2019-01-16T10:54:20.3578782" w:id="1418104807">
            <w:rPr/>
          </w:rPrChange>
        </w:rPr>
        <w:pPrChange w:author="Salvatore Salernitano" w:date="2019-01-16T10:54:20.3578782" w:id="1395372228">
          <w:pPr/>
        </w:pPrChange>
      </w:pPr>
    </w:p>
    <w:p xmlns:wp14="http://schemas.microsoft.com/office/word/2010/wordml" w:rsidRPr="00634BB8" w:rsidR="007F3F5D" w:rsidDel="37AA340B" w:rsidP="007F3F5D" w:rsidRDefault="007F3F5D" w14:paraId="0038AA18" wp14:noSpellErr="1" wp14:textId="0B83CA87">
      <w:pPr>
        <w:spacing w:before="280" w:after="280" w:line="276" w:lineRule="auto"/>
        <w:rPr>
          <w:del w:author="Salvatore Salernitano" w:date="2019-01-16T10:54:20.3578782" w:id="1020222983"/>
          <w:lang w:val="it-IT"/>
          <w:rPrChange w:author="Lorenzo Salvi" w:date="2019-01-07T14:27:00Z" w:id="1481">
            <w:rPr/>
          </w:rPrChange>
        </w:rPr>
      </w:pPr>
      <w:del w:author="Salvatore Salernitano" w:date="2019-01-16T10:54:20.3578782" w:id="1609175425">
        <w:r w:rsidRPr="00634BB8" w:rsidDel="37AA340B">
          <w:rPr>
            <w:rFonts w:eastAsia="ArialMT"/>
            <w:lang w:val="it-IT"/>
            <w:rPrChange w:author="Lorenzo Salvi" w:date="2019-01-07T14:27:00Z" w:id="781529539">
              <w:rPr>
                <w:rFonts w:eastAsia="ArialMT"/>
              </w:rPr>
            </w:rPrChange>
          </w:rPr>
          <w:delText xml:space="preserve">Username: Muccini23 </w:delText>
        </w:r>
      </w:del>
      <w:del w:author="Salvatore Salernitano" w:date="2019-01-10T13:52:55.9023758" w:id="2055626544">
        <w:r w:rsidRPr="00634BB8" w:rsidDel="5893694E">
          <w:rPr>
            <w:lang w:val="it-IT"/>
            <w:rPrChange w:author="Lorenzo Salvi" w:date="2019-01-07T14:27:00Z" w:id="1483">
              <w:rPr/>
            </w:rPrChange>
          </w:rPr>
          <w:br/>
        </w:r>
      </w:del>
      <w:del w:author="Salvatore Salernitano" w:date="2019-01-16T10:54:20.3578782" w:id="259078910">
        <w:r w:rsidRPr="00634BB8" w:rsidDel="37AA340B">
          <w:rPr>
            <w:rFonts w:eastAsia="ArialMT"/>
            <w:lang w:val="it-IT"/>
            <w:rPrChange w:author="Lorenzo Salvi" w:date="2019-01-07T14:27:00Z" w:id="1484">
              <w:rPr>
                <w:rFonts w:eastAsia="ArialMT"/>
              </w:rPr>
            </w:rPrChange>
          </w:rPr>
          <w:delText>Password: muc123</w:delText>
        </w:r>
      </w:del>
    </w:p>
    <w:p w:rsidR="3FADD4E7" w:rsidP="49DF956D" w:rsidRDefault="3FADD4E7" w14:paraId="08D84E6C" w14:textId="7F9F34BB" w14:noSpellErr="1">
      <w:pPr>
        <w:spacing w:before="280" w:after="280" w:line="276" w:lineRule="auto"/>
        <w:rPr>
          <w:rFonts w:ascii="Times New Roman" w:hAnsi="Times New Roman" w:eastAsia="Times New Roman" w:cs="Times New Roman"/>
          <w:i w:val="1"/>
          <w:iCs w:val="1"/>
          <w:color w:val="000000" w:themeColor="text1" w:themeTint="FF" w:themeShade="FF"/>
          <w:u w:val="none"/>
          <w:lang w:val="it-IT"/>
          <w:rPrChange w:author="Salvatore Salernitano" w:date="2019-01-18T15:41:39.5762984" w:id="1199348595">
            <w:rPr/>
          </w:rPrChange>
        </w:rPr>
        <w:pPrChange w:author="Salvatore Salernitano" w:date="2019-01-18T15:41:39.5762984" w:id="167597228">
          <w:pPr/>
        </w:pPrChange>
      </w:pPr>
    </w:p>
    <w:p w:rsidR="3FADD4E7" w:rsidP="5558E0E2" w:rsidRDefault="3FADD4E7" w14:paraId="75B951C7" w14:textId="6BEB586D" w14:noSpellErr="1">
      <w:pPr>
        <w:spacing w:before="280" w:after="280" w:line="276" w:lineRule="auto"/>
        <w:rPr>
          <w:rFonts w:ascii="Times New Roman" w:hAnsi="Times New Roman" w:eastAsia="Times New Roman" w:cs="Times New Roman"/>
          <w:i w:val="1"/>
          <w:iCs w:val="1"/>
          <w:color w:val="000000" w:themeColor="text1" w:themeTint="FF" w:themeShade="FF"/>
          <w:u w:val="none"/>
          <w:lang w:val="it-IT"/>
          <w:rPrChange w:author="Salvatore Salernitano" w:date="2019-01-17T11:22:41.6234313" w:id="1620609549">
            <w:rPr/>
          </w:rPrChange>
        </w:rPr>
        <w:rPr>
          <w:rFonts w:eastAsia="ArialMT"/>
          <w:i w:val="0"/>
          <w:iCs w:val="0"/>
          <w:u w:val="none"/>
          <w:lang w:val="it-IT"/>
          <w:rPrChange w:author="Salvatore Salernitano" w:date="2019-01-10T13:52:55.9023758" w:id="1046209310">
            <w:rPr/>
          </w:rPrChange>
        </w:rPr>
        <w:pPrChange w:author="Salvatore Salernitano" w:date="2019-01-17T11:22:41.6234313" w:id="167597228">
          <w:pPr/>
        </w:pPrChange>
      </w:pPr>
      <w:ins w:author="Salvatore Salernitano" w:date="2019-01-10T13:49:54.8269938" w:id="1718918490">
        <w:r w:rsidRPr="5558E0E2" w:rsidR="35ECC38D">
          <w:rPr>
            <w:rFonts w:ascii="Times New Roman" w:hAnsi="Times New Roman" w:eastAsia="Times New Roman" w:cs="Times New Roman"/>
            <w:b w:val="1"/>
            <w:bCs w:val="1"/>
            <w:i w:val="1"/>
            <w:iCs w:val="1"/>
            <w:u w:val="none"/>
            <w:lang w:val="it-IT"/>
            <w:rPrChange w:author="Salvatore Salernitano" w:date="2019-01-17T11:22:41.6234313" w:id="118619438">
              <w:rPr/>
            </w:rPrChange>
          </w:rPr>
          <w:t>Come Gestore dei sensori (</w:t>
        </w:r>
      </w:ins>
      <w:ins w:author="Salvatore Salernitano" w:date="2019-01-10T13:50:55.2444416" w:id="549397218">
        <w:r w:rsidRPr="5558E0E2" w:rsidR="07BE0299">
          <w:rPr>
            <w:rFonts w:ascii="Times New Roman" w:hAnsi="Times New Roman" w:eastAsia="Times New Roman" w:cs="Times New Roman"/>
            <w:b w:val="1"/>
            <w:bCs w:val="1"/>
            <w:i w:val="1"/>
            <w:iCs w:val="1"/>
            <w:u w:val="none"/>
            <w:lang w:val="it-IT"/>
            <w:rPrChange w:author="Salvatore Salernitano" w:date="2019-01-17T11:22:41.6234313" w:id="954494606">
              <w:rPr/>
            </w:rPrChange>
          </w:rPr>
          <w:t>Città</w:t>
        </w:r>
        <w:proofErr w:type="gramStart"/>
        <w:r w:rsidRPr="5558E0E2" w:rsidR="07BE0299">
          <w:rPr>
            <w:rFonts w:ascii="Times New Roman" w:hAnsi="Times New Roman" w:eastAsia="Times New Roman" w:cs="Times New Roman"/>
            <w:b w:val="1"/>
            <w:bCs w:val="1"/>
            <w:i w:val="1"/>
            <w:iCs w:val="1"/>
            <w:u w:val="none"/>
            <w:lang w:val="it-IT"/>
            <w:rPrChange w:author="Salvatore Salernitano" w:date="2019-01-17T11:22:41.6234313" w:id="368269063">
              <w:rPr/>
            </w:rPrChange>
          </w:rPr>
          <w:t>)</w:t>
        </w:r>
        <w:r w:rsidRPr="5558E0E2" w:rsidR="07BE0299">
          <w:rPr>
            <w:rFonts w:ascii="Times New Roman" w:hAnsi="Times New Roman" w:eastAsia="Times New Roman" w:cs="Times New Roman"/>
            <w:b w:val="1"/>
            <w:bCs w:val="1"/>
            <w:i w:val="1"/>
            <w:iCs w:val="1"/>
            <w:u w:val="none"/>
            <w:lang w:val="it-IT"/>
            <w:rPrChange w:author="Salvatore Salernitano" w:date="2019-01-17T11:22:41.6234313" w:id="45378774">
              <w:rPr/>
            </w:rPrChange>
          </w:rPr>
          <w:t>:</w:t>
        </w:r>
      </w:ins>
      <w:ins w:author="Salvatore Salernitano" w:date="2019-01-16T10:55:20.7626574" w:id="840434797">
        <w:r w:rsidRPr="5558E0E2" w:rsidR="62AAFAD9">
          <w:rPr>
            <w:rFonts w:ascii="Times New Roman" w:hAnsi="Times New Roman" w:eastAsia="Times New Roman" w:cs="Times New Roman"/>
            <w:i w:val="1"/>
            <w:iCs w:val="1"/>
            <w:u w:val="none"/>
            <w:lang w:val="it-IT"/>
            <w:rPrChange w:author="Salvatore Salernitano" w:date="2019-01-17T11:22:41.6234313" w:id="1907968078">
              <w:rPr/>
            </w:rPrChange>
          </w:rPr>
          <w:t xml:space="preserve"> </w:t>
        </w:r>
      </w:ins>
      <w:ins w:author="Salvatore Salernitano" w:date="2019-01-16T10:58:43.1019398" w:id="1060068230">
        <w:r w:rsidRPr="5558E0E2" w:rsidR="635C1D47">
          <w:rPr>
            <w:rFonts w:ascii="Times New Roman" w:hAnsi="Times New Roman" w:eastAsia="Times New Roman" w:cs="Times New Roman"/>
            <w:i w:val="1"/>
            <w:iCs w:val="1"/>
            <w:u w:val="none"/>
            <w:lang w:val="it-IT"/>
            <w:rPrChange w:author="Salvatore Salernitano" w:date="2019-01-17T11:22:41.6234313" w:id="433090158">
              <w:rPr/>
            </w:rPrChange>
          </w:rPr>
          <w:t xml:space="preserve">  </w:t>
        </w:r>
        <w:proofErr w:type="gramEnd"/>
      </w:ins>
      <w:ins w:author="Salvatore Salernitano" w:date="2019-01-10T13:50:55.2444416" w:id="1412350581">
        <w:r w:rsidRPr="5558E0E2" w:rsidR="07BE0299">
          <w:rPr>
            <w:rFonts w:ascii="Times New Roman" w:hAnsi="Times New Roman" w:eastAsia="Times New Roman" w:cs="Times New Roman"/>
            <w:i w:val="0"/>
            <w:iCs w:val="0"/>
            <w:u w:val="none"/>
            <w:lang w:val="it-IT"/>
            <w:rPrChange w:author="Salvatore Salernitano" w:date="2019-01-17T11:22:41.6234313" w:id="304393792">
              <w:rPr/>
            </w:rPrChange>
          </w:rPr>
          <w:t>Username: Salvatore96</w:t>
        </w:r>
      </w:ins>
      <w:ins w:author="Salvatore Salernitano" w:date="2019-01-10T13:52:55.9023758" w:id="1570454739">
        <w:r w:rsidRPr="5558E0E2" w:rsidR="5893694E">
          <w:rPr>
            <w:rFonts w:ascii="Times New Roman" w:hAnsi="Times New Roman" w:eastAsia="Times New Roman" w:cs="Times New Roman"/>
            <w:i w:val="0"/>
            <w:iCs w:val="0"/>
            <w:u w:val="none"/>
            <w:lang w:val="it-IT"/>
            <w:rPrChange w:author="Salvatore Salernitano" w:date="2019-01-17T11:22:41.6234313" w:id="774085139">
              <w:rPr/>
            </w:rPrChange>
          </w:rPr>
          <w:t xml:space="preserve">  </w:t>
        </w:r>
        <w:r w:rsidRPr="5558E0E2" w:rsidR="07BE0299">
          <w:rPr>
            <w:rFonts w:ascii="Times New Roman" w:hAnsi="Times New Roman" w:eastAsia="Times New Roman" w:cs="Times New Roman"/>
            <w:i w:val="0"/>
            <w:iCs w:val="0"/>
            <w:u w:val="none"/>
            <w:lang w:val="it-IT"/>
            <w:rPrChange w:author="Salvatore Salernitano" w:date="2019-01-17T11:22:41.6234313" w:id="627847237">
              <w:rPr/>
            </w:rPrChange>
          </w:rPr>
          <w:t>Password: sal96</w:t>
        </w:r>
      </w:ins>
    </w:p>
    <w:p w:rsidR="07BE0299" w:rsidDel="5893694E" w:rsidP="3F4048A2" w:rsidRDefault="07BE0299" w14:paraId="1B2E87EE" w14:textId="088289BA" w14:noSpellErr="1">
      <w:pPr>
        <w:pStyle w:val="Normale"/>
        <w:spacing w:before="280" w:after="280" w:line="276" w:lineRule="auto"/>
        <w:rPr>
          <w:del w:author="Salvatore Salernitano" w:date="2019-01-10T13:52:55.9023758" w:id="1480565628"/>
          <w:rFonts w:eastAsia="ArialMT"/>
          <w:i w:val="0"/>
          <w:iCs w:val="0"/>
          <w:u w:val="none"/>
          <w:lang w:val="it-IT"/>
          <w:rPrChange w:author="Salvatore Salernitano" w:date="2019-01-10T13:51:55.2789373" w:id="891795816">
            <w:rPr/>
          </w:rPrChange>
        </w:rPr>
        <w:pPrChange w:author="Salvatore Salernitano" w:date="2019-01-10T13:51:55.2789373" w:id="638341898">
          <w:pPr/>
        </w:pPrChange>
      </w:pPr>
    </w:p>
    <w:p xmlns:wp14="http://schemas.microsoft.com/office/word/2010/wordml" w:rsidRPr="00634BB8" w:rsidR="00E43AED" w:rsidDel="3FADD4E7" w:rsidP="007F3F5D" w:rsidRDefault="00E43AED" w14:paraId="3A413BF6" wp14:textId="77777777">
      <w:pPr>
        <w:spacing w:before="280" w:after="280" w:line="276" w:lineRule="auto"/>
        <w:rPr>
          <w:del w:author="Salvatore Salernitano" w:date="2019-01-10T11:10:31.1763592" w:id="861618615"/>
          <w:rFonts w:eastAsia="ArialMT"/>
          <w:i/>
          <w:iCs/>
          <w:u w:val="single"/>
          <w:lang w:val="it-IT"/>
          <w:rPrChange w:author="Lorenzo Salvi" w:date="2019-01-07T14:27:00Z" w:id="1485">
            <w:rPr>
              <w:rFonts w:eastAsia="ArialMT"/>
              <w:i/>
              <w:iCs/>
              <w:u w:val="single"/>
            </w:rPr>
          </w:rPrChange>
        </w:rPr>
      </w:pPr>
    </w:p>
    <w:p xmlns:wp14="http://schemas.microsoft.com/office/word/2010/wordml" w:rsidRPr="00634BB8" w:rsidR="00E43AED" w:rsidDel="3FADD4E7" w:rsidP="007F3F5D" w:rsidRDefault="00E43AED" w14:paraId="33D28B4B" wp14:textId="77777777">
      <w:pPr>
        <w:spacing w:before="280" w:after="280" w:line="276" w:lineRule="auto"/>
        <w:rPr>
          <w:del w:author="Salvatore Salernitano" w:date="2019-01-10T11:10:31.1763592" w:id="1545618144"/>
          <w:rFonts w:eastAsia="ArialMT"/>
          <w:i/>
          <w:iCs/>
          <w:u w:val="single"/>
          <w:lang w:val="it-IT"/>
          <w:rPrChange w:author="Lorenzo Salvi" w:date="2019-01-07T14:27:00Z" w:id="1486">
            <w:rPr>
              <w:rFonts w:eastAsia="ArialMT"/>
              <w:i/>
              <w:iCs/>
              <w:u w:val="single"/>
            </w:rPr>
          </w:rPrChange>
        </w:rPr>
      </w:pPr>
    </w:p>
    <w:p xmlns:wp14="http://schemas.microsoft.com/office/word/2010/wordml" w:rsidRPr="00634BB8" w:rsidR="007F3F5D" w:rsidDel="3FADD4E7" w:rsidP="62AAFAD9" w:rsidRDefault="007F3F5D" w14:paraId="1703FA53" wp14:noSpellErr="1" wp14:textId="1F5BB4DF">
      <w:pPr>
        <w:pStyle w:val="Normale"/>
        <w:spacing w:before="280" w:after="280" w:line="276" w:lineRule="auto"/>
        <w:rPr>
          <w:del w:author="Salvatore Salernitano" w:date="2019-01-10T11:10:31.1763592" w:id="869933157"/>
          <w:rFonts w:eastAsia="Hiragino Sans W3"/>
          <w:i w:val="1"/>
          <w:iCs w:val="1"/>
          <w:color w:val="17365D" w:themeColor="text2" w:themeTint="FF" w:themeShade="BF"/>
          <w:sz w:val="22"/>
          <w:szCs w:val="22"/>
          <w:lang w:val="it-IT"/>
          <w:rPrChange w:author="Salvatore Salernitano" w:date="2019-01-16T10:55:20.7626574" w:id="1487">
            <w:rPr>
              <w:rFonts w:eastAsia="ArialMT"/>
              <w:i/>
              <w:iCs/>
              <w:u w:val="single"/>
            </w:rPr>
          </w:rPrChange>
        </w:rPr>
        <w:pPrChange w:author="Salvatore Salernitano" w:date="2019-01-16T10:55:20.7626574" w:id="206627454">
          <w:pPr/>
        </w:pPrChange>
      </w:pPr>
      <w:r w:rsidRPr="5558E0E2">
        <w:rPr>
          <w:rFonts w:ascii="Times New Roman" w:hAnsi="Times New Roman" w:eastAsia="Times New Roman" w:cs="Times New Roman"/>
          <w:b w:val="1"/>
          <w:bCs w:val="1"/>
          <w:i w:val="1"/>
          <w:iCs w:val="1"/>
          <w:u w:val="none"/>
          <w:lang w:val="it-IT"/>
          <w:rPrChange w:author="Salvatore Salernitano" w:date="2019-01-17T11:22:41.6234313" w:id="1799610517">
            <w:rPr>
              <w:rFonts w:eastAsia="ArialMT"/>
              <w:i/>
              <w:iCs/>
              <w:u w:val="single"/>
            </w:rPr>
          </w:rPrChange>
        </w:rPr>
        <w:t>Come Gestore dei sensori</w:t>
      </w:r>
      <w:ins w:author="Salvatore Salernitano" w:date="2019-01-10T13:49:54.8269938" w:id="681896301">
        <w:r w:rsidRPr="5558E0E2" w:rsidR="35ECC38D">
          <w:rPr>
            <w:rFonts w:ascii="Times New Roman" w:hAnsi="Times New Roman" w:eastAsia="Times New Roman" w:cs="Times New Roman"/>
            <w:b w:val="1"/>
            <w:bCs w:val="1"/>
            <w:i w:val="1"/>
            <w:iCs w:val="1"/>
            <w:u w:val="none"/>
            <w:lang w:val="it-IT"/>
            <w:rPrChange w:author="Salvatore Salernitano" w:date="2019-01-17T11:22:41.6234313" w:id="29560167">
              <w:rPr>
                <w:rFonts w:eastAsia="ArialMT"/>
                <w:i/>
                <w:iCs/>
                <w:u w:val="single"/>
              </w:rPr>
            </w:rPrChange>
          </w:rPr>
          <w:t xml:space="preserve"> (Area</w:t>
        </w:r>
        <w:proofErr w:type="gramStart"/>
        <w:r w:rsidRPr="5558E0E2" w:rsidR="35ECC38D">
          <w:rPr>
            <w:rFonts w:ascii="Times New Roman" w:hAnsi="Times New Roman" w:eastAsia="Times New Roman" w:cs="Times New Roman"/>
            <w:b w:val="1"/>
            <w:bCs w:val="1"/>
            <w:i w:val="1"/>
            <w:iCs w:val="1"/>
            <w:u w:val="none"/>
            <w:lang w:val="it-IT"/>
            <w:rPrChange w:author="Salvatore Salernitano" w:date="2019-01-17T11:22:41.6234313" w:id="333318968">
              <w:rPr>
                <w:rFonts w:eastAsia="ArialMT"/>
                <w:i/>
                <w:iCs/>
                <w:u w:val="single"/>
              </w:rPr>
            </w:rPrChange>
          </w:rPr>
          <w:t xml:space="preserve">)</w:t>
        </w:r>
      </w:ins>
      <w:ins w:author="Salvatore Salernitano" w:date="2019-01-16T10:55:20.7626574" w:id="1329060860">
        <w:r w:rsidRPr="5558E0E2" w:rsidR="62AAFAD9">
          <w:rPr>
            <w:rFonts w:ascii="Times New Roman" w:hAnsi="Times New Roman" w:eastAsia="Times New Roman" w:cs="Times New Roman"/>
            <w:b w:val="1"/>
            <w:bCs w:val="1"/>
            <w:i w:val="1"/>
            <w:iCs w:val="1"/>
            <w:u w:val="none"/>
            <w:lang w:val="it-IT"/>
            <w:rPrChange w:author="Salvatore Salernitano" w:date="2019-01-17T11:22:41.6234313" w:id="1420993266">
              <w:rPr>
                <w:rFonts w:eastAsia="ArialMT"/>
                <w:i/>
                <w:iCs/>
                <w:u w:val="single"/>
              </w:rPr>
            </w:rPrChange>
          </w:rPr>
          <w:t xml:space="preserve">:</w:t>
        </w:r>
        <w:r w:rsidRPr="5558E0E2" w:rsidR="62AAFAD9">
          <w:rPr>
            <w:rFonts w:ascii="Times New Roman" w:hAnsi="Times New Roman" w:eastAsia="Times New Roman" w:cs="Times New Roman"/>
            <w:i w:val="1"/>
            <w:iCs w:val="1"/>
            <w:u w:val="none"/>
            <w:lang w:val="it-IT"/>
            <w:rPrChange w:author="Salvatore Salernitano" w:date="2019-01-17T11:22:41.6234313" w:id="1998273082">
              <w:rPr>
                <w:rFonts w:eastAsia="ArialMT"/>
                <w:i/>
                <w:iCs/>
                <w:u w:val="single"/>
              </w:rPr>
            </w:rPrChange>
          </w:rPr>
          <w:t xml:space="preserve"> </w:t>
        </w:r>
      </w:ins>
      <w:ins w:author="Salvatore Salernitano" w:date="2019-01-16T10:58:43.1019398" w:id="1601575250">
        <w:r w:rsidRPr="5558E0E2" w:rsidR="635C1D47">
          <w:rPr>
            <w:rFonts w:ascii="Times New Roman" w:hAnsi="Times New Roman" w:eastAsia="Times New Roman" w:cs="Times New Roman"/>
            <w:i w:val="1"/>
            <w:iCs w:val="1"/>
            <w:u w:val="none"/>
            <w:lang w:val="it-IT"/>
            <w:rPrChange w:author="Salvatore Salernitano" w:date="2019-01-17T11:22:41.6234313" w:id="620618572">
              <w:rPr>
                <w:rFonts w:eastAsia="ArialMT"/>
                <w:i/>
                <w:iCs/>
                <w:u w:val="single"/>
              </w:rPr>
            </w:rPrChange>
          </w:rPr>
          <w:t xml:space="preserve">  </w:t>
        </w:r>
        <w:proofErr w:type="gramEnd"/>
      </w:ins>
      <w:del w:author="Salvatore Salernitano" w:date="2019-01-16T10:55:20.7626574" w:id="2126537849">
        <w:r w:rsidRPr="37AA340B" w:rsidDel="62AAFAD9">
          <w:rPr>
            <w:rFonts w:eastAsia="ArialMT"/>
            <w:i w:val="1"/>
            <w:iCs w:val="1"/>
            <w:u w:val="single"/>
            <w:lang w:val="it-IT"/>
            <w:rPrChange w:author="Salvatore Salernitano" w:date="2019-01-16T10:54:20.3578782" w:id="1680623211">
              <w:rPr>
                <w:rFonts w:eastAsia="ArialMT"/>
                <w:i/>
                <w:iCs/>
                <w:u w:val="single"/>
              </w:rPr>
            </w:rPrChange>
          </w:rPr>
          <w:delText>:</w:delText>
        </w:r>
      </w:del>
      <w:ins w:author="Salvatore Salernitano" w:date="2019-01-16T10:55:20.7626574" w:id="1554574600">
        <w:r w:rsidRPr="5558E0E2" w:rsidR="62AAFAD9">
          <w:rPr>
            <w:rFonts w:ascii="Times New Roman" w:hAnsi="Times New Roman" w:eastAsia="Times New Roman" w:cs="Times New Roman"/>
            <w:u w:val="none"/>
            <w:lang w:val="it-IT"/>
            <w:rPrChange w:author="Salvatore Salernitano" w:date="2019-01-17T11:22:41.6234313" w:id="1594554904">
              <w:rPr/>
            </w:rPrChange>
          </w:rPr>
          <w:t xml:space="preserve">Username: Tobia56 </w:t>
        </w:r>
        <w:r w:rsidRPr="5558E0E2" w:rsidR="62AAFAD9">
          <w:rPr>
            <w:rFonts w:ascii="Times New Roman" w:hAnsi="Times New Roman" w:eastAsia="Times New Roman" w:cs="Times New Roman"/>
            <w:u w:val="none"/>
            <w:lang w:val="it-IT"/>
            <w:rPrChange w:author="Salvatore Salernitano" w:date="2019-01-17T11:22:41.6234313" w:id="1054494793">
              <w:rPr/>
            </w:rPrChange>
          </w:rPr>
          <w:t xml:space="preserve">       </w:t>
        </w:r>
        <w:r w:rsidRPr="5558E0E2" w:rsidR="62AAFAD9">
          <w:rPr>
            <w:rFonts w:ascii="Times New Roman" w:hAnsi="Times New Roman" w:eastAsia="Times New Roman" w:cs="Times New Roman"/>
            <w:u w:val="none"/>
            <w:lang w:val="it-IT"/>
            <w:rPrChange w:author="Salvatore Salernitano" w:date="2019-01-17T11:22:41.6234313" w:id="1715355115">
              <w:rPr/>
            </w:rPrChange>
          </w:rPr>
          <w:t>Password: tob56</w:t>
        </w:r>
      </w:ins>
    </w:p>
    <w:p xmlns:wp14="http://schemas.microsoft.com/office/word/2010/wordml" w:rsidRPr="00634BB8" w:rsidR="007F3F5D" w:rsidDel="37AA340B" w:rsidP="5893694E" w:rsidRDefault="007F3F5D" w14:paraId="18C772A9" wp14:textId="4CBF0AAC" w14:noSpellErr="1">
      <w:pPr>
        <w:pStyle w:val="Normale"/>
        <w:spacing w:before="280" w:after="280" w:line="276" w:lineRule="auto"/>
        <w:rPr>
          <w:del w:author="Salvatore Salernitano" w:date="2019-01-16T10:54:20.3578782" w:id="1768409363"/>
          <w:rFonts w:eastAsia="Hiragino Sans W3"/>
          <w:i w:val="1"/>
          <w:iCs w:val="1"/>
          <w:color w:val="17365D" w:themeColor="text2" w:themeTint="FF" w:themeShade="BF"/>
          <w:sz w:val="22"/>
          <w:szCs w:val="22"/>
          <w:lang w:val="it-IT"/>
          <w:rPrChange w:author="Salvatore Salernitano" w:date="2019-01-10T13:52:55.9023758" w:id="539080219">
            <w:rPr/>
          </w:rPrChange>
        </w:rPr>
        <w:pPrChange w:author="Salvatore Salernitano" w:date="2019-01-10T13:52:55.9023758" w:id="1527600356">
          <w:pPr/>
        </w:pPrChange>
      </w:pPr>
    </w:p>
    <w:p xmlns:wp14="http://schemas.microsoft.com/office/word/2010/wordml" w:rsidRPr="00634BB8" w:rsidR="007F3F5D" w:rsidDel="62AAFAD9" w:rsidP="37AA340B" w:rsidRDefault="007F3F5D" w14:paraId="323FE96C" wp14:textId="5AF2C03E">
      <w:pPr>
        <w:pStyle w:val="Normale"/>
        <w:spacing w:before="280" w:after="280" w:line="276" w:lineRule="auto"/>
        <w:rPr>
          <w:del w:author="Salvatore Salernitano" w:date="2019-01-16T10:55:20.7626574" w:id="1872324803"/>
          <w:rFonts w:eastAsia="Hiragino Sans W3"/>
          <w:i w:val="1"/>
          <w:iCs w:val="1"/>
          <w:color w:val="17365D" w:themeColor="text2" w:themeTint="FF" w:themeShade="BF"/>
          <w:sz w:val="22"/>
          <w:szCs w:val="22"/>
          <w:lang w:val="it-IT"/>
          <w:rPrChange w:author="Salvatore Salernitano" w:date="2019-01-16T10:54:20.3578782" w:id="1272528989">
            <w:rPr/>
          </w:rPrChange>
        </w:rPr>
        <w:pPrChange w:author="Salvatore Salernitano" w:date="2019-01-16T10:54:20.3578782" w:id="1318505628">
          <w:pPr/>
        </w:pPrChange>
      </w:pPr>
      <w:del w:author="Salvatore Salernitano" w:date="2019-01-16T10:55:20.7626574" w:id="1912959516">
        <w:r w:rsidRPr="00634BB8" w:rsidDel="62AAFAD9">
          <w:rPr>
            <w:rFonts w:eastAsia="ArialMT"/>
            <w:lang w:val="it-IT"/>
            <w:rPrChange w:author="Lorenzo Salvi" w:date="2019-01-07T14:27:00Z" w:id="2092705634">
              <w:rPr>
                <w:rFonts w:eastAsia="ArialMT"/>
              </w:rPr>
            </w:rPrChange>
          </w:rPr>
          <w:delText xml:space="preserve">Username: Tobia56 </w:delText>
        </w:r>
      </w:del>
      <w:del w:author="Salvatore Salernitano" w:date="2019-01-10T13:52:55.9023758" w:id="1205010621">
        <w:r w:rsidRPr="00634BB8" w:rsidDel="5893694E">
          <w:rPr>
            <w:lang w:val="it-IT"/>
            <w:rPrChange w:author="Lorenzo Salvi" w:date="2019-01-07T14:27:00Z" w:id="1491">
              <w:rPr/>
            </w:rPrChange>
          </w:rPr>
          <w:br/>
        </w:r>
      </w:del>
      <w:del w:author="Salvatore Salernitano" w:date="2019-01-16T10:55:20.7626574" w:id="1105820667">
        <w:r w:rsidRPr="00634BB8" w:rsidDel="62AAFAD9">
          <w:rPr>
            <w:rFonts w:eastAsia="ArialMT"/>
            <w:lang w:val="it-IT"/>
            <w:rPrChange w:author="Lorenzo Salvi" w:date="2019-01-07T14:27:00Z" w:id="1492">
              <w:rPr>
                <w:rFonts w:eastAsia="ArialMT"/>
              </w:rPr>
            </w:rPrChange>
          </w:rPr>
          <w:delText>Password: tob56</w:delText>
        </w:r>
      </w:del>
    </w:p>
    <w:p w:rsidR="07BE0299" w:rsidP="5558E0E2" w:rsidRDefault="07BE0299" w14:paraId="1A7EB53F" w14:textId="22D0A2C4" w14:noSpellErr="1">
      <w:pPr>
        <w:pStyle w:val="Normale"/>
        <w:spacing w:before="280" w:after="280" w:line="276" w:lineRule="auto"/>
        <w:rPr>
          <w:rFonts w:ascii="Times New Roman" w:hAnsi="Times New Roman" w:eastAsia="Times New Roman" w:cs="Times New Roman"/>
          <w:u w:val="none"/>
          <w:lang w:val="it-IT"/>
          <w:rPrChange w:author="Salvatore Salernitano" w:date="2019-01-17T11:22:41.6234313" w:id="258265438">
            <w:rPr/>
          </w:rPrChange>
        </w:rPr>
        <w:pPrChange w:author="Salvatore Salernitano" w:date="2019-01-17T11:22:41.6234313" w:id="616383082">
          <w:pPr/>
        </w:pPrChange>
      </w:pPr>
    </w:p>
    <w:p w:rsidR="07BE0299" w:rsidP="55EF695D" w:rsidRDefault="07BE0299" w14:paraId="74374DE8" w14:textId="39895CB8" w14:noSpellErr="1">
      <w:pPr>
        <w:pStyle w:val="Normale"/>
        <w:spacing w:before="280" w:after="280" w:line="276" w:lineRule="auto"/>
        <w:rPr>
          <w:ins w:author="Lorenzo Salvi" w:date="2019-01-17T16:11:31.4232462" w:id="1376599301"/>
          <w:rFonts w:ascii="Times New Roman" w:hAnsi="Times New Roman" w:eastAsia="Times New Roman" w:cs="Times New Roman"/>
          <w:u w:val="none"/>
          <w:lang w:val="it-IT"/>
          <w:rPrChange w:author="Lorenzo Salvi" w:date="2019-01-17T16:11:31.4232462" w:id="1587633990">
            <w:rPr/>
          </w:rPrChange>
        </w:rPr>
        <w:rPr>
          <w:rFonts w:eastAsia="ArialMT"/>
          <w:lang w:val="it-IT"/>
          <w:rPrChange w:author="Salvatore Salernitano" w:date="2019-01-10T13:53:03.4193891" w:id="622808831">
            <w:rPr/>
          </w:rPrChange>
        </w:rPr>
        <w:pPrChange w:author="Lorenzo Salvi" w:date="2019-01-17T16:11:31.4232462" w:id="616383082">
          <w:pPr/>
        </w:pPrChange>
      </w:pPr>
      <w:ins w:author="Salvatore Salernitano" w:date="2019-01-10T13:50:55.2444416" w:id="340881040">
        <w:r w:rsidRPr="55EF695D" w:rsidR="07BE0299">
          <w:rPr>
            <w:rFonts w:ascii="Times New Roman" w:hAnsi="Times New Roman" w:eastAsia="Times New Roman" w:cs="Times New Roman"/>
            <w:b w:val="1"/>
            <w:bCs w:val="1"/>
            <w:i w:val="1"/>
            <w:iCs w:val="1"/>
            <w:u w:val="none"/>
            <w:lang w:val="it-IT"/>
            <w:rPrChange w:author="Lorenzo Salvi" w:date="2019-01-17T16:11:31.4232462" w:id="1787014792">
              <w:rPr/>
            </w:rPrChange>
          </w:rPr>
          <w:t>Come Gestore dei sensori</w:t>
        </w:r>
      </w:ins>
      <w:ins w:author="Salvatore Salernitano" w:date="2019-01-10T13:51:55.2789373" w:id="1192507846">
        <w:r w:rsidRPr="55EF695D" w:rsidR="3F4048A2">
          <w:rPr>
            <w:rFonts w:ascii="Times New Roman" w:hAnsi="Times New Roman" w:eastAsia="Times New Roman" w:cs="Times New Roman"/>
            <w:b w:val="1"/>
            <w:bCs w:val="1"/>
            <w:i w:val="1"/>
            <w:iCs w:val="1"/>
            <w:u w:val="none"/>
            <w:lang w:val="it-IT"/>
            <w:rPrChange w:author="Lorenzo Salvi" w:date="2019-01-17T16:11:31.4232462" w:id="1790803501">
              <w:rPr/>
            </w:rPrChange>
          </w:rPr>
          <w:t xml:space="preserve"> (Edificio):</w:t>
        </w:r>
      </w:ins>
      <w:ins w:author="Salvatore Salernitano" w:date="2019-01-16T10:55:20.7626574" w:id="1239291692">
        <w:r w:rsidRPr="55EF695D" w:rsidR="62AAFAD9">
          <w:rPr>
            <w:rFonts w:ascii="Times New Roman" w:hAnsi="Times New Roman" w:eastAsia="Times New Roman" w:cs="Times New Roman"/>
            <w:i w:val="1"/>
            <w:iCs w:val="1"/>
            <w:u w:val="none"/>
            <w:lang w:val="it-IT"/>
            <w:rPrChange w:author="Lorenzo Salvi" w:date="2019-01-17T16:11:31.4232462" w:id="1391098117">
              <w:rPr/>
            </w:rPrChange>
          </w:rPr>
          <w:t xml:space="preserve"> </w:t>
        </w:r>
      </w:ins>
      <w:ins w:author="Salvatore Salernitano" w:date="2019-01-10T13:51:55.2789373" w:id="440356677">
        <w:r w:rsidRPr="5558E0E2" w:rsidR="3F4048A2">
          <w:rPr>
            <w:rFonts w:ascii="Times New Roman" w:hAnsi="Times New Roman" w:eastAsia="Times New Roman" w:cs="Times New Roman"/>
            <w:u w:val="none"/>
            <w:lang w:val="it-IT"/>
            <w:rPrChange w:author="Salvatore Salernitano" w:date="2019-01-17T11:22:41.6234313" w:id="731562020">
              <w:rPr/>
            </w:rPrChange>
          </w:rPr>
          <w:t>Username: Fabrizio</w:t>
        </w:r>
        <w:r w:rsidRPr="5558E0E2" w:rsidR="3F4048A2">
          <w:rPr>
            <w:rFonts w:ascii="Times New Roman" w:hAnsi="Times New Roman" w:eastAsia="Times New Roman" w:cs="Times New Roman"/>
            <w:u w:val="none"/>
            <w:lang w:val="it-IT"/>
            <w:rPrChange w:author="Salvatore Salernitano" w:date="2019-01-17T11:22:41.6234313" w:id="230915237">
              <w:rPr/>
            </w:rPrChange>
          </w:rPr>
          <w:t>96</w:t>
        </w:r>
      </w:ins>
      <w:ins w:author="Salvatore Salernitano" w:date="2019-01-10T13:52:55.9023758" w:id="1969800390">
        <w:r w:rsidRPr="5558E0E2" w:rsidR="5893694E">
          <w:rPr>
            <w:rFonts w:ascii="Times New Roman" w:hAnsi="Times New Roman" w:eastAsia="Times New Roman" w:cs="Times New Roman"/>
            <w:u w:val="none"/>
            <w:lang w:val="it-IT"/>
            <w:rPrChange w:author="Salvatore Salernitano" w:date="2019-01-17T11:22:41.6234313" w:id="1901404187">
              <w:rPr/>
            </w:rPrChange>
          </w:rPr>
          <w:t xml:space="preserve">         </w:t>
        </w:r>
      </w:ins>
      <w:ins w:author="Salvatore Salernitano" w:date="2019-01-10T13:51:55.2789373" w:id="1816096836">
        <w:r w:rsidRPr="5558E0E2" w:rsidR="3F4048A2">
          <w:rPr>
            <w:rFonts w:ascii="Times New Roman" w:hAnsi="Times New Roman" w:eastAsia="Times New Roman" w:cs="Times New Roman"/>
            <w:u w:val="none"/>
            <w:lang w:val="it-IT"/>
            <w:rPrChange w:author="Salvatore Salernitano" w:date="2019-01-17T11:22:41.6234313" w:id="1701088152">
              <w:rPr/>
            </w:rPrChange>
          </w:rPr>
          <w:t>Password: fab96</w:t>
        </w:r>
      </w:ins>
    </w:p>
    <w:p w:rsidR="55EF695D" w:rsidP="73F040CD" w:rsidRDefault="55EF695D" w14:paraId="1435B56D" w14:textId="1F1C66F8" w14:noSpellErr="1">
      <w:pPr>
        <w:pStyle w:val="Normale"/>
        <w:spacing w:before="280" w:after="280" w:line="276" w:lineRule="auto"/>
        <w:rPr>
          <w:ins w:author="Lorenzo Salvi" w:date="2019-01-17T16:12:32.1466926" w:id="387548615"/>
          <w:rFonts w:ascii="Times New Roman" w:hAnsi="Times New Roman" w:eastAsia="Times New Roman" w:cs="Times New Roman"/>
          <w:u w:val="none"/>
          <w:lang w:val="it-IT"/>
          <w:rPrChange w:author="Lorenzo Salvi" w:date="2019-01-17T16:12:32.1466926" w:id="1706570134">
            <w:rPr/>
          </w:rPrChange>
        </w:rPr>
        <w:pPrChange w:author="Lorenzo Salvi" w:date="2019-01-17T16:12:32.1466926" w:id="1440402782">
          <w:pPr/>
        </w:pPrChange>
      </w:pPr>
    </w:p>
    <w:p w:rsidR="73F040CD" w:rsidP="30E4C229" w:rsidRDefault="73F040CD" w14:paraId="6A5FCC73" w14:noSpellErr="1" w14:textId="5E205385">
      <w:pPr>
        <w:pStyle w:val="Normale"/>
        <w:spacing w:before="280" w:after="280" w:line="276" w:lineRule="auto"/>
        <w:rPr>
          <w:rFonts w:ascii="Times New Roman" w:hAnsi="Times New Roman" w:eastAsia="Times New Roman" w:cs="Times New Roman"/>
          <w:b w:val="1"/>
          <w:bCs w:val="1"/>
          <w:u w:val="none"/>
          <w:lang w:val="it-IT"/>
          <w:rPrChange w:author="Lorenzo Salvi" w:date="2019-01-17T16:13:32.7436263" w:id="1125991610">
            <w:rPr/>
          </w:rPrChange>
        </w:rPr>
        <w:pPrChange w:author="Lorenzo Salvi" w:date="2019-01-17T16:13:32.7436263" w:id="1085313499">
          <w:pPr/>
        </w:pPrChange>
      </w:pPr>
      <w:ins w:author="Lorenzo Salvi" w:date="2019-01-17T16:13:32.7436263" w:id="1703628801">
        <w:r w:rsidRPr="30E4C229" w:rsidR="30E4C229">
          <w:rPr>
            <w:rFonts w:ascii="Times New Roman" w:hAnsi="Times New Roman" w:eastAsia="Times New Roman" w:cs="Times New Roman"/>
            <w:b w:val="1"/>
            <w:bCs w:val="1"/>
            <w:u w:val="none"/>
            <w:lang w:val="it-IT"/>
            <w:rPrChange w:author="Lorenzo Salvi" w:date="2019-01-17T16:13:32.7436263" w:id="940201154">
              <w:rPr/>
            </w:rPrChange>
          </w:rPr>
          <w:t xml:space="preserve">FR Coding: </w:t>
        </w:r>
      </w:ins>
    </w:p>
    <w:p w:rsidR="73F040CD" w:rsidP="30E4C229" w:rsidRDefault="73F040CD" w14:paraId="7046EDF5" w14:noSpellErr="1" w14:textId="398EC601">
      <w:pPr>
        <w:pStyle w:val="Normale"/>
        <w:spacing w:before="280" w:after="280" w:line="276" w:lineRule="auto"/>
        <w:rPr>
          <w:ins w:author="Lorenzo Salvi" w:date="2019-01-17T16:13:32.7436263" w:id="1491095529"/>
          <w:rFonts w:ascii="Times New Roman" w:hAnsi="Times New Roman" w:eastAsia="Times New Roman" w:cs="Times New Roman"/>
          <w:u w:val="none"/>
          <w:lang w:val="it-IT"/>
          <w:rPrChange w:author="Lorenzo Salvi" w:date="2019-01-17T16:13:32.7436263" w:id="874263353">
            <w:rPr/>
          </w:rPrChange>
        </w:rPr>
        <w:pPrChange w:author="Lorenzo Salvi" w:date="2019-01-17T16:13:32.7436263" w:id="1754946951">
          <w:pPr/>
        </w:pPrChange>
      </w:pPr>
      <w:ins w:author="Lorenzo Salvi" w:date="2019-01-17T16:13:32.7436263" w:id="2092799171">
        <w:r w:rsidRPr="30E4C229" w:rsidR="30E4C229">
          <w:rPr>
            <w:rFonts w:ascii="Times New Roman" w:hAnsi="Times New Roman" w:eastAsia="Times New Roman" w:cs="Times New Roman"/>
            <w:b w:val="1"/>
            <w:bCs w:val="1"/>
            <w:u w:val="none"/>
            <w:lang w:val="it-IT"/>
            <w:rPrChange w:author="Lorenzo Salvi" w:date="2019-01-17T16:13:32.7436263" w:id="172798687">
              <w:rPr/>
            </w:rPrChange>
          </w:rPr>
          <w:t>1) Invio Segnale</w:t>
        </w:r>
      </w:ins>
    </w:p>
    <w:p w:rsidR="30E4C229" w:rsidP="30E4C229" w:rsidRDefault="30E4C229" w14:noSpellErr="1" w14:paraId="122C4F30" w14:textId="22A66EF9">
      <w:pPr>
        <w:pStyle w:val="Normale"/>
        <w:spacing w:before="280" w:after="280" w:line="276" w:lineRule="auto"/>
        <w:rPr>
          <w:rFonts w:ascii="Times New Roman" w:hAnsi="Times New Roman" w:eastAsia="Times New Roman" w:cs="Times New Roman"/>
          <w:b w:val="1"/>
          <w:bCs w:val="1"/>
          <w:u w:val="none"/>
          <w:lang w:val="it-IT"/>
          <w:rPrChange w:author="Lorenzo Salvi" w:date="2019-01-17T16:13:32.7436263" w:id="45223096">
            <w:rPr/>
          </w:rPrChange>
        </w:rPr>
        <w:pPrChange w:author="Lorenzo Salvi" w:date="2019-01-17T16:13:32.7436263" w:id="610856067">
          <w:pPr/>
        </w:pPrChange>
      </w:pPr>
      <w:ins w:author="Lorenzo Salvi" w:date="2019-01-17T16:13:32.7436263" w:id="387649596">
        <w:r>
          <w:drawing>
            <wp:inline wp14:editId="22DC2365" wp14:anchorId="56DAB6C9">
              <wp:extent cx="5172075" cy="2445961"/>
              <wp:effectExtent l="0" t="0" r="0" b="0"/>
              <wp:docPr id="1322701155" name="Immagine" title=""/>
              <wp:cNvGraphicFramePr>
                <a:graphicFrameLocks noChangeAspect="1"/>
              </wp:cNvGraphicFramePr>
              <a:graphic>
                <a:graphicData uri="http://schemas.openxmlformats.org/drawingml/2006/picture">
                  <pic:pic>
                    <pic:nvPicPr>
                      <pic:cNvPr id="0" name="Immagine"/>
                      <pic:cNvPicPr/>
                    </pic:nvPicPr>
                    <pic:blipFill>
                      <a:blip r:embed="R550e5b25734241ae">
                        <a:extLst>
                          <a:ext xmlns:a="http://schemas.openxmlformats.org/drawingml/2006/main" uri="{28A0092B-C50C-407E-A947-70E740481C1C}">
                            <a14:useLocalDpi val="0"/>
                          </a:ext>
                        </a:extLst>
                      </a:blip>
                      <a:stretch>
                        <a:fillRect/>
                      </a:stretch>
                    </pic:blipFill>
                    <pic:spPr>
                      <a:xfrm>
                        <a:off x="0" y="0"/>
                        <a:ext cx="5172075" cy="2445961"/>
                      </a:xfrm>
                      <a:prstGeom prst="rect">
                        <a:avLst/>
                      </a:prstGeom>
                    </pic:spPr>
                  </pic:pic>
                </a:graphicData>
              </a:graphic>
            </wp:inline>
          </w:drawing>
        </w:r>
      </w:ins>
    </w:p>
    <w:p xmlns:wp14="http://schemas.microsoft.com/office/word/2010/wordml" w:rsidRPr="00634BB8" w:rsidR="001A1571" w:rsidDel="5558E0E2" w:rsidP="001A1571" w:rsidRDefault="001A1571" w14:paraId="37EFA3E3" wp14:textId="77777777">
      <w:pPr>
        <w:rPr>
          <w:del w:author="Salvatore Salernitano" w:date="2019-01-17T11:22:41.6234313" w:id="1853497069"/>
          <w:lang w:val="it-IT"/>
          <w:rPrChange w:author="Lorenzo Salvi" w:date="2019-01-07T14:27:00Z" w:id="1493">
            <w:rPr/>
          </w:rPrChange>
        </w:rPr>
      </w:pPr>
    </w:p>
    <w:p xmlns:wp14="http://schemas.microsoft.com/office/word/2010/wordml" w:rsidRPr="00634BB8" w:rsidR="001A1571" w:rsidDel="5558E0E2" w:rsidP="001A1571" w:rsidRDefault="001A1571" w14:paraId="41C6AC2A" wp14:textId="77777777">
      <w:pPr>
        <w:rPr>
          <w:del w:author="Salvatore Salernitano" w:date="2019-01-17T11:22:41.6234313" w:id="1447707845"/>
          <w:lang w:val="it-IT"/>
          <w:rPrChange w:author="Lorenzo Salvi" w:date="2019-01-07T14:27:00Z" w:id="1494">
            <w:rPr/>
          </w:rPrChange>
        </w:rPr>
      </w:pPr>
    </w:p>
    <w:p xmlns:wp14="http://schemas.microsoft.com/office/word/2010/wordml" w:rsidRPr="00634BB8" w:rsidR="00ED25DB" w:rsidDel="5558E0E2" w:rsidP="00DE1224" w:rsidRDefault="00ED25DB" w14:paraId="2DC44586" wp14:textId="77777777">
      <w:pPr>
        <w:pStyle w:val="NormaleWeb"/>
        <w:rPr>
          <w:del w:author="Salvatore Salernitano" w:date="2019-01-17T11:22:41.6234313" w:id="2122058064"/>
          <w:rFonts w:ascii="Arial" w:hAnsi="Arial" w:cs="Arial"/>
          <w:i/>
          <w:sz w:val="22"/>
          <w:lang w:val="it-IT"/>
          <w:rPrChange w:author="Lorenzo Salvi" w:date="2019-01-07T14:27:00Z" w:id="1495">
            <w:rPr>
              <w:rFonts w:ascii="Arial" w:hAnsi="Arial" w:cs="Arial"/>
              <w:i/>
              <w:sz w:val="22"/>
            </w:rPr>
          </w:rPrChange>
        </w:rPr>
      </w:pPr>
    </w:p>
    <w:p xmlns:wp14="http://schemas.microsoft.com/office/word/2010/wordml" w:rsidRPr="00634BB8" w:rsidR="00DE1224" w:rsidDel="5558E0E2" w:rsidP="00DE1224" w:rsidRDefault="00DE1224" w14:paraId="4FFCBC07" wp14:textId="77777777">
      <w:pPr>
        <w:rPr>
          <w:del w:author="Salvatore Salernitano" w:date="2019-01-17T11:22:41.6234313" w:id="526010100"/>
          <w:rFonts w:ascii="Arial" w:hAnsi="Arial" w:cs="Arial"/>
          <w:bCs/>
          <w:i/>
          <w:lang w:val="it-IT"/>
          <w:rPrChange w:author="Lorenzo Salvi" w:date="2019-01-07T14:27:00Z" w:id="1496">
            <w:rPr>
              <w:rFonts w:ascii="Arial" w:hAnsi="Arial" w:cs="Arial"/>
              <w:bCs/>
              <w:i/>
            </w:rPr>
          </w:rPrChange>
        </w:rPr>
      </w:pPr>
    </w:p>
    <w:p xmlns:wp14="http://schemas.microsoft.com/office/word/2010/wordml" w:rsidRPr="00634BB8" w:rsidR="00DE1224" w:rsidP="362311FC" w:rsidRDefault="00DE1224" w14:paraId="1728B4D0" wp14:noSpellErr="1" wp14:textId="172A88F0">
      <w:pPr>
        <w:rPr>
          <w:ins w:author="Lorenzo Salvi" w:date="2019-01-17T16:14:33.6725113" w:id="920614536"/>
          <w:lang w:val="it-IT"/>
          <w:rPrChange w:author="Lorenzo Salvi" w:date="2019-01-17T16:14:33.6725113" w:id="1497">
            <w:rPr/>
          </w:rPrChange>
        </w:rPr>
      </w:pPr>
      <w:ins w:author="Lorenzo Salvi" w:date="2019-01-17T16:14:33.6725113" w:id="1648939416">
        <w:r>
          <w:drawing>
            <wp:inline xmlns:wp14="http://schemas.microsoft.com/office/word/2010/wordprocessingDrawing" wp14:editId="2BC3D684" wp14:anchorId="42907663">
              <wp:extent cx="5133975" cy="1458524"/>
              <wp:effectExtent l="0" t="0" r="0" b="0"/>
              <wp:docPr id="413983224" name="Immagine" title=""/>
              <wp:cNvGraphicFramePr>
                <a:graphicFrameLocks noChangeAspect="1"/>
              </wp:cNvGraphicFramePr>
              <a:graphic>
                <a:graphicData uri="http://schemas.openxmlformats.org/drawingml/2006/picture">
                  <pic:pic>
                    <pic:nvPicPr>
                      <pic:cNvPr id="0" name="Immagine"/>
                      <pic:cNvPicPr/>
                    </pic:nvPicPr>
                    <pic:blipFill>
                      <a:blip r:embed="R33365ec1cabd4b26">
                        <a:extLst>
                          <a:ext xmlns:a="http://schemas.openxmlformats.org/drawingml/2006/main" uri="{28A0092B-C50C-407E-A947-70E740481C1C}">
                            <a14:useLocalDpi val="0"/>
                          </a:ext>
                        </a:extLst>
                      </a:blip>
                      <a:stretch>
                        <a:fillRect/>
                      </a:stretch>
                    </pic:blipFill>
                    <pic:spPr>
                      <a:xfrm>
                        <a:off x="0" y="0"/>
                        <a:ext cx="5133975" cy="1458524"/>
                      </a:xfrm>
                      <a:prstGeom prst="rect">
                        <a:avLst/>
                      </a:prstGeom>
                    </pic:spPr>
                  </pic:pic>
                </a:graphicData>
              </a:graphic>
            </wp:inline>
          </w:drawing>
        </w:r>
      </w:ins>
    </w:p>
    <w:p w:rsidR="362311FC" w:rsidP="362311FC" w:rsidRDefault="362311FC" w14:noSpellErr="1" w14:paraId="2DD4E16E" w14:textId="700BC387">
      <w:pPr>
        <w:pStyle w:val="Normale"/>
        <w:rPr>
          <w:ins w:author="Lorenzo Salvi" w:date="2019-01-17T16:14:33.6725113" w:id="860603368"/>
          <w:lang w:val="it-IT"/>
          <w:rPrChange w:author="Lorenzo Salvi" w:date="2019-01-17T16:14:33.6725113" w:id="1395404081">
            <w:rPr/>
          </w:rPrChange>
        </w:rPr>
        <w:pPrChange w:author="Lorenzo Salvi" w:date="2019-01-17T16:14:33.6725113" w:id="1890475503">
          <w:pPr/>
        </w:pPrChange>
      </w:pPr>
    </w:p>
    <w:p w:rsidR="362311FC" w:rsidP="362311FC" w:rsidRDefault="362311FC" w14:noSpellErr="1" w14:paraId="194F3EC3" w14:textId="45EE8564">
      <w:pPr>
        <w:pStyle w:val="Normale"/>
        <w:rPr>
          <w:ins w:author="Lorenzo Salvi" w:date="2019-01-17T16:14:33.6725113" w:id="704434171"/>
          <w:b w:val="1"/>
          <w:bCs w:val="1"/>
          <w:lang w:val="it-IT"/>
          <w:rPrChange w:author="Lorenzo Salvi" w:date="2019-01-17T16:14:33.6725113" w:id="1353608553">
            <w:rPr/>
          </w:rPrChange>
        </w:rPr>
        <w:pPrChange w:author="Lorenzo Salvi" w:date="2019-01-17T16:14:33.6725113" w:id="1717497948">
          <w:pPr/>
        </w:pPrChange>
      </w:pPr>
      <w:ins w:author="Lorenzo Salvi" w:date="2019-01-17T16:14:33.6725113" w:id="1741085402">
        <w:r w:rsidRPr="362311FC" w:rsidR="362311FC">
          <w:rPr>
            <w:b w:val="1"/>
            <w:bCs w:val="1"/>
            <w:lang w:val="it-IT"/>
            <w:rPrChange w:author="Lorenzo Salvi" w:date="2019-01-17T16:14:33.6725113" w:id="594028820">
              <w:rPr/>
            </w:rPrChange>
          </w:rPr>
          <w:t>2) Backup di un Sensore</w:t>
        </w:r>
      </w:ins>
    </w:p>
    <w:p w:rsidR="362311FC" w:rsidP="31311BA7" w:rsidRDefault="362311FC" w14:textId="2D31C51F" w14:paraId="22B06575" w14:noSpellErr="1">
      <w:pPr>
        <w:pStyle w:val="Normale"/>
        <w:rPr>
          <w:b w:val="1"/>
          <w:bCs w:val="1"/>
          <w:lang w:val="it-IT"/>
          <w:rPrChange w:author="Lorenzo Salvi" w:date="2019-01-17T16:16:34.6923034" w:id="1687439622">
            <w:rPr/>
          </w:rPrChange>
        </w:rPr>
        <w:pPrChange w:author="Lorenzo Salvi" w:date="2019-01-17T16:16:34.6923034" w:id="1658421568">
          <w:pPr/>
        </w:pPrChange>
      </w:pPr>
    </w:p>
    <w:p w:rsidR="362311FC" w:rsidP="21702D84" w:rsidRDefault="362311FC" w14:noSpellErr="1" w14:paraId="7E0CCD0B" w14:textId="116D3766">
      <w:pPr>
        <w:pStyle w:val="Normale"/>
        <w:rPr>
          <w:ins w:author="Lorenzo Salvi" w:date="2019-01-17T16:16:34.6923034" w:id="43724756"/>
        </w:rPr>
        <w:pPrChange w:author="Lorenzo Salvi" w:date="2019-01-17T16:15:34.4185882" w:id="1658421568">
          <w:pPr/>
        </w:pPrChange>
      </w:pPr>
      <w:ins w:author="Lorenzo Salvi" w:date="2019-01-17T16:16:34.6923034" w:id="1812853499">
        <w:r>
          <w:drawing>
            <wp:inline wp14:editId="446F47B4" wp14:anchorId="1F8E4D45">
              <wp:extent cx="6002423" cy="2591405"/>
              <wp:effectExtent l="0" t="0" r="0" b="0"/>
              <wp:docPr id="1417417982" name="" title=""/>
              <wp:cNvGraphicFramePr>
                <a:graphicFrameLocks noChangeAspect="1"/>
              </wp:cNvGraphicFramePr>
              <a:graphic>
                <a:graphicData uri="http://schemas.openxmlformats.org/drawingml/2006/picture">
                  <pic:pic>
                    <pic:nvPicPr>
                      <pic:cNvPr id="0" name=""/>
                      <pic:cNvPicPr/>
                    </pic:nvPicPr>
                    <pic:blipFill>
                      <a:blip r:embed="R454df4c042554a2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6002423" cy="2591405"/>
                      </a:xfrm>
                      <a:prstGeom xmlns:a="http://schemas.openxmlformats.org/drawingml/2006/main" prst="rect">
                        <a:avLst/>
                      </a:prstGeom>
                    </pic:spPr>
                  </pic:pic>
                </a:graphicData>
              </a:graphic>
            </wp:inline>
          </w:drawing>
        </w:r>
      </w:ins>
    </w:p>
    <w:p w:rsidR="362311FC" w:rsidDel="31311BA7" w:rsidP="21702D84" w:rsidRDefault="362311FC" w14:textId="2D31C51F" w14:noSpellErr="1" w14:paraId="12395D2F">
      <w:pPr>
        <w:pStyle w:val="Normale"/>
        <w:rPr>
          <w:del w:author="Lorenzo Salvi" w:date="2019-01-17T16:16:34.6923034" w:id="1013389140"/>
        </w:rPr>
        <w:pPrChange w:author="Lorenzo Salvi" w:date="2019-01-17T16:15:34.4185882" w:id="1658421568">
          <w:pPr/>
        </w:pPrChange>
        <w:rPr/>
      </w:pPr>
      <w:ins w:author="Lorenzo Salvi" w:date="2019-01-17T16:16:34.6923034" w:id="1761653830">
        <w:r>
          <w:drawing>
            <wp:inline wp14:editId="260796B4" wp14:anchorId="0626E5D3">
              <wp:extent cx="5980546" cy="2466975"/>
              <wp:effectExtent l="0" t="0" r="0" b="0"/>
              <wp:docPr id="213569843" name="Immagine" title=""/>
              <wp:cNvGraphicFramePr>
                <a:graphicFrameLocks noChangeAspect="1"/>
              </wp:cNvGraphicFramePr>
              <a:graphic>
                <a:graphicData uri="http://schemas.openxmlformats.org/drawingml/2006/picture">
                  <pic:pic>
                    <pic:nvPicPr>
                      <pic:cNvPr id="0" name="Immagine"/>
                      <pic:cNvPicPr/>
                    </pic:nvPicPr>
                    <pic:blipFill>
                      <a:blip r:embed="Rafa605006d764c19">
                        <a:extLst>
                          <a:ext xmlns:a="http://schemas.openxmlformats.org/drawingml/2006/main" uri="{28A0092B-C50C-407E-A947-70E740481C1C}">
                            <a14:useLocalDpi val="0"/>
                          </a:ext>
                        </a:extLst>
                      </a:blip>
                      <a:stretch>
                        <a:fillRect/>
                      </a:stretch>
                    </pic:blipFill>
                    <pic:spPr>
                      <a:xfrm>
                        <a:off x="0" y="0"/>
                        <a:ext cx="5980546" cy="2466975"/>
                      </a:xfrm>
                      <a:prstGeom prst="rect">
                        <a:avLst/>
                      </a:prstGeom>
                    </pic:spPr>
                  </pic:pic>
                </a:graphicData>
              </a:graphic>
            </wp:inline>
          </w:drawing>
        </w:r>
      </w:ins>
    </w:p>
    <w:p w:rsidR="21702D84" w:rsidDel="31311BA7" w:rsidP="21702D84" w:rsidRDefault="21702D84" w14:noSpellErr="1" w14:paraId="4604BE43" w14:textId="7A810DF9">
      <w:pPr>
        <w:pStyle w:val="Normale"/>
        <w:rPr>
          <w:ins w:author="Lorenzo Salvi" w:date="2019-01-17T16:15:34.4185882" w:id="1215776997"/>
          <w:del w:author="Lorenzo Salvi" w:date="2019-01-17T16:16:34.6923034" w:id="2013757137"/>
          <w:b w:val="1"/>
          <w:bCs w:val="1"/>
          <w:lang w:val="it-IT"/>
          <w:rPrChange w:author="Lorenzo Salvi" w:date="2019-01-17T16:15:34.4185882" w:id="622583678">
            <w:rPr/>
          </w:rPrChange>
        </w:rPr>
        <w:pPrChange w:author="Lorenzo Salvi" w:date="2019-01-17T16:15:34.4185882" w:id="1718923823">
          <w:pPr/>
        </w:pPrChange>
      </w:pPr>
    </w:p>
    <w:p w:rsidR="31311BA7" w:rsidP="31311BA7" w:rsidRDefault="31311BA7" w14:noSpellErr="1" w14:paraId="3793553B" w14:textId="7D8FE72F">
      <w:pPr>
        <w:pStyle w:val="Normale"/>
        <w:pPrChange w:author="Lorenzo Salvi" w:date="2019-01-17T16:16:34.6923034" w:id="126670918">
          <w:pPr/>
        </w:pPrChange>
      </w:pPr>
    </w:p>
    <w:p w:rsidR="21702D84" w:rsidP="72BF9035" w:rsidRDefault="21702D84" w14:paraId="6906165C" w14:textId="77BF60C1" w14:noSpellErr="1">
      <w:pPr>
        <w:pStyle w:val="Normale"/>
        <w:rPr>
          <w:ins w:author="Lorenzo Salvi" w:date="2019-01-17T16:18:35.3365218" w:id="1535937210"/>
          <w:b w:val="1"/>
          <w:bCs w:val="1"/>
          <w:lang w:val="it-IT"/>
          <w:rPrChange w:author="Lorenzo Salvi" w:date="2019-01-17T16:17:35.2976198" w:id="457287890">
            <w:rPr/>
          </w:rPrChange>
        </w:rPr>
        <w:pPrChange w:author="Lorenzo Salvi" w:date="2019-01-17T16:17:35.2976198" w:id="826687156">
          <w:pPr/>
        </w:pPrChange>
      </w:pPr>
      <w:ins w:author="Lorenzo Salvi" w:date="2019-01-17T16:17:35.2976198" w:id="211219811">
        <w:r>
          <w:drawing>
            <wp:inline wp14:editId="72BB85EF" wp14:anchorId="5427A5A7">
              <wp:extent cx="5943600" cy="2526030"/>
              <wp:effectExtent l="0" t="0" r="0" b="0"/>
              <wp:docPr id="1008469740" name="Immagine" title=""/>
              <wp:cNvGraphicFramePr>
                <a:graphicFrameLocks noChangeAspect="1"/>
              </wp:cNvGraphicFramePr>
              <a:graphic>
                <a:graphicData uri="http://schemas.openxmlformats.org/drawingml/2006/picture">
                  <pic:pic>
                    <pic:nvPicPr>
                      <pic:cNvPr id="0" name="Immagine"/>
                      <pic:cNvPicPr/>
                    </pic:nvPicPr>
                    <pic:blipFill>
                      <a:blip r:embed="R5c10ab91f41740e1">
                        <a:extLst>
                          <a:ext xmlns:a="http://schemas.openxmlformats.org/drawingml/2006/main" uri="{28A0092B-C50C-407E-A947-70E740481C1C}">
                            <a14:useLocalDpi val="0"/>
                          </a:ext>
                        </a:extLst>
                      </a:blip>
                      <a:stretch>
                        <a:fillRect/>
                      </a:stretch>
                    </pic:blipFill>
                    <pic:spPr>
                      <a:xfrm>
                        <a:off x="0" y="0"/>
                        <a:ext cx="5943600" cy="2526030"/>
                      </a:xfrm>
                      <a:prstGeom prst="rect">
                        <a:avLst/>
                      </a:prstGeom>
                    </pic:spPr>
                  </pic:pic>
                </a:graphicData>
              </a:graphic>
            </wp:inline>
          </w:drawing>
        </w:r>
      </w:ins>
    </w:p>
    <w:p w:rsidR="012B1CBA" w:rsidP="012B1CBA" w:rsidRDefault="012B1CBA" w14:noSpellErr="1" w14:paraId="1EA1DFF6" w14:textId="0DABA49E">
      <w:pPr>
        <w:pStyle w:val="Normale"/>
        <w:rPr>
          <w:ins w:author="Lorenzo Salvi" w:date="2019-01-17T16:18:35.3365218" w:id="262902449"/>
          <w:b w:val="1"/>
          <w:bCs w:val="1"/>
          <w:lang w:val="it-IT"/>
          <w:rPrChange w:author="Lorenzo Salvi" w:date="2019-01-17T16:18:35.3365218" w:id="1366653776">
            <w:rPr/>
          </w:rPrChange>
        </w:rPr>
        <w:pPrChange w:author="Lorenzo Salvi" w:date="2019-01-17T16:18:35.3365218" w:id="1956945076">
          <w:pPr/>
        </w:pPrChange>
      </w:pPr>
      <w:ins w:author="Lorenzo Salvi" w:date="2019-01-17T16:18:35.3365218" w:id="1862335731">
        <w:r w:rsidRPr="012B1CBA" w:rsidR="012B1CBA">
          <w:rPr>
            <w:b w:val="1"/>
            <w:bCs w:val="1"/>
            <w:lang w:val="it-IT"/>
            <w:rPrChange w:author="Lorenzo Salvi" w:date="2019-01-17T16:18:35.3365218" w:id="285461151">
              <w:rPr/>
            </w:rPrChange>
          </w:rPr>
          <w:t>3) Ripristino di un Sensore</w:t>
        </w:r>
      </w:ins>
    </w:p>
    <w:p w:rsidR="012B1CBA" w:rsidP="012B1CBA" w:rsidRDefault="012B1CBA" w14:paraId="7F1EA87E" w14:textId="1EA9CC72" w14:noSpellErr="1">
      <w:pPr>
        <w:pStyle w:val="Normale"/>
        <w:rPr>
          <w:ins w:author="Lorenzo Salvi" w:date="2019-01-17T16:19:36.2744043" w:id="1652713787"/>
          <w:b w:val="1"/>
          <w:bCs w:val="1"/>
          <w:lang w:val="it-IT"/>
          <w:rPrChange w:author="Lorenzo Salvi" w:date="2019-01-17T16:18:35.3365218" w:id="1399555778">
            <w:rPr/>
          </w:rPrChange>
        </w:rPr>
        <w:pPrChange w:author="Lorenzo Salvi" w:date="2019-01-17T16:18:35.3365218" w:id="1890738159">
          <w:pPr/>
        </w:pPrChange>
      </w:pPr>
      <w:ins w:author="Lorenzo Salvi" w:date="2019-01-17T16:18:35.3365218" w:id="161052338">
        <w:r>
          <w:drawing>
            <wp:inline wp14:editId="7762F178" wp14:anchorId="5A9C2CE2">
              <wp:extent cx="5838422" cy="2590800"/>
              <wp:effectExtent l="0" t="0" r="0" b="0"/>
              <wp:docPr id="2068322215" name="Immagine" title=""/>
              <wp:cNvGraphicFramePr>
                <a:graphicFrameLocks noChangeAspect="1"/>
              </wp:cNvGraphicFramePr>
              <a:graphic>
                <a:graphicData uri="http://schemas.openxmlformats.org/drawingml/2006/picture">
                  <pic:pic>
                    <pic:nvPicPr>
                      <pic:cNvPr id="0" name="Immagine"/>
                      <pic:cNvPicPr/>
                    </pic:nvPicPr>
                    <pic:blipFill>
                      <a:blip r:embed="Raf23119646984fa0">
                        <a:extLst>
                          <a:ext xmlns:a="http://schemas.openxmlformats.org/drawingml/2006/main" uri="{28A0092B-C50C-407E-A947-70E740481C1C}">
                            <a14:useLocalDpi val="0"/>
                          </a:ext>
                        </a:extLst>
                      </a:blip>
                      <a:stretch>
                        <a:fillRect/>
                      </a:stretch>
                    </pic:blipFill>
                    <pic:spPr>
                      <a:xfrm>
                        <a:off x="0" y="0"/>
                        <a:ext cx="5838422" cy="2590800"/>
                      </a:xfrm>
                      <a:prstGeom prst="rect">
                        <a:avLst/>
                      </a:prstGeom>
                    </pic:spPr>
                  </pic:pic>
                </a:graphicData>
              </a:graphic>
            </wp:inline>
          </w:drawing>
        </w:r>
      </w:ins>
    </w:p>
    <w:p w:rsidR="052F1198" w:rsidP="052F1198" w:rsidRDefault="052F1198" w14:textId="7A368448" w14:noSpellErr="1" w14:paraId="084933F8">
      <w:pPr>
        <w:pStyle w:val="Normale"/>
        <w:rPr>
          <w:ins w:author="Lorenzo Salvi" w:date="2019-01-17T16:22:38.3744178" w:id="162114021"/>
        </w:rPr>
        <w:pPrChange w:author="Lorenzo Salvi" w:date="2019-01-17T16:19:36.2744043" w:id="829378985">
          <w:pPr/>
        </w:pPrChange>
      </w:pPr>
      <w:ins w:author="Lorenzo Salvi" w:date="2019-01-17T16:21:38.2975838" w:id="1254006080">
        <w:r>
          <w:drawing>
            <wp:inline wp14:editId="5F9A6CB5" wp14:anchorId="36CE4728">
              <wp:extent cx="4152900" cy="1381125"/>
              <wp:effectExtent l="0" t="0" r="0" b="0"/>
              <wp:docPr id="585322006" name="Immagine" title=""/>
              <wp:cNvGraphicFramePr>
                <a:graphicFrameLocks noChangeAspect="1"/>
              </wp:cNvGraphicFramePr>
              <a:graphic>
                <a:graphicData uri="http://schemas.openxmlformats.org/drawingml/2006/picture">
                  <pic:pic>
                    <pic:nvPicPr>
                      <pic:cNvPr id="0" name="Immagine"/>
                      <pic:cNvPicPr/>
                    </pic:nvPicPr>
                    <pic:blipFill>
                      <a:blip r:embed="R528a7a96886340e4">
                        <a:extLst>
                          <a:ext xmlns:a="http://schemas.openxmlformats.org/drawingml/2006/main" uri="{28A0092B-C50C-407E-A947-70E740481C1C}">
                            <a14:useLocalDpi val="0"/>
                          </a:ext>
                        </a:extLst>
                      </a:blip>
                      <a:stretch>
                        <a:fillRect/>
                      </a:stretch>
                    </pic:blipFill>
                    <pic:spPr>
                      <a:xfrm>
                        <a:off x="0" y="0"/>
                        <a:ext cx="4152900" cy="1381125"/>
                      </a:xfrm>
                      <a:prstGeom prst="rect">
                        <a:avLst/>
                      </a:prstGeom>
                    </pic:spPr>
                  </pic:pic>
                </a:graphicData>
              </a:graphic>
            </wp:inline>
          </w:drawing>
        </w:r>
      </w:ins>
    </w:p>
    <w:p w:rsidR="052F1198" w:rsidP="052F1198" w:rsidRDefault="052F1198" w14:noSpellErr="1" w14:paraId="7A765C62" w14:textId="19CB88E8">
      <w:pPr>
        <w:pStyle w:val="Normale"/>
        <w:rPr>
          <w:ins w:author="Lorenzo Salvi" w:date="2019-01-17T16:22:38.3744178" w:id="1559404881"/>
        </w:rPr>
        <w:pPrChange w:author="Lorenzo Salvi" w:date="2019-01-17T16:19:36.2744043" w:id="829378985">
          <w:pPr/>
        </w:pPrChange>
      </w:pPr>
      <w:ins w:author="Lorenzo Salvi" w:date="2019-01-17T16:22:38.3744178" w:id="724920818">
        <w:r>
          <w:drawing>
            <wp:inline wp14:editId="1596C613" wp14:anchorId="005ACCC7">
              <wp:extent cx="5886672" cy="3286125"/>
              <wp:effectExtent l="0" t="0" r="0" b="0"/>
              <wp:docPr id="1463367114" name="Immagine" title=""/>
              <wp:cNvGraphicFramePr>
                <a:graphicFrameLocks noChangeAspect="1"/>
              </wp:cNvGraphicFramePr>
              <a:graphic>
                <a:graphicData uri="http://schemas.openxmlformats.org/drawingml/2006/picture">
                  <pic:pic>
                    <pic:nvPicPr>
                      <pic:cNvPr id="0" name="Immagine"/>
                      <pic:cNvPicPr/>
                    </pic:nvPicPr>
                    <pic:blipFill>
                      <a:blip r:embed="R2486ae39b75e4955">
                        <a:extLst>
                          <a:ext xmlns:a="http://schemas.openxmlformats.org/drawingml/2006/main" uri="{28A0092B-C50C-407E-A947-70E740481C1C}">
                            <a14:useLocalDpi val="0"/>
                          </a:ext>
                        </a:extLst>
                      </a:blip>
                      <a:stretch>
                        <a:fillRect/>
                      </a:stretch>
                    </pic:blipFill>
                    <pic:spPr>
                      <a:xfrm>
                        <a:off x="0" y="0"/>
                        <a:ext cx="5886672" cy="3286125"/>
                      </a:xfrm>
                      <a:prstGeom prst="rect">
                        <a:avLst/>
                      </a:prstGeom>
                    </pic:spPr>
                  </pic:pic>
                </a:graphicData>
              </a:graphic>
            </wp:inline>
          </w:drawing>
        </w:r>
      </w:ins>
    </w:p>
    <w:p w:rsidR="052F1198" w:rsidDel="1D851CF0" w:rsidP="052F1198" w:rsidRDefault="052F1198" w14:paraId="07CDBFD8" w14:textId="7A368448">
      <w:pPr>
        <w:pStyle w:val="Normale"/>
        <w:rPr>
          <w:del w:author="Lorenzo Salvi" w:date="2019-01-17T16:22:38.3744178" w:id="730546406"/>
        </w:rPr>
        <w:pPrChange w:author="Lorenzo Salvi" w:date="2019-01-17T16:19:36.2744043" w:id="829378985">
          <w:pPr/>
        </w:pPrChange>
      </w:pPr>
    </w:p>
    <w:p w:rsidR="1D851CF0" w:rsidP="1D851CF0" w:rsidRDefault="1D851CF0" w14:paraId="2529146D" w14:noSpellErr="1" w14:textId="2774589D">
      <w:pPr>
        <w:pStyle w:val="Normale"/>
        <w:rPr>
          <w:ins w:author="Lorenzo Salvi" w:date="2019-01-17T16:23:38.7315163" w:id="1636714064"/>
        </w:rPr>
        <w:pPrChange w:author="Lorenzo Salvi" w:date="2019-01-17T16:22:38.3744178" w:id="1733726204">
          <w:pPr/>
        </w:pPrChange>
      </w:pPr>
      <w:ins w:author="Lorenzo Salvi" w:date="2019-01-17T16:23:38.7315163" w:id="665681546">
        <w:r>
          <w:drawing>
            <wp:inline wp14:editId="1CE0D1E3" wp14:anchorId="793B38A5">
              <wp:extent cx="5947646" cy="1400175"/>
              <wp:effectExtent l="0" t="0" r="0" b="0"/>
              <wp:docPr id="1578523742" name="Immagine" title=""/>
              <wp:cNvGraphicFramePr>
                <a:graphicFrameLocks noChangeAspect="1"/>
              </wp:cNvGraphicFramePr>
              <a:graphic>
                <a:graphicData uri="http://schemas.openxmlformats.org/drawingml/2006/picture">
                  <pic:pic>
                    <pic:nvPicPr>
                      <pic:cNvPr id="0" name="Immagine"/>
                      <pic:cNvPicPr/>
                    </pic:nvPicPr>
                    <pic:blipFill>
                      <a:blip r:embed="Rff1f17e795684d23">
                        <a:extLst>
                          <a:ext xmlns:a="http://schemas.openxmlformats.org/drawingml/2006/main" uri="{28A0092B-C50C-407E-A947-70E740481C1C}">
                            <a14:useLocalDpi val="0"/>
                          </a:ext>
                        </a:extLst>
                      </a:blip>
                      <a:stretch>
                        <a:fillRect/>
                      </a:stretch>
                    </pic:blipFill>
                    <pic:spPr>
                      <a:xfrm>
                        <a:off x="0" y="0"/>
                        <a:ext cx="5947646" cy="1400175"/>
                      </a:xfrm>
                      <a:prstGeom prst="rect">
                        <a:avLst/>
                      </a:prstGeom>
                    </pic:spPr>
                  </pic:pic>
                </a:graphicData>
              </a:graphic>
            </wp:inline>
          </w:drawing>
        </w:r>
      </w:ins>
    </w:p>
    <w:p w:rsidR="0AC07FBF" w:rsidP="2FBEA119" w:rsidRDefault="0AC07FBF" w14:paraId="38401F18" w14:textId="7C93B9D0" w14:noSpellErr="1">
      <w:pPr>
        <w:pStyle w:val="Normale"/>
        <w:rPr>
          <w:ins w:author="Lorenzo Salvi" w:date="2019-01-17T16:24:38.6697372" w:id="516246352"/>
          <w:b w:val="1"/>
          <w:bCs w:val="1"/>
          <w:rPrChange w:author="Lorenzo Salvi" w:date="2019-01-17T16:24:38.6697372" w:id="1192787519">
            <w:rPr/>
          </w:rPrChange>
        </w:rPr>
        <w:pPrChange w:author="Lorenzo Salvi" w:date="2019-01-17T16:24:38.6697372" w:id="1138416399">
          <w:pPr/>
        </w:pPrChange>
      </w:pPr>
      <w:ins w:author="Lorenzo Salvi" w:date="2019-01-17T16:23:38.7315163" w:id="1170537890">
        <w:r w:rsidRPr="2FBEA119" w:rsidR="0AC07FBF">
          <w:rPr>
            <w:b w:val="1"/>
            <w:bCs w:val="1"/>
            <w:rPrChange w:author="Lorenzo Salvi" w:date="2019-01-17T16:24:38.6697372" w:id="738999562">
              <w:rPr/>
            </w:rPrChange>
          </w:rPr>
          <w:t>NFR Coding:</w:t>
        </w:r>
      </w:ins>
    </w:p>
    <w:p w:rsidR="2FBEA119" w:rsidP="2FBEA119" w:rsidRDefault="2FBEA119" w14:noSpellErr="1" w14:paraId="298E9258" w14:textId="5319CF7B">
      <w:pPr>
        <w:pStyle w:val="Normale"/>
        <w:rPr>
          <w:b w:val="1"/>
          <w:bCs w:val="1"/>
          <w:rPrChange w:author="Lorenzo Salvi" w:date="2019-01-17T16:24:38.6697372" w:id="1249200399">
            <w:rPr/>
          </w:rPrChange>
        </w:rPr>
        <w:pPrChange w:author="Lorenzo Salvi" w:date="2019-01-17T16:24:38.6697372" w:id="1875872794">
          <w:pPr/>
        </w:pPrChange>
      </w:pPr>
    </w:p>
    <w:p w:rsidR="2FBEA119" w:rsidP="2FBEA119" w:rsidRDefault="2FBEA119" w14:noSpellErr="1" w14:paraId="22973DAA" w14:textId="44299325">
      <w:pPr>
        <w:pStyle w:val="Normale"/>
        <w:rPr>
          <w:ins w:author="Lorenzo Salvi" w:date="2019-01-17T16:24:38.6697372" w:id="1559578775"/>
          <w:b w:val="1"/>
          <w:bCs w:val="1"/>
          <w:rPrChange w:author="Lorenzo Salvi" w:date="2019-01-17T16:24:38.6697372" w:id="1628901192">
            <w:rPr/>
          </w:rPrChange>
        </w:rPr>
        <w:pPrChange w:author="Lorenzo Salvi" w:date="2019-01-17T16:24:38.6697372" w:id="411920200">
          <w:pPr/>
        </w:pPrChange>
      </w:pPr>
      <w:ins w:author="Lorenzo Salvi" w:date="2019-01-17T16:24:38.6697372" w:id="1390520449">
        <w:r w:rsidRPr="2FBEA119" w:rsidR="2FBEA119">
          <w:rPr>
            <w:b w:val="1"/>
            <w:bCs w:val="1"/>
            <w:rPrChange w:author="Lorenzo Salvi" w:date="2019-01-17T16:24:38.6697372" w:id="579106349">
              <w:rPr/>
            </w:rPrChange>
          </w:rPr>
          <w:t>1) Usability</w:t>
        </w:r>
      </w:ins>
    </w:p>
    <w:p w:rsidR="2FBEA119" w:rsidP="2C528C33" w:rsidRDefault="2FBEA119" w14:paraId="77615C99" w14:textId="02F4B727" w14:noSpellErr="1">
      <w:pPr>
        <w:pStyle w:val="Normale"/>
        <w:jc w:val="left"/>
        <w:rPr>
          <w:b w:val="1"/>
          <w:bCs w:val="1"/>
          <w:rPrChange w:author="Lorenzo Salvi" w:date="2019-01-17T16:25:39.2927551" w:id="956915994">
            <w:rPr/>
          </w:rPrChange>
        </w:rPr>
        <w:pPrChange w:author="Lorenzo Salvi" w:date="2019-01-17T16:25:39.2927551" w:id="443237181">
          <w:pPr/>
        </w:pPrChange>
      </w:pPr>
      <w:ins w:author="Lorenzo Salvi" w:date="2019-01-17T16:25:39.2927551" w:id="670164088">
        <w:r>
          <w:drawing>
            <wp:inline wp14:editId="2D880524" wp14:anchorId="2B097CA2">
              <wp:extent cx="6335554" cy="3351700"/>
              <wp:effectExtent l="0" t="0" r="0" b="0"/>
              <wp:docPr id="846662933" name="Immagine" title=""/>
              <wp:cNvGraphicFramePr>
                <a:graphicFrameLocks noChangeAspect="1"/>
              </wp:cNvGraphicFramePr>
              <a:graphic>
                <a:graphicData uri="http://schemas.openxmlformats.org/drawingml/2006/picture">
                  <pic:pic>
                    <pic:nvPicPr>
                      <pic:cNvPr id="0" name="Immagine"/>
                      <pic:cNvPicPr/>
                    </pic:nvPicPr>
                    <pic:blipFill>
                      <a:blip r:embed="R40fc0a3511d24522">
                        <a:extLst>
                          <a:ext xmlns:a="http://schemas.openxmlformats.org/drawingml/2006/main" uri="{28A0092B-C50C-407E-A947-70E740481C1C}">
                            <a14:useLocalDpi val="0"/>
                          </a:ext>
                        </a:extLst>
                      </a:blip>
                      <a:stretch>
                        <a:fillRect/>
                      </a:stretch>
                    </pic:blipFill>
                    <pic:spPr>
                      <a:xfrm>
                        <a:off x="0" y="0"/>
                        <a:ext cx="6335554" cy="3351700"/>
                      </a:xfrm>
                      <a:prstGeom prst="rect">
                        <a:avLst/>
                      </a:prstGeom>
                    </pic:spPr>
                  </pic:pic>
                </a:graphicData>
              </a:graphic>
            </wp:inline>
          </w:drawing>
        </w:r>
      </w:ins>
    </w:p>
    <w:p w:rsidR="2FBEA119" w:rsidP="12CD9C8A" w:rsidRDefault="2FBEA119" w14:paraId="52BA42D8" w14:textId="432632DD" w14:noSpellErr="1">
      <w:pPr>
        <w:pStyle w:val="Normale"/>
        <w:rPr>
          <w:ins w:author="Lorenzo Salvi" w:date="2019-01-17T16:28:05.8109702" w:id="1123976879"/>
          <w:b w:val="1"/>
          <w:bCs w:val="1"/>
          <w:rPrChange w:author="Lorenzo Salvi" w:date="2019-01-17T16:28:05.8109702" w:id="1723926049">
            <w:rPr/>
          </w:rPrChange>
        </w:rPr>
        <w:pPrChange w:author="Lorenzo Salvi" w:date="2019-01-17T16:28:05.8109702" w:id="206751793">
          <w:pPr/>
        </w:pPrChange>
      </w:pPr>
      <w:ins w:author="Lorenzo Salvi" w:date="2019-01-17T16:25:39.2927551" w:id="393556613">
        <w:r w:rsidRPr="2C528C33" w:rsidR="2C528C33">
          <w:rPr>
            <w:b w:val="1"/>
            <w:bCs w:val="1"/>
            <w:rPrChange w:author="Lorenzo Salvi" w:date="2019-01-17T16:25:39.2927551" w:id="2133457433">
              <w:rPr/>
            </w:rPrChange>
          </w:rPr>
          <w:t>2) Scalability</w:t>
        </w:r>
      </w:ins>
    </w:p>
    <w:p w:rsidR="12CD9C8A" w:rsidP="12CD9C8A" w:rsidRDefault="12CD9C8A" w14:noSpellErr="1" w14:paraId="7D95443E" w14:textId="22C20B1C">
      <w:pPr>
        <w:pStyle w:val="Normale"/>
        <w:rPr>
          <w:ins w:author="Lorenzo Salvi" w:date="2019-01-17T16:28:05.8109702" w:id="559856908"/>
        </w:rPr>
        <w:pPrChange w:author="Lorenzo Salvi" w:date="2019-01-17T16:28:05.8109702" w:id="1681817458">
          <w:pPr/>
        </w:pPrChange>
      </w:pPr>
      <w:ins w:author="Lorenzo Salvi" w:date="2019-01-17T16:28:05.8109702" w:id="1409110088">
        <w:r>
          <w:drawing>
            <wp:inline wp14:editId="7B283EB7" wp14:anchorId="5DC88C50">
              <wp:extent cx="5376041" cy="3248025"/>
              <wp:effectExtent l="0" t="0" r="0" b="0"/>
              <wp:docPr id="1384262166" name="Immagine" title=""/>
              <wp:cNvGraphicFramePr>
                <a:graphicFrameLocks noChangeAspect="1"/>
              </wp:cNvGraphicFramePr>
              <a:graphic>
                <a:graphicData uri="http://schemas.openxmlformats.org/drawingml/2006/picture">
                  <pic:pic>
                    <pic:nvPicPr>
                      <pic:cNvPr id="0" name="Immagine"/>
                      <pic:cNvPicPr/>
                    </pic:nvPicPr>
                    <pic:blipFill>
                      <a:blip r:embed="R0cf4562b5e5a4968">
                        <a:extLst>
                          <a:ext xmlns:a="http://schemas.openxmlformats.org/drawingml/2006/main" uri="{28A0092B-C50C-407E-A947-70E740481C1C}">
                            <a14:useLocalDpi val="0"/>
                          </a:ext>
                        </a:extLst>
                      </a:blip>
                      <a:stretch>
                        <a:fillRect/>
                      </a:stretch>
                    </pic:blipFill>
                    <pic:spPr>
                      <a:xfrm>
                        <a:off x="0" y="0"/>
                        <a:ext cx="5376041" cy="3248025"/>
                      </a:xfrm>
                      <a:prstGeom prst="rect">
                        <a:avLst/>
                      </a:prstGeom>
                    </pic:spPr>
                  </pic:pic>
                </a:graphicData>
              </a:graphic>
            </wp:inline>
          </w:drawing>
        </w:r>
      </w:ins>
    </w:p>
    <w:p w:rsidR="12CD9C8A" w:rsidP="12CD9C8A" w:rsidRDefault="12CD9C8A" w14:noSpellErr="1" w14:paraId="5F9B24CB" w14:textId="228DD391">
      <w:pPr>
        <w:pStyle w:val="Normale"/>
        <w:rPr>
          <w:b w:val="1"/>
          <w:bCs w:val="1"/>
          <w:rPrChange w:author="Lorenzo Salvi" w:date="2019-01-17T16:28:05.8109702" w:id="2121925938">
            <w:rPr/>
          </w:rPrChange>
        </w:rPr>
        <w:pPrChange w:author="Lorenzo Salvi" w:date="2019-01-17T16:28:05.8109702" w:id="1112050987">
          <w:pPr/>
        </w:pPrChange>
      </w:pPr>
      <w:ins w:author="Lorenzo Salvi" w:date="2019-01-17T16:28:05.8109702" w:id="357868290">
        <w:r>
          <w:drawing>
            <wp:inline wp14:editId="2F5232DA" wp14:anchorId="1C03D5C1">
              <wp:extent cx="5343525" cy="2638366"/>
              <wp:effectExtent l="0" t="0" r="0" b="0"/>
              <wp:docPr id="711910387" name="Immagine" title=""/>
              <wp:cNvGraphicFramePr>
                <a:graphicFrameLocks noChangeAspect="1"/>
              </wp:cNvGraphicFramePr>
              <a:graphic>
                <a:graphicData uri="http://schemas.openxmlformats.org/drawingml/2006/picture">
                  <pic:pic>
                    <pic:nvPicPr>
                      <pic:cNvPr id="0" name="Immagine"/>
                      <pic:cNvPicPr/>
                    </pic:nvPicPr>
                    <pic:blipFill>
                      <a:blip r:embed="R9b3555d1a7514a7c">
                        <a:extLst>
                          <a:ext xmlns:a="http://schemas.openxmlformats.org/drawingml/2006/main" uri="{28A0092B-C50C-407E-A947-70E740481C1C}">
                            <a14:useLocalDpi val="0"/>
                          </a:ext>
                        </a:extLst>
                      </a:blip>
                      <a:stretch>
                        <a:fillRect/>
                      </a:stretch>
                    </pic:blipFill>
                    <pic:spPr>
                      <a:xfrm>
                        <a:off x="0" y="0"/>
                        <a:ext cx="5343525" cy="2638366"/>
                      </a:xfrm>
                      <a:prstGeom prst="rect">
                        <a:avLst/>
                      </a:prstGeom>
                    </pic:spPr>
                  </pic:pic>
                </a:graphicData>
              </a:graphic>
            </wp:inline>
          </w:drawing>
        </w:r>
      </w:ins>
    </w:p>
    <w:p w:rsidR="2C528C33" w:rsidP="2C528C33" w:rsidRDefault="2C528C33" w14:paraId="5D95E691" w14:textId="30255C47">
      <w:pPr>
        <w:pStyle w:val="Normale"/>
        <w:rPr>
          <w:b w:val="1"/>
          <w:bCs w:val="1"/>
          <w:rPrChange w:author="Lorenzo Salvi" w:date="2019-01-17T16:25:39.2927551" w:id="1108248404">
            <w:rPr/>
          </w:rPrChange>
        </w:rPr>
        <w:pPrChange w:author="Lorenzo Salvi" w:date="2019-01-17T16:25:39.2927551" w:id="1693355350">
          <w:pPr/>
        </w:pPrChange>
      </w:pPr>
    </w:p>
    <w:sectPr w:rsidRPr="00634BB8" w:rsidR="00DE1224" w:rsidSect="00DB7968">
      <w:sectPrChange w:author="Salvatore Salernitano" w:date="2019-01-07T13:33:33.8575601" w:id="1096068139">
        <w:sectPr w:rsidRPr="00634BB8" w:rsidR="00DE1224" w:rsidSect="00DB7968">
          <w:pgSz w:w="12240" w:h="15840"/>
          <w:pgMar w:top="1440" w:right="1800" w:bottom="1440" w:left="1800" w:header="708" w:footer="708" w:gutter="0"/>
          <w:cols w:space="708"/>
          <w:titlePg/>
          <w:docGrid w:linePitch="360"/>
        </w:sectPr>
      </w:sectPrChange>
      <w:headerReference w:type="default" r:id="rId24"/>
      <w:footerReference w:type="default" r:id="rId25"/>
      <w:headerReference w:type="first" r:id="rId26"/>
      <w:pgSz w:w="12240" w:h="15840" w:orient="portrait"/>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xmlns:wp14="http://schemas.microsoft.com/office/word/2010/wordml" w:rsidR="004B2569" w:rsidP="00803511" w:rsidRDefault="004B2569" w14:paraId="4357A966" wp14:textId="77777777">
      <w:r>
        <w:separator/>
      </w:r>
    </w:p>
  </w:endnote>
  <w:endnote w:type="continuationSeparator" w:id="0">
    <w:p xmlns:wp14="http://schemas.microsoft.com/office/word/2010/wordml" w:rsidR="004B2569" w:rsidP="00803511" w:rsidRDefault="004B2569" w14:paraId="44690661"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Hiragino Sans W3">
    <w:altName w:val="Malgun Gothic Semilight"/>
    <w:panose1 w:val="020B0300000000000000"/>
    <w:charset w:val="80"/>
    <w:family w:val="swiss"/>
    <w:pitch w:val="variable"/>
    <w:sig w:usb0="E00002FF" w:usb1="7AC7FFFF" w:usb2="00000012" w:usb3="00000000" w:csb0="0002000D" w:csb1="00000000"/>
  </w:font>
  <w:font w:name="Helvetica">
    <w:panose1 w:val="00000000000000000000"/>
    <w:charset w:val="00"/>
    <w:family w:val="auto"/>
    <w:notTrueType/>
    <w:pitch w:val="variable"/>
    <w:sig w:usb0="E00002FF" w:usb1="5000785B" w:usb2="00000000" w:usb3="00000000" w:csb0="0000019F" w:csb1="00000000"/>
  </w:font>
  <w:font w:name="-webkit-standard">
    <w:altName w:val="Cambria"/>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Arial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color="808080" w:themeColor="background1" w:themeShade="80" w:sz="18" w:space="0"/>
        <w:insideV w:val="single" w:color="808080" w:themeColor="background1" w:themeShade="80" w:sz="18" w:space="0"/>
      </w:tblBorders>
      <w:tblLook w:val="04A0" w:firstRow="1" w:lastRow="0" w:firstColumn="1" w:lastColumn="0" w:noHBand="0" w:noVBand="1"/>
    </w:tblPr>
    <w:tblGrid>
      <w:gridCol w:w="904"/>
      <w:gridCol w:w="7736"/>
    </w:tblGrid>
    <w:tr xmlns:wp14="http://schemas.microsoft.com/office/word/2010/wordml" w:rsidR="00D54DDA" w14:paraId="4B30DB7A" wp14:textId="77777777">
      <w:tc>
        <w:tcPr>
          <w:tcW w:w="918" w:type="dxa"/>
          <w:tcBorders>
            <w:top w:val="single" w:color="808080" w:themeColor="background1" w:themeShade="80" w:sz="18" w:space="0"/>
          </w:tcBorders>
        </w:tcPr>
        <w:p w:rsidR="00D54DDA" w:rsidRDefault="00D54DDA" w14:paraId="1038512F" wp14:textId="77777777">
          <w:pPr>
            <w:pStyle w:val="Pidipagina"/>
            <w:jc w:val="right"/>
            <w:rPr>
              <w:b/>
              <w:color w:val="4F81BD" w:themeColor="accent1"/>
              <w:sz w:val="32"/>
              <w:szCs w:val="32"/>
            </w:rPr>
          </w:pPr>
          <w:r>
            <w:fldChar w:fldCharType="begin"/>
          </w:r>
          <w:r>
            <w:instrText xml:space="preserve"> PAGE   \* MERGEFORMAT </w:instrText>
          </w:r>
          <w:r>
            <w:fldChar w:fldCharType="separate"/>
          </w:r>
          <w:r w:rsidRPr="00E43AED" w:rsidR="00E43AED">
            <w:rPr>
              <w:b/>
              <w:noProof/>
              <w:color w:val="4F81BD" w:themeColor="accent1"/>
              <w:sz w:val="32"/>
              <w:szCs w:val="32"/>
            </w:rPr>
            <w:t>21</w:t>
          </w:r>
          <w:r>
            <w:fldChar w:fldCharType="end"/>
          </w:r>
        </w:p>
      </w:tc>
      <w:tc>
        <w:tcPr>
          <w:tcW w:w="7938" w:type="dxa"/>
          <w:tcBorders>
            <w:top w:val="single" w:color="808080" w:themeColor="background1" w:themeShade="80" w:sz="18" w:space="0"/>
          </w:tcBorders>
        </w:tcPr>
        <w:p w:rsidR="00D54DDA" w:rsidP="00BD00FA" w:rsidRDefault="00D54DDA" w14:paraId="74539910" wp14:textId="77777777">
          <w:pPr>
            <w:pStyle w:val="Testonotaapidipagina"/>
          </w:pPr>
        </w:p>
      </w:tc>
    </w:tr>
  </w:tbl>
  <w:p xmlns:wp14="http://schemas.microsoft.com/office/word/2010/wordml" w:rsidR="00D54DDA" w:rsidRDefault="00D54DDA" w14:paraId="5A7E0CF2" wp14:textId="7777777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xmlns:wp14="http://schemas.microsoft.com/office/word/2010/wordml" w:rsidR="004B2569" w:rsidP="00803511" w:rsidRDefault="004B2569" w14:paraId="60FA6563" wp14:textId="77777777">
      <w:r>
        <w:separator/>
      </w:r>
    </w:p>
  </w:footnote>
  <w:footnote w:type="continuationSeparator" w:id="0">
    <w:p xmlns:wp14="http://schemas.microsoft.com/office/word/2010/wordml" w:rsidR="004B2569" w:rsidP="00803511" w:rsidRDefault="004B2569" w14:paraId="1AC5CDBE" wp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color="808080" w:themeColor="background1" w:themeShade="80" w:sz="18" w:space="0"/>
        <w:insideV w:val="single" w:color="808080" w:themeColor="background1" w:themeShade="80" w:sz="18" w:space="0"/>
      </w:tblBorders>
      <w:tblCellMar>
        <w:top w:w="72" w:type="dxa"/>
        <w:left w:w="115" w:type="dxa"/>
        <w:bottom w:w="72" w:type="dxa"/>
        <w:right w:w="115" w:type="dxa"/>
      </w:tblCellMar>
      <w:tblLook w:val="04A0" w:firstRow="1" w:lastRow="0" w:firstColumn="1" w:lastColumn="0" w:noHBand="0" w:noVBand="1"/>
    </w:tblPr>
    <w:tblGrid>
      <w:gridCol w:w="6585"/>
      <w:gridCol w:w="2055"/>
    </w:tblGrid>
    <w:tr xmlns:wp14="http://schemas.microsoft.com/office/word/2010/wordml" w:rsidR="00D54DDA" w:rsidTr="003C0719" w14:paraId="0D4D8AA7" wp14:textId="77777777">
      <w:trPr>
        <w:trHeight w:val="288"/>
      </w:trPr>
      <w:tc>
        <w:tcPr>
          <w:tcW w:w="6778" w:type="dxa"/>
          <w:tcBorders>
            <w:bottom w:val="single" w:color="808080" w:themeColor="background1" w:themeShade="80" w:sz="18" w:space="0"/>
          </w:tcBorders>
        </w:tcPr>
        <w:p w:rsidR="00D54DDA" w:rsidP="00D139F5" w:rsidRDefault="00D54DDA" w14:paraId="369B1F34" wp14:textId="77777777">
          <w:pPr>
            <w:pStyle w:val="Intestazione"/>
            <w:jc w:val="right"/>
            <w:rPr>
              <w:rFonts w:asciiTheme="majorHAnsi" w:hAnsiTheme="majorHAnsi" w:eastAsiaTheme="majorEastAsia"/>
              <w:sz w:val="36"/>
              <w:szCs w:val="36"/>
            </w:rPr>
          </w:pPr>
          <w:r>
            <w:rPr>
              <w:rFonts w:asciiTheme="majorHAnsi" w:hAnsiTheme="majorHAnsi" w:eastAsiaTheme="majorEastAsia"/>
              <w:sz w:val="36"/>
              <w:szCs w:val="36"/>
              <w:lang w:val="it-IT"/>
            </w:rPr>
            <w:t>SE course – Deliverables</w:t>
          </w:r>
        </w:p>
      </w:tc>
      <w:tc>
        <w:tcPr>
          <w:tcW w:w="2092" w:type="dxa"/>
          <w:tcBorders>
            <w:bottom w:val="single" w:color="808080" w:themeColor="background1" w:themeShade="80" w:sz="18" w:space="0"/>
          </w:tcBorders>
        </w:tcPr>
        <w:p w:rsidR="00D54DDA" w:rsidP="00297101" w:rsidRDefault="00D54DDA" w14:paraId="3E4BC31B" wp14:textId="77777777">
          <w:pPr>
            <w:pStyle w:val="Intestazione"/>
            <w:rPr>
              <w:rFonts w:asciiTheme="majorHAnsi" w:hAnsiTheme="majorHAnsi" w:eastAsiaTheme="majorEastAsia"/>
              <w:b/>
              <w:bCs/>
              <w:color w:val="4F81BD" w:themeColor="accent1"/>
              <w:sz w:val="36"/>
              <w:szCs w:val="36"/>
            </w:rPr>
          </w:pPr>
          <w:r>
            <w:rPr>
              <w:rFonts w:asciiTheme="majorHAnsi" w:hAnsiTheme="majorHAnsi" w:eastAsiaTheme="majorEastAsia"/>
              <w:b/>
              <w:bCs/>
              <w:sz w:val="36"/>
              <w:szCs w:val="36"/>
            </w:rPr>
            <w:t>2018-2019</w:t>
          </w:r>
        </w:p>
      </w:tc>
    </w:tr>
  </w:tbl>
  <w:p xmlns:wp14="http://schemas.microsoft.com/office/word/2010/wordml" w:rsidR="00D54DDA" w:rsidRDefault="00D54DDA" w14:paraId="342D4C27" wp14:textId="77777777">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color="808080" w:sz="18" w:space="0"/>
        <w:insideV w:val="single" w:color="808080" w:sz="18" w:space="0"/>
      </w:tblBorders>
      <w:tblCellMar>
        <w:top w:w="72" w:type="dxa"/>
        <w:left w:w="115" w:type="dxa"/>
        <w:bottom w:w="72" w:type="dxa"/>
        <w:right w:w="115" w:type="dxa"/>
      </w:tblCellMar>
      <w:tblLook w:val="04A0" w:firstRow="1" w:lastRow="0" w:firstColumn="1" w:lastColumn="0" w:noHBand="0" w:noVBand="1"/>
    </w:tblPr>
    <w:tblGrid>
      <w:gridCol w:w="6585"/>
      <w:gridCol w:w="2055"/>
    </w:tblGrid>
    <w:tr xmlns:wp14="http://schemas.microsoft.com/office/word/2010/wordml" w:rsidR="00D54DDA" w:rsidTr="003C0719" w14:paraId="416DBB06" wp14:textId="77777777">
      <w:trPr>
        <w:trHeight w:val="288"/>
      </w:trPr>
      <w:tc>
        <w:tcPr>
          <w:tcW w:w="6778" w:type="dxa"/>
          <w:tcBorders>
            <w:bottom w:val="single" w:color="808080" w:sz="18" w:space="0"/>
          </w:tcBorders>
        </w:tcPr>
        <w:p w:rsidRPr="00DB7968" w:rsidR="00D54DDA" w:rsidP="00D139F5" w:rsidRDefault="00D54DDA" w14:paraId="4ED111B3" wp14:textId="77777777">
          <w:pPr>
            <w:pStyle w:val="Intestazione"/>
            <w:jc w:val="right"/>
            <w:rPr>
              <w:rFonts w:ascii="Cambria" w:hAnsi="Cambria"/>
              <w:sz w:val="36"/>
              <w:szCs w:val="36"/>
            </w:rPr>
          </w:pPr>
          <w:r>
            <w:rPr>
              <w:rFonts w:ascii="Cambria" w:hAnsi="Cambria"/>
              <w:sz w:val="36"/>
              <w:szCs w:val="36"/>
              <w:lang w:val="it-IT"/>
            </w:rPr>
            <w:t>SE course</w:t>
          </w:r>
          <w:r w:rsidRPr="00DB7968">
            <w:rPr>
              <w:rFonts w:ascii="Cambria" w:hAnsi="Cambria"/>
              <w:sz w:val="36"/>
              <w:szCs w:val="36"/>
              <w:lang w:val="it-IT"/>
            </w:rPr>
            <w:t xml:space="preserve"> –</w:t>
          </w:r>
          <w:r>
            <w:rPr>
              <w:rFonts w:ascii="Cambria" w:hAnsi="Cambria"/>
              <w:sz w:val="36"/>
              <w:szCs w:val="36"/>
              <w:lang w:val="it-IT"/>
            </w:rPr>
            <w:t>Deliverables</w:t>
          </w:r>
        </w:p>
      </w:tc>
      <w:tc>
        <w:tcPr>
          <w:tcW w:w="2092" w:type="dxa"/>
          <w:tcBorders>
            <w:bottom w:val="single" w:color="808080" w:sz="18" w:space="0"/>
          </w:tcBorders>
        </w:tcPr>
        <w:p w:rsidRPr="00DB7968" w:rsidR="00D54DDA" w:rsidP="00BD56BD" w:rsidRDefault="00D54DDA" w14:paraId="3ACE28CD" wp14:textId="77777777">
          <w:pPr>
            <w:pStyle w:val="Intestazione"/>
            <w:rPr>
              <w:rFonts w:ascii="Cambria" w:hAnsi="Cambria"/>
              <w:b/>
              <w:bCs/>
              <w:color w:val="4F81BD"/>
              <w:sz w:val="36"/>
              <w:szCs w:val="36"/>
            </w:rPr>
          </w:pPr>
          <w:r w:rsidRPr="00DB7968">
            <w:rPr>
              <w:rFonts w:ascii="Cambria" w:hAnsi="Cambria"/>
              <w:b/>
              <w:bCs/>
              <w:sz w:val="36"/>
              <w:szCs w:val="36"/>
            </w:rPr>
            <w:t>201</w:t>
          </w:r>
          <w:r>
            <w:rPr>
              <w:rFonts w:ascii="Cambria" w:hAnsi="Cambria"/>
              <w:b/>
              <w:bCs/>
              <w:sz w:val="36"/>
              <w:szCs w:val="36"/>
            </w:rPr>
            <w:t>8-2019</w:t>
          </w:r>
        </w:p>
      </w:tc>
    </w:tr>
  </w:tbl>
  <w:p xmlns:wp14="http://schemas.microsoft.com/office/word/2010/wordml" w:rsidR="00D54DDA" w:rsidP="00DB7968" w:rsidRDefault="00D54DDA" w14:paraId="34959D4B" wp14:textId="77777777">
    <w:pPr>
      <w:pStyle w:val="Intestazione"/>
    </w:pPr>
  </w:p>
  <w:p xmlns:wp14="http://schemas.microsoft.com/office/word/2010/wordml" w:rsidRPr="00DB7968" w:rsidR="00D54DDA" w:rsidP="00DB7968" w:rsidRDefault="00D54DDA" w14:paraId="7BD58BA2" wp14:textId="77777777">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000001"/>
    <w:multiLevelType w:val="hybridMultilevel"/>
    <w:tmpl w:val="00000001"/>
    <w:lvl w:ilvl="0" w:tplc="FFFFFFFF">
      <w:start w:val="1"/>
      <w:numFmt w:val="bullet"/>
      <w:lvlText w:val="•"/>
      <w:lvlJc w:val="left"/>
      <w:pPr>
        <w:ind w:left="720" w:hanging="360"/>
      </w:pPr>
      <w:rPr>
        <w:rFonts w:hint="default" w:ascii="Symbol" w:hAnsi="Symbol"/>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singleLevel"/>
    <w:tmpl w:val="00000002"/>
    <w:name w:val="WW8Num15"/>
    <w:lvl w:ilvl="0">
      <w:start w:val="1"/>
      <w:numFmt w:val="bullet"/>
      <w:lvlText w:val=""/>
      <w:lvlJc w:val="left"/>
      <w:pPr>
        <w:tabs>
          <w:tab w:val="num" w:pos="0"/>
        </w:tabs>
      </w:pPr>
      <w:rPr>
        <w:rFonts w:ascii="Symbol" w:hAnsi="Symbol"/>
      </w:rPr>
    </w:lvl>
  </w:abstractNum>
  <w:abstractNum w:abstractNumId="2" w15:restartNumberingAfterBreak="0">
    <w:nsid w:val="051E0DE9"/>
    <w:multiLevelType w:val="hybridMultilevel"/>
    <w:tmpl w:val="A816D65E"/>
    <w:lvl w:ilvl="0" w:tplc="53B6E1F8">
      <w:start w:val="1"/>
      <w:numFmt w:val="decimal"/>
      <w:lvlText w:val="%1."/>
      <w:lvlJc w:val="left"/>
      <w:pPr>
        <w:ind w:left="720" w:hanging="360"/>
      </w:pPr>
    </w:lvl>
    <w:lvl w:ilvl="1" w:tplc="6D26D6D0">
      <w:start w:val="1"/>
      <w:numFmt w:val="lowerLetter"/>
      <w:lvlText w:val="%2."/>
      <w:lvlJc w:val="left"/>
      <w:pPr>
        <w:ind w:left="1440" w:hanging="360"/>
      </w:pPr>
    </w:lvl>
    <w:lvl w:ilvl="2" w:tplc="6A10628C">
      <w:start w:val="1"/>
      <w:numFmt w:val="lowerRoman"/>
      <w:lvlText w:val="%3."/>
      <w:lvlJc w:val="right"/>
      <w:pPr>
        <w:ind w:left="2160" w:hanging="180"/>
      </w:pPr>
    </w:lvl>
    <w:lvl w:ilvl="3" w:tplc="1AD48F6E">
      <w:start w:val="1"/>
      <w:numFmt w:val="decimal"/>
      <w:lvlText w:val="%4."/>
      <w:lvlJc w:val="left"/>
      <w:pPr>
        <w:ind w:left="2880" w:hanging="360"/>
      </w:pPr>
    </w:lvl>
    <w:lvl w:ilvl="4" w:tplc="FAA89DEA">
      <w:start w:val="1"/>
      <w:numFmt w:val="lowerLetter"/>
      <w:lvlText w:val="%5."/>
      <w:lvlJc w:val="left"/>
      <w:pPr>
        <w:ind w:left="3600" w:hanging="360"/>
      </w:pPr>
    </w:lvl>
    <w:lvl w:ilvl="5" w:tplc="A67C957E">
      <w:start w:val="1"/>
      <w:numFmt w:val="lowerRoman"/>
      <w:lvlText w:val="%6."/>
      <w:lvlJc w:val="right"/>
      <w:pPr>
        <w:ind w:left="4320" w:hanging="180"/>
      </w:pPr>
    </w:lvl>
    <w:lvl w:ilvl="6" w:tplc="6F7416DC">
      <w:start w:val="1"/>
      <w:numFmt w:val="decimal"/>
      <w:lvlText w:val="%7."/>
      <w:lvlJc w:val="left"/>
      <w:pPr>
        <w:ind w:left="5040" w:hanging="360"/>
      </w:pPr>
    </w:lvl>
    <w:lvl w:ilvl="7" w:tplc="7EBEE026">
      <w:start w:val="1"/>
      <w:numFmt w:val="lowerLetter"/>
      <w:lvlText w:val="%8."/>
      <w:lvlJc w:val="left"/>
      <w:pPr>
        <w:ind w:left="5760" w:hanging="360"/>
      </w:pPr>
    </w:lvl>
    <w:lvl w:ilvl="8" w:tplc="B0C2A94A">
      <w:start w:val="1"/>
      <w:numFmt w:val="lowerRoman"/>
      <w:lvlText w:val="%9."/>
      <w:lvlJc w:val="right"/>
      <w:pPr>
        <w:ind w:left="6480" w:hanging="180"/>
      </w:pPr>
    </w:lvl>
  </w:abstractNum>
  <w:abstractNum w:abstractNumId="3" w15:restartNumberingAfterBreak="0">
    <w:nsid w:val="08BA0092"/>
    <w:multiLevelType w:val="hybridMultilevel"/>
    <w:tmpl w:val="1CD20714"/>
    <w:lvl w:ilvl="0">
      <w:start w:val="1"/>
      <w:numFmt w:val="bullet"/>
      <w:lvlText w:val=""/>
      <w:lvlJc w:val="left"/>
      <w:pPr>
        <w:ind w:left="720" w:hanging="360"/>
      </w:pPr>
      <w:rPr>
        <w:rFonts w:hint="default" w:ascii="Symbol" w:hAnsi="Symbol"/>
      </w:rPr>
    </w:lvl>
    <w:lvl w:ilvl="1" w:tplc="A60E0C68">
      <w:start w:val="1"/>
      <w:numFmt w:val="bullet"/>
      <w:lvlText w:val="o"/>
      <w:lvlJc w:val="left"/>
      <w:pPr>
        <w:ind w:left="1440" w:hanging="360"/>
      </w:pPr>
      <w:rPr>
        <w:rFonts w:hint="default" w:ascii="Courier New" w:hAnsi="Courier New"/>
      </w:rPr>
    </w:lvl>
    <w:lvl w:ilvl="2" w:tplc="492A20D0">
      <w:start w:val="1"/>
      <w:numFmt w:val="bullet"/>
      <w:lvlText w:val=""/>
      <w:lvlJc w:val="left"/>
      <w:pPr>
        <w:ind w:left="2160" w:hanging="360"/>
      </w:pPr>
      <w:rPr>
        <w:rFonts w:hint="default" w:ascii="Wingdings" w:hAnsi="Wingdings"/>
      </w:rPr>
    </w:lvl>
    <w:lvl w:ilvl="3" w:tplc="33BC2430">
      <w:start w:val="1"/>
      <w:numFmt w:val="bullet"/>
      <w:lvlText w:val=""/>
      <w:lvlJc w:val="left"/>
      <w:pPr>
        <w:ind w:left="2880" w:hanging="360"/>
      </w:pPr>
      <w:rPr>
        <w:rFonts w:hint="default" w:ascii="Symbol" w:hAnsi="Symbol"/>
      </w:rPr>
    </w:lvl>
    <w:lvl w:ilvl="4" w:tplc="A2C4B1B6">
      <w:start w:val="1"/>
      <w:numFmt w:val="bullet"/>
      <w:lvlText w:val="o"/>
      <w:lvlJc w:val="left"/>
      <w:pPr>
        <w:ind w:left="3600" w:hanging="360"/>
      </w:pPr>
      <w:rPr>
        <w:rFonts w:hint="default" w:ascii="Courier New" w:hAnsi="Courier New"/>
      </w:rPr>
    </w:lvl>
    <w:lvl w:ilvl="5" w:tplc="04685886">
      <w:start w:val="1"/>
      <w:numFmt w:val="bullet"/>
      <w:lvlText w:val=""/>
      <w:lvlJc w:val="left"/>
      <w:pPr>
        <w:ind w:left="4320" w:hanging="360"/>
      </w:pPr>
      <w:rPr>
        <w:rFonts w:hint="default" w:ascii="Wingdings" w:hAnsi="Wingdings"/>
      </w:rPr>
    </w:lvl>
    <w:lvl w:ilvl="6" w:tplc="6C706B9E">
      <w:start w:val="1"/>
      <w:numFmt w:val="bullet"/>
      <w:lvlText w:val=""/>
      <w:lvlJc w:val="left"/>
      <w:pPr>
        <w:ind w:left="5040" w:hanging="360"/>
      </w:pPr>
      <w:rPr>
        <w:rFonts w:hint="default" w:ascii="Symbol" w:hAnsi="Symbol"/>
      </w:rPr>
    </w:lvl>
    <w:lvl w:ilvl="7" w:tplc="0D16684C">
      <w:start w:val="1"/>
      <w:numFmt w:val="bullet"/>
      <w:lvlText w:val="o"/>
      <w:lvlJc w:val="left"/>
      <w:pPr>
        <w:ind w:left="5760" w:hanging="360"/>
      </w:pPr>
      <w:rPr>
        <w:rFonts w:hint="default" w:ascii="Courier New" w:hAnsi="Courier New"/>
      </w:rPr>
    </w:lvl>
    <w:lvl w:ilvl="8" w:tplc="9CAC1FB0">
      <w:start w:val="1"/>
      <w:numFmt w:val="bullet"/>
      <w:lvlText w:val=""/>
      <w:lvlJc w:val="left"/>
      <w:pPr>
        <w:ind w:left="6480" w:hanging="360"/>
      </w:pPr>
      <w:rPr>
        <w:rFonts w:hint="default" w:ascii="Wingdings" w:hAnsi="Wingdings"/>
      </w:rPr>
    </w:lvl>
  </w:abstractNum>
  <w:abstractNum w:abstractNumId="4" w15:restartNumberingAfterBreak="0">
    <w:nsid w:val="09A93662"/>
    <w:multiLevelType w:val="hybridMultilevel"/>
    <w:tmpl w:val="3DE27494"/>
    <w:lvl w:ilvl="0" w:tplc="B69AB170">
      <w:start w:val="1"/>
      <w:numFmt w:val="bullet"/>
      <w:lvlText w:val=""/>
      <w:lvlJc w:val="left"/>
      <w:pPr>
        <w:ind w:left="720" w:hanging="360"/>
      </w:pPr>
      <w:rPr>
        <w:rFonts w:hint="default" w:ascii="Symbol" w:hAnsi="Symbol"/>
      </w:rPr>
    </w:lvl>
    <w:lvl w:ilvl="1" w:tplc="935A66BC">
      <w:start w:val="1"/>
      <w:numFmt w:val="bullet"/>
      <w:lvlText w:val="o"/>
      <w:lvlJc w:val="left"/>
      <w:pPr>
        <w:ind w:left="1440" w:hanging="360"/>
      </w:pPr>
      <w:rPr>
        <w:rFonts w:hint="default" w:ascii="Courier New" w:hAnsi="Courier New"/>
      </w:rPr>
    </w:lvl>
    <w:lvl w:ilvl="2" w:tplc="DB0613CC">
      <w:start w:val="1"/>
      <w:numFmt w:val="bullet"/>
      <w:lvlText w:val=""/>
      <w:lvlJc w:val="left"/>
      <w:pPr>
        <w:ind w:left="2160" w:hanging="360"/>
      </w:pPr>
      <w:rPr>
        <w:rFonts w:hint="default" w:ascii="Wingdings" w:hAnsi="Wingdings"/>
      </w:rPr>
    </w:lvl>
    <w:lvl w:ilvl="3" w:tplc="C2968F3C">
      <w:start w:val="1"/>
      <w:numFmt w:val="bullet"/>
      <w:lvlText w:val=""/>
      <w:lvlJc w:val="left"/>
      <w:pPr>
        <w:ind w:left="2880" w:hanging="360"/>
      </w:pPr>
      <w:rPr>
        <w:rFonts w:hint="default" w:ascii="Symbol" w:hAnsi="Symbol"/>
      </w:rPr>
    </w:lvl>
    <w:lvl w:ilvl="4" w:tplc="6A72EFC6">
      <w:start w:val="1"/>
      <w:numFmt w:val="bullet"/>
      <w:lvlText w:val="o"/>
      <w:lvlJc w:val="left"/>
      <w:pPr>
        <w:ind w:left="3600" w:hanging="360"/>
      </w:pPr>
      <w:rPr>
        <w:rFonts w:hint="default" w:ascii="Courier New" w:hAnsi="Courier New"/>
      </w:rPr>
    </w:lvl>
    <w:lvl w:ilvl="5" w:tplc="32960E4C">
      <w:start w:val="1"/>
      <w:numFmt w:val="bullet"/>
      <w:lvlText w:val=""/>
      <w:lvlJc w:val="left"/>
      <w:pPr>
        <w:ind w:left="4320" w:hanging="360"/>
      </w:pPr>
      <w:rPr>
        <w:rFonts w:hint="default" w:ascii="Wingdings" w:hAnsi="Wingdings"/>
      </w:rPr>
    </w:lvl>
    <w:lvl w:ilvl="6" w:tplc="D47ADA8A">
      <w:start w:val="1"/>
      <w:numFmt w:val="bullet"/>
      <w:lvlText w:val=""/>
      <w:lvlJc w:val="left"/>
      <w:pPr>
        <w:ind w:left="5040" w:hanging="360"/>
      </w:pPr>
      <w:rPr>
        <w:rFonts w:hint="default" w:ascii="Symbol" w:hAnsi="Symbol"/>
      </w:rPr>
    </w:lvl>
    <w:lvl w:ilvl="7" w:tplc="9A4E1CC4">
      <w:start w:val="1"/>
      <w:numFmt w:val="bullet"/>
      <w:lvlText w:val="o"/>
      <w:lvlJc w:val="left"/>
      <w:pPr>
        <w:ind w:left="5760" w:hanging="360"/>
      </w:pPr>
      <w:rPr>
        <w:rFonts w:hint="default" w:ascii="Courier New" w:hAnsi="Courier New"/>
      </w:rPr>
    </w:lvl>
    <w:lvl w:ilvl="8" w:tplc="E7A68374">
      <w:start w:val="1"/>
      <w:numFmt w:val="bullet"/>
      <w:lvlText w:val=""/>
      <w:lvlJc w:val="left"/>
      <w:pPr>
        <w:ind w:left="6480" w:hanging="360"/>
      </w:pPr>
      <w:rPr>
        <w:rFonts w:hint="default" w:ascii="Wingdings" w:hAnsi="Wingdings"/>
      </w:rPr>
    </w:lvl>
  </w:abstractNum>
  <w:abstractNum w:abstractNumId="5" w15:restartNumberingAfterBreak="0">
    <w:nsid w:val="0D011FEB"/>
    <w:multiLevelType w:val="hybridMultilevel"/>
    <w:tmpl w:val="41BC5AD4"/>
    <w:lvl w:ilvl="0" w:tplc="F15E696A">
      <w:start w:val="1"/>
      <w:numFmt w:val="bullet"/>
      <w:lvlText w:val=""/>
      <w:lvlJc w:val="left"/>
      <w:pPr>
        <w:ind w:left="720" w:hanging="360"/>
      </w:pPr>
      <w:rPr>
        <w:rFonts w:hint="default" w:ascii="Symbol" w:hAnsi="Symbol"/>
      </w:rPr>
    </w:lvl>
    <w:lvl w:ilvl="1" w:tplc="A33A8A5C">
      <w:start w:val="1"/>
      <w:numFmt w:val="bullet"/>
      <w:lvlText w:val="o"/>
      <w:lvlJc w:val="left"/>
      <w:pPr>
        <w:ind w:left="1440" w:hanging="360"/>
      </w:pPr>
      <w:rPr>
        <w:rFonts w:hint="default" w:ascii="Courier New" w:hAnsi="Courier New"/>
      </w:rPr>
    </w:lvl>
    <w:lvl w:ilvl="2" w:tplc="7A5C83DE">
      <w:start w:val="1"/>
      <w:numFmt w:val="bullet"/>
      <w:lvlText w:val=""/>
      <w:lvlJc w:val="left"/>
      <w:pPr>
        <w:ind w:left="2160" w:hanging="360"/>
      </w:pPr>
      <w:rPr>
        <w:rFonts w:hint="default" w:ascii="Wingdings" w:hAnsi="Wingdings"/>
      </w:rPr>
    </w:lvl>
    <w:lvl w:ilvl="3" w:tplc="59ACA29A">
      <w:start w:val="1"/>
      <w:numFmt w:val="bullet"/>
      <w:lvlText w:val=""/>
      <w:lvlJc w:val="left"/>
      <w:pPr>
        <w:ind w:left="2880" w:hanging="360"/>
      </w:pPr>
      <w:rPr>
        <w:rFonts w:hint="default" w:ascii="Symbol" w:hAnsi="Symbol"/>
      </w:rPr>
    </w:lvl>
    <w:lvl w:ilvl="4" w:tplc="5FB0584E">
      <w:start w:val="1"/>
      <w:numFmt w:val="bullet"/>
      <w:lvlText w:val="o"/>
      <w:lvlJc w:val="left"/>
      <w:pPr>
        <w:ind w:left="3600" w:hanging="360"/>
      </w:pPr>
      <w:rPr>
        <w:rFonts w:hint="default" w:ascii="Courier New" w:hAnsi="Courier New"/>
      </w:rPr>
    </w:lvl>
    <w:lvl w:ilvl="5" w:tplc="39D61586">
      <w:start w:val="1"/>
      <w:numFmt w:val="bullet"/>
      <w:lvlText w:val=""/>
      <w:lvlJc w:val="left"/>
      <w:pPr>
        <w:ind w:left="4320" w:hanging="360"/>
      </w:pPr>
      <w:rPr>
        <w:rFonts w:hint="default" w:ascii="Wingdings" w:hAnsi="Wingdings"/>
      </w:rPr>
    </w:lvl>
    <w:lvl w:ilvl="6" w:tplc="1CC2AB92">
      <w:start w:val="1"/>
      <w:numFmt w:val="bullet"/>
      <w:lvlText w:val=""/>
      <w:lvlJc w:val="left"/>
      <w:pPr>
        <w:ind w:left="5040" w:hanging="360"/>
      </w:pPr>
      <w:rPr>
        <w:rFonts w:hint="default" w:ascii="Symbol" w:hAnsi="Symbol"/>
      </w:rPr>
    </w:lvl>
    <w:lvl w:ilvl="7" w:tplc="7832A9EC">
      <w:start w:val="1"/>
      <w:numFmt w:val="bullet"/>
      <w:lvlText w:val="o"/>
      <w:lvlJc w:val="left"/>
      <w:pPr>
        <w:ind w:left="5760" w:hanging="360"/>
      </w:pPr>
      <w:rPr>
        <w:rFonts w:hint="default" w:ascii="Courier New" w:hAnsi="Courier New"/>
      </w:rPr>
    </w:lvl>
    <w:lvl w:ilvl="8" w:tplc="2FBC8A30">
      <w:start w:val="1"/>
      <w:numFmt w:val="bullet"/>
      <w:lvlText w:val=""/>
      <w:lvlJc w:val="left"/>
      <w:pPr>
        <w:ind w:left="6480" w:hanging="360"/>
      </w:pPr>
      <w:rPr>
        <w:rFonts w:hint="default" w:ascii="Wingdings" w:hAnsi="Wingdings"/>
      </w:rPr>
    </w:lvl>
  </w:abstractNum>
  <w:abstractNum w:abstractNumId="6" w15:restartNumberingAfterBreak="0">
    <w:nsid w:val="1038758A"/>
    <w:multiLevelType w:val="hybridMultilevel"/>
    <w:tmpl w:val="1060A0E4"/>
    <w:lvl w:ilvl="0" w:tplc="F47CC0D6">
      <w:start w:val="1"/>
      <w:numFmt w:val="bullet"/>
      <w:lvlText w:val=""/>
      <w:lvlJc w:val="left"/>
      <w:pPr>
        <w:ind w:left="720" w:hanging="360"/>
      </w:pPr>
      <w:rPr>
        <w:rFonts w:hint="default" w:ascii="Symbol" w:hAnsi="Symbol"/>
      </w:rPr>
    </w:lvl>
    <w:lvl w:ilvl="1">
      <w:start w:val="1"/>
      <w:numFmt w:val="decimal"/>
      <w:lvlText w:val="%2."/>
      <w:lvlJc w:val="left"/>
      <w:pPr>
        <w:ind w:left="1440" w:hanging="360"/>
      </w:pPr>
    </w:lvl>
    <w:lvl w:ilvl="2" w:tplc="8B36F730">
      <w:start w:val="1"/>
      <w:numFmt w:val="bullet"/>
      <w:lvlText w:val=""/>
      <w:lvlJc w:val="left"/>
      <w:pPr>
        <w:ind w:left="2160" w:hanging="360"/>
      </w:pPr>
      <w:rPr>
        <w:rFonts w:hint="default" w:ascii="Wingdings" w:hAnsi="Wingdings"/>
      </w:rPr>
    </w:lvl>
    <w:lvl w:ilvl="3" w:tplc="7AE29EF6">
      <w:start w:val="1"/>
      <w:numFmt w:val="bullet"/>
      <w:lvlText w:val=""/>
      <w:lvlJc w:val="left"/>
      <w:pPr>
        <w:ind w:left="2880" w:hanging="360"/>
      </w:pPr>
      <w:rPr>
        <w:rFonts w:hint="default" w:ascii="Symbol" w:hAnsi="Symbol"/>
      </w:rPr>
    </w:lvl>
    <w:lvl w:ilvl="4" w:tplc="EEEEE598">
      <w:start w:val="1"/>
      <w:numFmt w:val="bullet"/>
      <w:lvlText w:val="o"/>
      <w:lvlJc w:val="left"/>
      <w:pPr>
        <w:ind w:left="3600" w:hanging="360"/>
      </w:pPr>
      <w:rPr>
        <w:rFonts w:hint="default" w:ascii="Courier New" w:hAnsi="Courier New"/>
      </w:rPr>
    </w:lvl>
    <w:lvl w:ilvl="5" w:tplc="75B86F20">
      <w:start w:val="1"/>
      <w:numFmt w:val="bullet"/>
      <w:lvlText w:val=""/>
      <w:lvlJc w:val="left"/>
      <w:pPr>
        <w:ind w:left="4320" w:hanging="360"/>
      </w:pPr>
      <w:rPr>
        <w:rFonts w:hint="default" w:ascii="Wingdings" w:hAnsi="Wingdings"/>
      </w:rPr>
    </w:lvl>
    <w:lvl w:ilvl="6" w:tplc="C08C4B26">
      <w:start w:val="1"/>
      <w:numFmt w:val="bullet"/>
      <w:lvlText w:val=""/>
      <w:lvlJc w:val="left"/>
      <w:pPr>
        <w:ind w:left="5040" w:hanging="360"/>
      </w:pPr>
      <w:rPr>
        <w:rFonts w:hint="default" w:ascii="Symbol" w:hAnsi="Symbol"/>
      </w:rPr>
    </w:lvl>
    <w:lvl w:ilvl="7" w:tplc="604254D0">
      <w:start w:val="1"/>
      <w:numFmt w:val="bullet"/>
      <w:lvlText w:val="o"/>
      <w:lvlJc w:val="left"/>
      <w:pPr>
        <w:ind w:left="5760" w:hanging="360"/>
      </w:pPr>
      <w:rPr>
        <w:rFonts w:hint="default" w:ascii="Courier New" w:hAnsi="Courier New"/>
      </w:rPr>
    </w:lvl>
    <w:lvl w:ilvl="8" w:tplc="0582B704">
      <w:start w:val="1"/>
      <w:numFmt w:val="bullet"/>
      <w:lvlText w:val=""/>
      <w:lvlJc w:val="left"/>
      <w:pPr>
        <w:ind w:left="6480" w:hanging="360"/>
      </w:pPr>
      <w:rPr>
        <w:rFonts w:hint="default" w:ascii="Wingdings" w:hAnsi="Wingdings"/>
      </w:rPr>
    </w:lvl>
  </w:abstractNum>
  <w:abstractNum w:abstractNumId="7" w15:restartNumberingAfterBreak="0">
    <w:nsid w:val="122C4E2D"/>
    <w:multiLevelType w:val="hybridMultilevel"/>
    <w:tmpl w:val="AB6CBBB2"/>
    <w:lvl w:ilvl="0" w:tplc="1924F1B8">
      <w:start w:val="1"/>
      <w:numFmt w:val="decimal"/>
      <w:lvlText w:val="%1."/>
      <w:lvlJc w:val="left"/>
      <w:pPr>
        <w:ind w:left="720" w:hanging="360"/>
      </w:pPr>
    </w:lvl>
    <w:lvl w:ilvl="1" w:tplc="BB3A1FCC">
      <w:start w:val="1"/>
      <w:numFmt w:val="lowerLetter"/>
      <w:lvlText w:val="%2."/>
      <w:lvlJc w:val="left"/>
      <w:pPr>
        <w:ind w:left="1440" w:hanging="360"/>
      </w:pPr>
    </w:lvl>
    <w:lvl w:ilvl="2" w:tplc="46F6CD52">
      <w:start w:val="1"/>
      <w:numFmt w:val="lowerRoman"/>
      <w:lvlText w:val="%3."/>
      <w:lvlJc w:val="right"/>
      <w:pPr>
        <w:ind w:left="2160" w:hanging="180"/>
      </w:pPr>
    </w:lvl>
    <w:lvl w:ilvl="3" w:tplc="751C5322">
      <w:start w:val="1"/>
      <w:numFmt w:val="decimal"/>
      <w:lvlText w:val="%4."/>
      <w:lvlJc w:val="left"/>
      <w:pPr>
        <w:ind w:left="2880" w:hanging="360"/>
      </w:pPr>
    </w:lvl>
    <w:lvl w:ilvl="4" w:tplc="B15C9B6E">
      <w:start w:val="1"/>
      <w:numFmt w:val="lowerLetter"/>
      <w:lvlText w:val="%5."/>
      <w:lvlJc w:val="left"/>
      <w:pPr>
        <w:ind w:left="3600" w:hanging="360"/>
      </w:pPr>
    </w:lvl>
    <w:lvl w:ilvl="5" w:tplc="767C02CE">
      <w:start w:val="1"/>
      <w:numFmt w:val="lowerRoman"/>
      <w:lvlText w:val="%6."/>
      <w:lvlJc w:val="right"/>
      <w:pPr>
        <w:ind w:left="4320" w:hanging="180"/>
      </w:pPr>
    </w:lvl>
    <w:lvl w:ilvl="6" w:tplc="E2FC6B12">
      <w:start w:val="1"/>
      <w:numFmt w:val="decimal"/>
      <w:lvlText w:val="%7."/>
      <w:lvlJc w:val="left"/>
      <w:pPr>
        <w:ind w:left="5040" w:hanging="360"/>
      </w:pPr>
    </w:lvl>
    <w:lvl w:ilvl="7" w:tplc="0A2C9848">
      <w:start w:val="1"/>
      <w:numFmt w:val="lowerLetter"/>
      <w:lvlText w:val="%8."/>
      <w:lvlJc w:val="left"/>
      <w:pPr>
        <w:ind w:left="5760" w:hanging="360"/>
      </w:pPr>
    </w:lvl>
    <w:lvl w:ilvl="8" w:tplc="68C61578">
      <w:start w:val="1"/>
      <w:numFmt w:val="lowerRoman"/>
      <w:lvlText w:val="%9."/>
      <w:lvlJc w:val="right"/>
      <w:pPr>
        <w:ind w:left="6480" w:hanging="180"/>
      </w:pPr>
    </w:lvl>
  </w:abstractNum>
  <w:abstractNum w:abstractNumId="8" w15:restartNumberingAfterBreak="0">
    <w:nsid w:val="2A663345"/>
    <w:multiLevelType w:val="hybridMultilevel"/>
    <w:tmpl w:val="34261A9A"/>
    <w:lvl w:ilvl="0" w:tplc="F5323208">
      <w:start w:val="1"/>
      <w:numFmt w:val="decimal"/>
      <w:lvlText w:val="%1."/>
      <w:lvlJc w:val="left"/>
      <w:pPr>
        <w:ind w:left="720" w:hanging="360"/>
      </w:pPr>
    </w:lvl>
    <w:lvl w:ilvl="1" w:tplc="E1AAEF26">
      <w:start w:val="1"/>
      <w:numFmt w:val="lowerLetter"/>
      <w:lvlText w:val="%2."/>
      <w:lvlJc w:val="left"/>
      <w:pPr>
        <w:ind w:left="1440" w:hanging="360"/>
      </w:pPr>
    </w:lvl>
    <w:lvl w:ilvl="2" w:tplc="49ACD632">
      <w:start w:val="1"/>
      <w:numFmt w:val="lowerRoman"/>
      <w:lvlText w:val="%3."/>
      <w:lvlJc w:val="right"/>
      <w:pPr>
        <w:ind w:left="2160" w:hanging="180"/>
      </w:pPr>
    </w:lvl>
    <w:lvl w:ilvl="3" w:tplc="B51C7C1C">
      <w:start w:val="1"/>
      <w:numFmt w:val="decimal"/>
      <w:lvlText w:val="%4."/>
      <w:lvlJc w:val="left"/>
      <w:pPr>
        <w:ind w:left="2880" w:hanging="360"/>
      </w:pPr>
    </w:lvl>
    <w:lvl w:ilvl="4" w:tplc="D4DA68A0">
      <w:start w:val="1"/>
      <w:numFmt w:val="lowerLetter"/>
      <w:lvlText w:val="%5."/>
      <w:lvlJc w:val="left"/>
      <w:pPr>
        <w:ind w:left="3600" w:hanging="360"/>
      </w:pPr>
    </w:lvl>
    <w:lvl w:ilvl="5" w:tplc="20D85876">
      <w:start w:val="1"/>
      <w:numFmt w:val="lowerRoman"/>
      <w:lvlText w:val="%6."/>
      <w:lvlJc w:val="right"/>
      <w:pPr>
        <w:ind w:left="4320" w:hanging="180"/>
      </w:pPr>
    </w:lvl>
    <w:lvl w:ilvl="6" w:tplc="15083A46">
      <w:start w:val="1"/>
      <w:numFmt w:val="decimal"/>
      <w:lvlText w:val="%7."/>
      <w:lvlJc w:val="left"/>
      <w:pPr>
        <w:ind w:left="5040" w:hanging="360"/>
      </w:pPr>
    </w:lvl>
    <w:lvl w:ilvl="7" w:tplc="0B528616">
      <w:start w:val="1"/>
      <w:numFmt w:val="lowerLetter"/>
      <w:lvlText w:val="%8."/>
      <w:lvlJc w:val="left"/>
      <w:pPr>
        <w:ind w:left="5760" w:hanging="360"/>
      </w:pPr>
    </w:lvl>
    <w:lvl w:ilvl="8" w:tplc="7D8E44F0">
      <w:start w:val="1"/>
      <w:numFmt w:val="lowerRoman"/>
      <w:lvlText w:val="%9."/>
      <w:lvlJc w:val="right"/>
      <w:pPr>
        <w:ind w:left="6480" w:hanging="180"/>
      </w:pPr>
    </w:lvl>
  </w:abstractNum>
  <w:abstractNum w:abstractNumId="9" w15:restartNumberingAfterBreak="0">
    <w:nsid w:val="2FAF08B5"/>
    <w:multiLevelType w:val="hybridMultilevel"/>
    <w:tmpl w:val="7EA05630"/>
    <w:lvl w:ilvl="0" w:tplc="D6A87FAC">
      <w:start w:val="1"/>
      <w:numFmt w:val="bullet"/>
      <w:lvlText w:val=""/>
      <w:lvlJc w:val="left"/>
      <w:pPr>
        <w:ind w:left="720" w:hanging="360"/>
      </w:pPr>
      <w:rPr>
        <w:rFonts w:hint="default" w:ascii="Symbol" w:hAnsi="Symbol"/>
      </w:rPr>
    </w:lvl>
    <w:lvl w:ilvl="1" w:tplc="8B42D62A">
      <w:start w:val="1"/>
      <w:numFmt w:val="bullet"/>
      <w:lvlText w:val="o"/>
      <w:lvlJc w:val="left"/>
      <w:pPr>
        <w:ind w:left="1440" w:hanging="360"/>
      </w:pPr>
      <w:rPr>
        <w:rFonts w:hint="default" w:ascii="Courier New" w:hAnsi="Courier New"/>
      </w:rPr>
    </w:lvl>
    <w:lvl w:ilvl="2" w:tplc="B7E42644">
      <w:start w:val="1"/>
      <w:numFmt w:val="bullet"/>
      <w:lvlText w:val=""/>
      <w:lvlJc w:val="left"/>
      <w:pPr>
        <w:ind w:left="2160" w:hanging="360"/>
      </w:pPr>
      <w:rPr>
        <w:rFonts w:hint="default" w:ascii="Wingdings" w:hAnsi="Wingdings"/>
      </w:rPr>
    </w:lvl>
    <w:lvl w:ilvl="3" w:tplc="8436A028">
      <w:start w:val="1"/>
      <w:numFmt w:val="bullet"/>
      <w:lvlText w:val=""/>
      <w:lvlJc w:val="left"/>
      <w:pPr>
        <w:ind w:left="2880" w:hanging="360"/>
      </w:pPr>
      <w:rPr>
        <w:rFonts w:hint="default" w:ascii="Symbol" w:hAnsi="Symbol"/>
      </w:rPr>
    </w:lvl>
    <w:lvl w:ilvl="4" w:tplc="BBF6723E">
      <w:start w:val="1"/>
      <w:numFmt w:val="bullet"/>
      <w:lvlText w:val="o"/>
      <w:lvlJc w:val="left"/>
      <w:pPr>
        <w:ind w:left="3600" w:hanging="360"/>
      </w:pPr>
      <w:rPr>
        <w:rFonts w:hint="default" w:ascii="Courier New" w:hAnsi="Courier New"/>
      </w:rPr>
    </w:lvl>
    <w:lvl w:ilvl="5" w:tplc="210C184A">
      <w:start w:val="1"/>
      <w:numFmt w:val="bullet"/>
      <w:lvlText w:val=""/>
      <w:lvlJc w:val="left"/>
      <w:pPr>
        <w:ind w:left="4320" w:hanging="360"/>
      </w:pPr>
      <w:rPr>
        <w:rFonts w:hint="default" w:ascii="Wingdings" w:hAnsi="Wingdings"/>
      </w:rPr>
    </w:lvl>
    <w:lvl w:ilvl="6" w:tplc="102E1C84">
      <w:start w:val="1"/>
      <w:numFmt w:val="bullet"/>
      <w:lvlText w:val=""/>
      <w:lvlJc w:val="left"/>
      <w:pPr>
        <w:ind w:left="5040" w:hanging="360"/>
      </w:pPr>
      <w:rPr>
        <w:rFonts w:hint="default" w:ascii="Symbol" w:hAnsi="Symbol"/>
      </w:rPr>
    </w:lvl>
    <w:lvl w:ilvl="7" w:tplc="3EA6CBC2">
      <w:start w:val="1"/>
      <w:numFmt w:val="bullet"/>
      <w:lvlText w:val="o"/>
      <w:lvlJc w:val="left"/>
      <w:pPr>
        <w:ind w:left="5760" w:hanging="360"/>
      </w:pPr>
      <w:rPr>
        <w:rFonts w:hint="default" w:ascii="Courier New" w:hAnsi="Courier New"/>
      </w:rPr>
    </w:lvl>
    <w:lvl w:ilvl="8" w:tplc="89E82C94">
      <w:start w:val="1"/>
      <w:numFmt w:val="bullet"/>
      <w:lvlText w:val=""/>
      <w:lvlJc w:val="left"/>
      <w:pPr>
        <w:ind w:left="6480" w:hanging="360"/>
      </w:pPr>
      <w:rPr>
        <w:rFonts w:hint="default" w:ascii="Wingdings" w:hAnsi="Wingdings"/>
      </w:rPr>
    </w:lvl>
  </w:abstractNum>
  <w:abstractNum w:abstractNumId="10" w15:restartNumberingAfterBreak="0">
    <w:nsid w:val="351D4C33"/>
    <w:multiLevelType w:val="hybridMultilevel"/>
    <w:tmpl w:val="1C80CA6E"/>
    <w:lvl w:ilvl="0" w:tplc="6B5E6174">
      <w:start w:val="1"/>
      <w:numFmt w:val="bullet"/>
      <w:lvlText w:val=""/>
      <w:lvlJc w:val="left"/>
      <w:pPr>
        <w:ind w:left="720" w:hanging="360"/>
      </w:pPr>
      <w:rPr>
        <w:rFonts w:hint="default" w:ascii="Symbol" w:hAnsi="Symbol"/>
      </w:rPr>
    </w:lvl>
    <w:lvl w:ilvl="1" w:tplc="F39A0BBE">
      <w:start w:val="1"/>
      <w:numFmt w:val="decimal"/>
      <w:lvlText w:val="%2."/>
      <w:lvlJc w:val="left"/>
      <w:pPr>
        <w:ind w:left="1440" w:hanging="360"/>
      </w:pPr>
    </w:lvl>
    <w:lvl w:ilvl="2" w:tplc="CBA64DA2">
      <w:start w:val="1"/>
      <w:numFmt w:val="bullet"/>
      <w:lvlText w:val=""/>
      <w:lvlJc w:val="left"/>
      <w:pPr>
        <w:ind w:left="2160" w:hanging="360"/>
      </w:pPr>
      <w:rPr>
        <w:rFonts w:hint="default" w:ascii="Wingdings" w:hAnsi="Wingdings"/>
      </w:rPr>
    </w:lvl>
    <w:lvl w:ilvl="3" w:tplc="B8D8B0EE">
      <w:start w:val="1"/>
      <w:numFmt w:val="bullet"/>
      <w:lvlText w:val=""/>
      <w:lvlJc w:val="left"/>
      <w:pPr>
        <w:ind w:left="2880" w:hanging="360"/>
      </w:pPr>
      <w:rPr>
        <w:rFonts w:hint="default" w:ascii="Symbol" w:hAnsi="Symbol"/>
      </w:rPr>
    </w:lvl>
    <w:lvl w:ilvl="4" w:tplc="385ED976">
      <w:start w:val="1"/>
      <w:numFmt w:val="bullet"/>
      <w:lvlText w:val="o"/>
      <w:lvlJc w:val="left"/>
      <w:pPr>
        <w:ind w:left="3600" w:hanging="360"/>
      </w:pPr>
      <w:rPr>
        <w:rFonts w:hint="default" w:ascii="Courier New" w:hAnsi="Courier New"/>
      </w:rPr>
    </w:lvl>
    <w:lvl w:ilvl="5" w:tplc="0F964E60">
      <w:start w:val="1"/>
      <w:numFmt w:val="bullet"/>
      <w:lvlText w:val=""/>
      <w:lvlJc w:val="left"/>
      <w:pPr>
        <w:ind w:left="4320" w:hanging="360"/>
      </w:pPr>
      <w:rPr>
        <w:rFonts w:hint="default" w:ascii="Wingdings" w:hAnsi="Wingdings"/>
      </w:rPr>
    </w:lvl>
    <w:lvl w:ilvl="6" w:tplc="4C6A117A">
      <w:start w:val="1"/>
      <w:numFmt w:val="bullet"/>
      <w:lvlText w:val=""/>
      <w:lvlJc w:val="left"/>
      <w:pPr>
        <w:ind w:left="5040" w:hanging="360"/>
      </w:pPr>
      <w:rPr>
        <w:rFonts w:hint="default" w:ascii="Symbol" w:hAnsi="Symbol"/>
      </w:rPr>
    </w:lvl>
    <w:lvl w:ilvl="7" w:tplc="D160C764">
      <w:start w:val="1"/>
      <w:numFmt w:val="bullet"/>
      <w:lvlText w:val="o"/>
      <w:lvlJc w:val="left"/>
      <w:pPr>
        <w:ind w:left="5760" w:hanging="360"/>
      </w:pPr>
      <w:rPr>
        <w:rFonts w:hint="default" w:ascii="Courier New" w:hAnsi="Courier New"/>
      </w:rPr>
    </w:lvl>
    <w:lvl w:ilvl="8" w:tplc="C1043FB0">
      <w:start w:val="1"/>
      <w:numFmt w:val="bullet"/>
      <w:lvlText w:val=""/>
      <w:lvlJc w:val="left"/>
      <w:pPr>
        <w:ind w:left="6480" w:hanging="360"/>
      </w:pPr>
      <w:rPr>
        <w:rFonts w:hint="default" w:ascii="Wingdings" w:hAnsi="Wingdings"/>
      </w:rPr>
    </w:lvl>
  </w:abstractNum>
  <w:abstractNum w:abstractNumId="11" w15:restartNumberingAfterBreak="0">
    <w:nsid w:val="3FA010BC"/>
    <w:multiLevelType w:val="hybridMultilevel"/>
    <w:tmpl w:val="4948DFF2"/>
    <w:lvl w:ilvl="0" w:tplc="D422C950">
      <w:start w:val="1"/>
      <w:numFmt w:val="bullet"/>
      <w:lvlText w:val=""/>
      <w:lvlJc w:val="left"/>
      <w:pPr>
        <w:ind w:left="720" w:hanging="360"/>
      </w:pPr>
      <w:rPr>
        <w:rFonts w:hint="default" w:ascii="Symbol" w:hAnsi="Symbol"/>
      </w:rPr>
    </w:lvl>
    <w:lvl w:ilvl="1" w:tplc="974E1BF2">
      <w:start w:val="1"/>
      <w:numFmt w:val="bullet"/>
      <w:lvlText w:val="o"/>
      <w:lvlJc w:val="left"/>
      <w:pPr>
        <w:ind w:left="1440" w:hanging="360"/>
      </w:pPr>
      <w:rPr>
        <w:rFonts w:hint="default" w:ascii="Courier New" w:hAnsi="Courier New"/>
      </w:rPr>
    </w:lvl>
    <w:lvl w:ilvl="2" w:tplc="98184E06">
      <w:start w:val="1"/>
      <w:numFmt w:val="bullet"/>
      <w:lvlText w:val=""/>
      <w:lvlJc w:val="left"/>
      <w:pPr>
        <w:ind w:left="2160" w:hanging="360"/>
      </w:pPr>
      <w:rPr>
        <w:rFonts w:hint="default" w:ascii="Wingdings" w:hAnsi="Wingdings"/>
      </w:rPr>
    </w:lvl>
    <w:lvl w:ilvl="3" w:tplc="B45EF5AA">
      <w:start w:val="1"/>
      <w:numFmt w:val="bullet"/>
      <w:lvlText w:val=""/>
      <w:lvlJc w:val="left"/>
      <w:pPr>
        <w:ind w:left="2880" w:hanging="360"/>
      </w:pPr>
      <w:rPr>
        <w:rFonts w:hint="default" w:ascii="Symbol" w:hAnsi="Symbol"/>
      </w:rPr>
    </w:lvl>
    <w:lvl w:ilvl="4" w:tplc="FC2E293C">
      <w:start w:val="1"/>
      <w:numFmt w:val="bullet"/>
      <w:lvlText w:val="o"/>
      <w:lvlJc w:val="left"/>
      <w:pPr>
        <w:ind w:left="3600" w:hanging="360"/>
      </w:pPr>
      <w:rPr>
        <w:rFonts w:hint="default" w:ascii="Courier New" w:hAnsi="Courier New"/>
      </w:rPr>
    </w:lvl>
    <w:lvl w:ilvl="5" w:tplc="2AC892E4">
      <w:start w:val="1"/>
      <w:numFmt w:val="bullet"/>
      <w:lvlText w:val=""/>
      <w:lvlJc w:val="left"/>
      <w:pPr>
        <w:ind w:left="4320" w:hanging="360"/>
      </w:pPr>
      <w:rPr>
        <w:rFonts w:hint="default" w:ascii="Wingdings" w:hAnsi="Wingdings"/>
      </w:rPr>
    </w:lvl>
    <w:lvl w:ilvl="6" w:tplc="E132CD9C">
      <w:start w:val="1"/>
      <w:numFmt w:val="bullet"/>
      <w:lvlText w:val=""/>
      <w:lvlJc w:val="left"/>
      <w:pPr>
        <w:ind w:left="5040" w:hanging="360"/>
      </w:pPr>
      <w:rPr>
        <w:rFonts w:hint="default" w:ascii="Symbol" w:hAnsi="Symbol"/>
      </w:rPr>
    </w:lvl>
    <w:lvl w:ilvl="7" w:tplc="8FC2A2B0">
      <w:start w:val="1"/>
      <w:numFmt w:val="bullet"/>
      <w:lvlText w:val="o"/>
      <w:lvlJc w:val="left"/>
      <w:pPr>
        <w:ind w:left="5760" w:hanging="360"/>
      </w:pPr>
      <w:rPr>
        <w:rFonts w:hint="default" w:ascii="Courier New" w:hAnsi="Courier New"/>
      </w:rPr>
    </w:lvl>
    <w:lvl w:ilvl="8" w:tplc="BFAC99E8">
      <w:start w:val="1"/>
      <w:numFmt w:val="bullet"/>
      <w:lvlText w:val=""/>
      <w:lvlJc w:val="left"/>
      <w:pPr>
        <w:ind w:left="6480" w:hanging="360"/>
      </w:pPr>
      <w:rPr>
        <w:rFonts w:hint="default" w:ascii="Wingdings" w:hAnsi="Wingdings"/>
      </w:rPr>
    </w:lvl>
  </w:abstractNum>
  <w:abstractNum w:abstractNumId="12" w15:restartNumberingAfterBreak="0">
    <w:nsid w:val="44414096"/>
    <w:multiLevelType w:val="hybridMultilevel"/>
    <w:tmpl w:val="1CAA15A2"/>
    <w:lvl w:ilvl="0">
      <w:start w:val="1"/>
      <w:numFmt w:val="bullet"/>
      <w:lvlText w:val=""/>
      <w:lvlJc w:val="left"/>
      <w:pPr>
        <w:ind w:left="720" w:hanging="360"/>
      </w:pPr>
      <w:rPr>
        <w:rFonts w:hint="default" w:ascii="Symbol" w:hAnsi="Symbol"/>
      </w:rPr>
    </w:lvl>
    <w:lvl w:ilvl="1" w:tplc="65C25D14">
      <w:start w:val="1"/>
      <w:numFmt w:val="bullet"/>
      <w:lvlText w:val="o"/>
      <w:lvlJc w:val="left"/>
      <w:pPr>
        <w:ind w:left="1440" w:hanging="360"/>
      </w:pPr>
      <w:rPr>
        <w:rFonts w:hint="default" w:ascii="Courier New" w:hAnsi="Courier New"/>
      </w:rPr>
    </w:lvl>
    <w:lvl w:ilvl="2" w:tplc="3576708A">
      <w:start w:val="1"/>
      <w:numFmt w:val="bullet"/>
      <w:lvlText w:val=""/>
      <w:lvlJc w:val="left"/>
      <w:pPr>
        <w:ind w:left="2160" w:hanging="360"/>
      </w:pPr>
      <w:rPr>
        <w:rFonts w:hint="default" w:ascii="Wingdings" w:hAnsi="Wingdings"/>
      </w:rPr>
    </w:lvl>
    <w:lvl w:ilvl="3" w:tplc="F18AE558">
      <w:start w:val="1"/>
      <w:numFmt w:val="bullet"/>
      <w:lvlText w:val=""/>
      <w:lvlJc w:val="left"/>
      <w:pPr>
        <w:ind w:left="2880" w:hanging="360"/>
      </w:pPr>
      <w:rPr>
        <w:rFonts w:hint="default" w:ascii="Symbol" w:hAnsi="Symbol"/>
      </w:rPr>
    </w:lvl>
    <w:lvl w:ilvl="4" w:tplc="F244AC64">
      <w:start w:val="1"/>
      <w:numFmt w:val="bullet"/>
      <w:lvlText w:val="o"/>
      <w:lvlJc w:val="left"/>
      <w:pPr>
        <w:ind w:left="3600" w:hanging="360"/>
      </w:pPr>
      <w:rPr>
        <w:rFonts w:hint="default" w:ascii="Courier New" w:hAnsi="Courier New"/>
      </w:rPr>
    </w:lvl>
    <w:lvl w:ilvl="5" w:tplc="223C9A8C">
      <w:start w:val="1"/>
      <w:numFmt w:val="bullet"/>
      <w:lvlText w:val=""/>
      <w:lvlJc w:val="left"/>
      <w:pPr>
        <w:ind w:left="4320" w:hanging="360"/>
      </w:pPr>
      <w:rPr>
        <w:rFonts w:hint="default" w:ascii="Wingdings" w:hAnsi="Wingdings"/>
      </w:rPr>
    </w:lvl>
    <w:lvl w:ilvl="6" w:tplc="8E56F724">
      <w:start w:val="1"/>
      <w:numFmt w:val="bullet"/>
      <w:lvlText w:val=""/>
      <w:lvlJc w:val="left"/>
      <w:pPr>
        <w:ind w:left="5040" w:hanging="360"/>
      </w:pPr>
      <w:rPr>
        <w:rFonts w:hint="default" w:ascii="Symbol" w:hAnsi="Symbol"/>
      </w:rPr>
    </w:lvl>
    <w:lvl w:ilvl="7" w:tplc="AFC83A9A">
      <w:start w:val="1"/>
      <w:numFmt w:val="bullet"/>
      <w:lvlText w:val="o"/>
      <w:lvlJc w:val="left"/>
      <w:pPr>
        <w:ind w:left="5760" w:hanging="360"/>
      </w:pPr>
      <w:rPr>
        <w:rFonts w:hint="default" w:ascii="Courier New" w:hAnsi="Courier New"/>
      </w:rPr>
    </w:lvl>
    <w:lvl w:ilvl="8" w:tplc="7EE8F0F2">
      <w:start w:val="1"/>
      <w:numFmt w:val="bullet"/>
      <w:lvlText w:val=""/>
      <w:lvlJc w:val="left"/>
      <w:pPr>
        <w:ind w:left="6480" w:hanging="360"/>
      </w:pPr>
      <w:rPr>
        <w:rFonts w:hint="default" w:ascii="Wingdings" w:hAnsi="Wingdings"/>
      </w:rPr>
    </w:lvl>
  </w:abstractNum>
  <w:abstractNum w:abstractNumId="13" w15:restartNumberingAfterBreak="0">
    <w:nsid w:val="4A0729C5"/>
    <w:multiLevelType w:val="hybridMultilevel"/>
    <w:tmpl w:val="4A2AB3D0"/>
    <w:lvl w:ilvl="0" w:tplc="AE86E99C">
      <w:start w:val="1"/>
      <w:numFmt w:val="bullet"/>
      <w:lvlText w:val=""/>
      <w:lvlJc w:val="left"/>
      <w:pPr>
        <w:ind w:left="720" w:hanging="360"/>
      </w:pPr>
      <w:rPr>
        <w:rFonts w:hint="default" w:ascii="Symbol" w:hAnsi="Symbol"/>
      </w:rPr>
    </w:lvl>
    <w:lvl w:ilvl="1" w:tplc="9458575A">
      <w:start w:val="1"/>
      <w:numFmt w:val="bullet"/>
      <w:lvlText w:val="o"/>
      <w:lvlJc w:val="left"/>
      <w:pPr>
        <w:ind w:left="1440" w:hanging="360"/>
      </w:pPr>
      <w:rPr>
        <w:rFonts w:hint="default" w:ascii="Courier New" w:hAnsi="Courier New"/>
      </w:rPr>
    </w:lvl>
    <w:lvl w:ilvl="2" w:tplc="730C0EF8">
      <w:start w:val="1"/>
      <w:numFmt w:val="bullet"/>
      <w:lvlText w:val=""/>
      <w:lvlJc w:val="left"/>
      <w:pPr>
        <w:ind w:left="2160" w:hanging="360"/>
      </w:pPr>
      <w:rPr>
        <w:rFonts w:hint="default" w:ascii="Wingdings" w:hAnsi="Wingdings"/>
      </w:rPr>
    </w:lvl>
    <w:lvl w:ilvl="3" w:tplc="800E18E4">
      <w:start w:val="1"/>
      <w:numFmt w:val="bullet"/>
      <w:lvlText w:val=""/>
      <w:lvlJc w:val="left"/>
      <w:pPr>
        <w:ind w:left="2880" w:hanging="360"/>
      </w:pPr>
      <w:rPr>
        <w:rFonts w:hint="default" w:ascii="Symbol" w:hAnsi="Symbol"/>
      </w:rPr>
    </w:lvl>
    <w:lvl w:ilvl="4" w:tplc="226C0146">
      <w:start w:val="1"/>
      <w:numFmt w:val="bullet"/>
      <w:lvlText w:val="o"/>
      <w:lvlJc w:val="left"/>
      <w:pPr>
        <w:ind w:left="3600" w:hanging="360"/>
      </w:pPr>
      <w:rPr>
        <w:rFonts w:hint="default" w:ascii="Courier New" w:hAnsi="Courier New"/>
      </w:rPr>
    </w:lvl>
    <w:lvl w:ilvl="5" w:tplc="1D98933E">
      <w:start w:val="1"/>
      <w:numFmt w:val="bullet"/>
      <w:lvlText w:val=""/>
      <w:lvlJc w:val="left"/>
      <w:pPr>
        <w:ind w:left="4320" w:hanging="360"/>
      </w:pPr>
      <w:rPr>
        <w:rFonts w:hint="default" w:ascii="Wingdings" w:hAnsi="Wingdings"/>
      </w:rPr>
    </w:lvl>
    <w:lvl w:ilvl="6" w:tplc="4DE23840">
      <w:start w:val="1"/>
      <w:numFmt w:val="bullet"/>
      <w:lvlText w:val=""/>
      <w:lvlJc w:val="left"/>
      <w:pPr>
        <w:ind w:left="5040" w:hanging="360"/>
      </w:pPr>
      <w:rPr>
        <w:rFonts w:hint="default" w:ascii="Symbol" w:hAnsi="Symbol"/>
      </w:rPr>
    </w:lvl>
    <w:lvl w:ilvl="7" w:tplc="744C08B8">
      <w:start w:val="1"/>
      <w:numFmt w:val="bullet"/>
      <w:lvlText w:val="o"/>
      <w:lvlJc w:val="left"/>
      <w:pPr>
        <w:ind w:left="5760" w:hanging="360"/>
      </w:pPr>
      <w:rPr>
        <w:rFonts w:hint="default" w:ascii="Courier New" w:hAnsi="Courier New"/>
      </w:rPr>
    </w:lvl>
    <w:lvl w:ilvl="8" w:tplc="C3923DC2">
      <w:start w:val="1"/>
      <w:numFmt w:val="bullet"/>
      <w:lvlText w:val=""/>
      <w:lvlJc w:val="left"/>
      <w:pPr>
        <w:ind w:left="6480" w:hanging="360"/>
      </w:pPr>
      <w:rPr>
        <w:rFonts w:hint="default" w:ascii="Wingdings" w:hAnsi="Wingdings"/>
      </w:rPr>
    </w:lvl>
  </w:abstractNum>
  <w:abstractNum w:abstractNumId="14" w15:restartNumberingAfterBreak="0">
    <w:nsid w:val="4BD7338E"/>
    <w:multiLevelType w:val="hybridMultilevel"/>
    <w:tmpl w:val="1E0CF58E"/>
    <w:lvl w:ilvl="0" w:tplc="13AC1C9A">
      <w:start w:val="1"/>
      <w:numFmt w:val="bullet"/>
      <w:lvlText w:val=""/>
      <w:lvlJc w:val="left"/>
      <w:pPr>
        <w:ind w:left="720" w:hanging="360"/>
      </w:pPr>
      <w:rPr>
        <w:rFonts w:hint="default" w:ascii="Symbol" w:hAnsi="Symbol"/>
      </w:rPr>
    </w:lvl>
    <w:lvl w:ilvl="1" w:tplc="9A72AF10">
      <w:start w:val="1"/>
      <w:numFmt w:val="bullet"/>
      <w:lvlText w:val="o"/>
      <w:lvlJc w:val="left"/>
      <w:pPr>
        <w:ind w:left="1440" w:hanging="360"/>
      </w:pPr>
      <w:rPr>
        <w:rFonts w:hint="default" w:ascii="Courier New" w:hAnsi="Courier New"/>
      </w:rPr>
    </w:lvl>
    <w:lvl w:ilvl="2" w:tplc="9070C5EC">
      <w:start w:val="1"/>
      <w:numFmt w:val="bullet"/>
      <w:lvlText w:val=""/>
      <w:lvlJc w:val="left"/>
      <w:pPr>
        <w:ind w:left="2160" w:hanging="360"/>
      </w:pPr>
      <w:rPr>
        <w:rFonts w:hint="default" w:ascii="Wingdings" w:hAnsi="Wingdings"/>
      </w:rPr>
    </w:lvl>
    <w:lvl w:ilvl="3" w:tplc="A7E22F62">
      <w:start w:val="1"/>
      <w:numFmt w:val="bullet"/>
      <w:lvlText w:val=""/>
      <w:lvlJc w:val="left"/>
      <w:pPr>
        <w:ind w:left="2880" w:hanging="360"/>
      </w:pPr>
      <w:rPr>
        <w:rFonts w:hint="default" w:ascii="Symbol" w:hAnsi="Symbol"/>
      </w:rPr>
    </w:lvl>
    <w:lvl w:ilvl="4" w:tplc="150009B2">
      <w:start w:val="1"/>
      <w:numFmt w:val="bullet"/>
      <w:lvlText w:val="o"/>
      <w:lvlJc w:val="left"/>
      <w:pPr>
        <w:ind w:left="3600" w:hanging="360"/>
      </w:pPr>
      <w:rPr>
        <w:rFonts w:hint="default" w:ascii="Courier New" w:hAnsi="Courier New"/>
      </w:rPr>
    </w:lvl>
    <w:lvl w:ilvl="5" w:tplc="64BA9F0C">
      <w:start w:val="1"/>
      <w:numFmt w:val="bullet"/>
      <w:lvlText w:val=""/>
      <w:lvlJc w:val="left"/>
      <w:pPr>
        <w:ind w:left="4320" w:hanging="360"/>
      </w:pPr>
      <w:rPr>
        <w:rFonts w:hint="default" w:ascii="Wingdings" w:hAnsi="Wingdings"/>
      </w:rPr>
    </w:lvl>
    <w:lvl w:ilvl="6" w:tplc="19843742">
      <w:start w:val="1"/>
      <w:numFmt w:val="bullet"/>
      <w:lvlText w:val=""/>
      <w:lvlJc w:val="left"/>
      <w:pPr>
        <w:ind w:left="5040" w:hanging="360"/>
      </w:pPr>
      <w:rPr>
        <w:rFonts w:hint="default" w:ascii="Symbol" w:hAnsi="Symbol"/>
      </w:rPr>
    </w:lvl>
    <w:lvl w:ilvl="7" w:tplc="705A9FF4">
      <w:start w:val="1"/>
      <w:numFmt w:val="bullet"/>
      <w:lvlText w:val="o"/>
      <w:lvlJc w:val="left"/>
      <w:pPr>
        <w:ind w:left="5760" w:hanging="360"/>
      </w:pPr>
      <w:rPr>
        <w:rFonts w:hint="default" w:ascii="Courier New" w:hAnsi="Courier New"/>
      </w:rPr>
    </w:lvl>
    <w:lvl w:ilvl="8" w:tplc="01542FDC">
      <w:start w:val="1"/>
      <w:numFmt w:val="bullet"/>
      <w:lvlText w:val=""/>
      <w:lvlJc w:val="left"/>
      <w:pPr>
        <w:ind w:left="6480" w:hanging="360"/>
      </w:pPr>
      <w:rPr>
        <w:rFonts w:hint="default" w:ascii="Wingdings" w:hAnsi="Wingdings"/>
      </w:rPr>
    </w:lvl>
  </w:abstractNum>
  <w:abstractNum w:abstractNumId="15" w15:restartNumberingAfterBreak="0">
    <w:nsid w:val="508244AC"/>
    <w:multiLevelType w:val="hybridMultilevel"/>
    <w:tmpl w:val="7EFE5980"/>
    <w:lvl w:ilvl="0" w:tplc="0ED8DDEC">
      <w:start w:val="1"/>
      <w:numFmt w:val="bullet"/>
      <w:lvlText w:val=""/>
      <w:lvlJc w:val="left"/>
      <w:pPr>
        <w:ind w:left="720" w:hanging="360"/>
      </w:pPr>
      <w:rPr>
        <w:rFonts w:hint="default" w:ascii="Symbol" w:hAnsi="Symbol"/>
      </w:rPr>
    </w:lvl>
    <w:lvl w:ilvl="1" w:tplc="62E8FE36">
      <w:start w:val="1"/>
      <w:numFmt w:val="bullet"/>
      <w:lvlText w:val="o"/>
      <w:lvlJc w:val="left"/>
      <w:pPr>
        <w:ind w:left="1440" w:hanging="360"/>
      </w:pPr>
      <w:rPr>
        <w:rFonts w:hint="default" w:ascii="Courier New" w:hAnsi="Courier New"/>
      </w:rPr>
    </w:lvl>
    <w:lvl w:ilvl="2" w:tplc="1DEC5056">
      <w:start w:val="1"/>
      <w:numFmt w:val="bullet"/>
      <w:lvlText w:val=""/>
      <w:lvlJc w:val="left"/>
      <w:pPr>
        <w:ind w:left="2160" w:hanging="360"/>
      </w:pPr>
      <w:rPr>
        <w:rFonts w:hint="default" w:ascii="Wingdings" w:hAnsi="Wingdings"/>
      </w:rPr>
    </w:lvl>
    <w:lvl w:ilvl="3" w:tplc="60CA89DA">
      <w:start w:val="1"/>
      <w:numFmt w:val="bullet"/>
      <w:lvlText w:val=""/>
      <w:lvlJc w:val="left"/>
      <w:pPr>
        <w:ind w:left="2880" w:hanging="360"/>
      </w:pPr>
      <w:rPr>
        <w:rFonts w:hint="default" w:ascii="Symbol" w:hAnsi="Symbol"/>
      </w:rPr>
    </w:lvl>
    <w:lvl w:ilvl="4" w:tplc="E4203100">
      <w:start w:val="1"/>
      <w:numFmt w:val="bullet"/>
      <w:lvlText w:val="o"/>
      <w:lvlJc w:val="left"/>
      <w:pPr>
        <w:ind w:left="3600" w:hanging="360"/>
      </w:pPr>
      <w:rPr>
        <w:rFonts w:hint="default" w:ascii="Courier New" w:hAnsi="Courier New"/>
      </w:rPr>
    </w:lvl>
    <w:lvl w:ilvl="5" w:tplc="2260217E">
      <w:start w:val="1"/>
      <w:numFmt w:val="bullet"/>
      <w:lvlText w:val=""/>
      <w:lvlJc w:val="left"/>
      <w:pPr>
        <w:ind w:left="4320" w:hanging="360"/>
      </w:pPr>
      <w:rPr>
        <w:rFonts w:hint="default" w:ascii="Wingdings" w:hAnsi="Wingdings"/>
      </w:rPr>
    </w:lvl>
    <w:lvl w:ilvl="6" w:tplc="341C95D8">
      <w:start w:val="1"/>
      <w:numFmt w:val="bullet"/>
      <w:lvlText w:val=""/>
      <w:lvlJc w:val="left"/>
      <w:pPr>
        <w:ind w:left="5040" w:hanging="360"/>
      </w:pPr>
      <w:rPr>
        <w:rFonts w:hint="default" w:ascii="Symbol" w:hAnsi="Symbol"/>
      </w:rPr>
    </w:lvl>
    <w:lvl w:ilvl="7" w:tplc="0FFC804A">
      <w:start w:val="1"/>
      <w:numFmt w:val="bullet"/>
      <w:lvlText w:val="o"/>
      <w:lvlJc w:val="left"/>
      <w:pPr>
        <w:ind w:left="5760" w:hanging="360"/>
      </w:pPr>
      <w:rPr>
        <w:rFonts w:hint="default" w:ascii="Courier New" w:hAnsi="Courier New"/>
      </w:rPr>
    </w:lvl>
    <w:lvl w:ilvl="8" w:tplc="04C66F64">
      <w:start w:val="1"/>
      <w:numFmt w:val="bullet"/>
      <w:lvlText w:val=""/>
      <w:lvlJc w:val="left"/>
      <w:pPr>
        <w:ind w:left="6480" w:hanging="360"/>
      </w:pPr>
      <w:rPr>
        <w:rFonts w:hint="default" w:ascii="Wingdings" w:hAnsi="Wingdings"/>
      </w:rPr>
    </w:lvl>
  </w:abstractNum>
  <w:abstractNum w:abstractNumId="16" w15:restartNumberingAfterBreak="0">
    <w:nsid w:val="53715FBF"/>
    <w:multiLevelType w:val="hybridMultilevel"/>
    <w:tmpl w:val="F1E8F69E"/>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17" w15:restartNumberingAfterBreak="0">
    <w:nsid w:val="5ACF05BA"/>
    <w:multiLevelType w:val="hybridMultilevel"/>
    <w:tmpl w:val="A844A3A0"/>
    <w:lvl w:ilvl="0">
      <w:start w:val="1"/>
      <w:numFmt w:val="decimal"/>
      <w:lvlText w:val="%1)"/>
      <w:lvlJc w:val="left"/>
      <w:pPr>
        <w:ind w:left="720" w:hanging="360"/>
      </w:pPr>
    </w:lvl>
    <w:lvl w:ilvl="1" w:tplc="9E70D524">
      <w:start w:val="1"/>
      <w:numFmt w:val="lowerLetter"/>
      <w:lvlText w:val="%2."/>
      <w:lvlJc w:val="left"/>
      <w:pPr>
        <w:ind w:left="1440" w:hanging="360"/>
      </w:pPr>
    </w:lvl>
    <w:lvl w:ilvl="2" w:tplc="5274AF9A">
      <w:start w:val="1"/>
      <w:numFmt w:val="lowerRoman"/>
      <w:lvlText w:val="%3."/>
      <w:lvlJc w:val="right"/>
      <w:pPr>
        <w:ind w:left="2160" w:hanging="180"/>
      </w:pPr>
    </w:lvl>
    <w:lvl w:ilvl="3" w:tplc="133C2B42">
      <w:start w:val="1"/>
      <w:numFmt w:val="decimal"/>
      <w:lvlText w:val="%4."/>
      <w:lvlJc w:val="left"/>
      <w:pPr>
        <w:ind w:left="2880" w:hanging="360"/>
      </w:pPr>
    </w:lvl>
    <w:lvl w:ilvl="4" w:tplc="DEC480CA">
      <w:start w:val="1"/>
      <w:numFmt w:val="lowerLetter"/>
      <w:lvlText w:val="%5."/>
      <w:lvlJc w:val="left"/>
      <w:pPr>
        <w:ind w:left="3600" w:hanging="360"/>
      </w:pPr>
    </w:lvl>
    <w:lvl w:ilvl="5" w:tplc="62EC4D3A">
      <w:start w:val="1"/>
      <w:numFmt w:val="lowerRoman"/>
      <w:lvlText w:val="%6."/>
      <w:lvlJc w:val="right"/>
      <w:pPr>
        <w:ind w:left="4320" w:hanging="180"/>
      </w:pPr>
    </w:lvl>
    <w:lvl w:ilvl="6" w:tplc="1812E812">
      <w:start w:val="1"/>
      <w:numFmt w:val="decimal"/>
      <w:lvlText w:val="%7."/>
      <w:lvlJc w:val="left"/>
      <w:pPr>
        <w:ind w:left="5040" w:hanging="360"/>
      </w:pPr>
    </w:lvl>
    <w:lvl w:ilvl="7" w:tplc="914216CC">
      <w:start w:val="1"/>
      <w:numFmt w:val="lowerLetter"/>
      <w:lvlText w:val="%8."/>
      <w:lvlJc w:val="left"/>
      <w:pPr>
        <w:ind w:left="5760" w:hanging="360"/>
      </w:pPr>
    </w:lvl>
    <w:lvl w:ilvl="8" w:tplc="0DFE47A0">
      <w:start w:val="1"/>
      <w:numFmt w:val="lowerRoman"/>
      <w:lvlText w:val="%9."/>
      <w:lvlJc w:val="right"/>
      <w:pPr>
        <w:ind w:left="6480" w:hanging="180"/>
      </w:pPr>
    </w:lvl>
  </w:abstractNum>
  <w:abstractNum w:abstractNumId="18" w15:restartNumberingAfterBreak="0">
    <w:nsid w:val="65386345"/>
    <w:multiLevelType w:val="hybridMultilevel"/>
    <w:tmpl w:val="3440D190"/>
    <w:lvl w:ilvl="0">
      <w:start w:val="1"/>
      <w:numFmt w:val="decimal"/>
      <w:lvlText w:val="%1."/>
      <w:lvlJc w:val="left"/>
      <w:pPr>
        <w:ind w:left="720" w:hanging="360"/>
      </w:pPr>
    </w:lvl>
    <w:lvl w:ilvl="1" w:tplc="24F88BA6">
      <w:start w:val="1"/>
      <w:numFmt w:val="lowerLetter"/>
      <w:lvlText w:val="%2."/>
      <w:lvlJc w:val="left"/>
      <w:pPr>
        <w:ind w:left="1440" w:hanging="360"/>
      </w:pPr>
    </w:lvl>
    <w:lvl w:ilvl="2" w:tplc="FC98FABE">
      <w:start w:val="1"/>
      <w:numFmt w:val="lowerRoman"/>
      <w:lvlText w:val="%3."/>
      <w:lvlJc w:val="right"/>
      <w:pPr>
        <w:ind w:left="2160" w:hanging="180"/>
      </w:pPr>
    </w:lvl>
    <w:lvl w:ilvl="3" w:tplc="103658B6">
      <w:start w:val="1"/>
      <w:numFmt w:val="decimal"/>
      <w:lvlText w:val="%4."/>
      <w:lvlJc w:val="left"/>
      <w:pPr>
        <w:ind w:left="2880" w:hanging="360"/>
      </w:pPr>
    </w:lvl>
    <w:lvl w:ilvl="4" w:tplc="CEE016E6">
      <w:start w:val="1"/>
      <w:numFmt w:val="lowerLetter"/>
      <w:lvlText w:val="%5."/>
      <w:lvlJc w:val="left"/>
      <w:pPr>
        <w:ind w:left="3600" w:hanging="360"/>
      </w:pPr>
    </w:lvl>
    <w:lvl w:ilvl="5" w:tplc="FCB8AADE">
      <w:start w:val="1"/>
      <w:numFmt w:val="lowerRoman"/>
      <w:lvlText w:val="%6."/>
      <w:lvlJc w:val="right"/>
      <w:pPr>
        <w:ind w:left="4320" w:hanging="180"/>
      </w:pPr>
    </w:lvl>
    <w:lvl w:ilvl="6" w:tplc="934067CE">
      <w:start w:val="1"/>
      <w:numFmt w:val="decimal"/>
      <w:lvlText w:val="%7."/>
      <w:lvlJc w:val="left"/>
      <w:pPr>
        <w:ind w:left="5040" w:hanging="360"/>
      </w:pPr>
    </w:lvl>
    <w:lvl w:ilvl="7" w:tplc="DEB0BE8A">
      <w:start w:val="1"/>
      <w:numFmt w:val="lowerLetter"/>
      <w:lvlText w:val="%8."/>
      <w:lvlJc w:val="left"/>
      <w:pPr>
        <w:ind w:left="5760" w:hanging="360"/>
      </w:pPr>
    </w:lvl>
    <w:lvl w:ilvl="8" w:tplc="61989C48">
      <w:start w:val="1"/>
      <w:numFmt w:val="lowerRoman"/>
      <w:lvlText w:val="%9."/>
      <w:lvlJc w:val="right"/>
      <w:pPr>
        <w:ind w:left="6480" w:hanging="180"/>
      </w:pPr>
    </w:lvl>
  </w:abstractNum>
  <w:abstractNum w:abstractNumId="19" w15:restartNumberingAfterBreak="0">
    <w:nsid w:val="670E5182"/>
    <w:multiLevelType w:val="multilevel"/>
    <w:tmpl w:val="834A1C0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67877111"/>
    <w:multiLevelType w:val="multilevel"/>
    <w:tmpl w:val="7DC8DA8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15:restartNumberingAfterBreak="0">
    <w:nsid w:val="6D4D00CB"/>
    <w:multiLevelType w:val="hybridMultilevel"/>
    <w:tmpl w:val="37D2CB26"/>
    <w:lvl w:ilvl="0" w:tplc="81E24414">
      <w:start w:val="1"/>
      <w:numFmt w:val="bullet"/>
      <w:lvlText w:val=""/>
      <w:lvlJc w:val="left"/>
      <w:pPr>
        <w:ind w:left="720" w:hanging="360"/>
      </w:pPr>
      <w:rPr>
        <w:rFonts w:hint="default" w:ascii="Symbol" w:hAnsi="Symbol"/>
      </w:rPr>
    </w:lvl>
    <w:lvl w:ilvl="1" w:tplc="FEA0F4E6">
      <w:start w:val="1"/>
      <w:numFmt w:val="bullet"/>
      <w:lvlText w:val="o"/>
      <w:lvlJc w:val="left"/>
      <w:pPr>
        <w:ind w:left="1440" w:hanging="360"/>
      </w:pPr>
      <w:rPr>
        <w:rFonts w:hint="default" w:ascii="Courier New" w:hAnsi="Courier New"/>
      </w:rPr>
    </w:lvl>
    <w:lvl w:ilvl="2" w:tplc="B7AE434C">
      <w:start w:val="1"/>
      <w:numFmt w:val="bullet"/>
      <w:lvlText w:val=""/>
      <w:lvlJc w:val="left"/>
      <w:pPr>
        <w:ind w:left="2160" w:hanging="360"/>
      </w:pPr>
      <w:rPr>
        <w:rFonts w:hint="default" w:ascii="Wingdings" w:hAnsi="Wingdings"/>
      </w:rPr>
    </w:lvl>
    <w:lvl w:ilvl="3" w:tplc="15D271EC">
      <w:start w:val="1"/>
      <w:numFmt w:val="bullet"/>
      <w:lvlText w:val=""/>
      <w:lvlJc w:val="left"/>
      <w:pPr>
        <w:ind w:left="2880" w:hanging="360"/>
      </w:pPr>
      <w:rPr>
        <w:rFonts w:hint="default" w:ascii="Symbol" w:hAnsi="Symbol"/>
      </w:rPr>
    </w:lvl>
    <w:lvl w:ilvl="4" w:tplc="EC425D9E">
      <w:start w:val="1"/>
      <w:numFmt w:val="bullet"/>
      <w:lvlText w:val="o"/>
      <w:lvlJc w:val="left"/>
      <w:pPr>
        <w:ind w:left="3600" w:hanging="360"/>
      </w:pPr>
      <w:rPr>
        <w:rFonts w:hint="default" w:ascii="Courier New" w:hAnsi="Courier New"/>
      </w:rPr>
    </w:lvl>
    <w:lvl w:ilvl="5" w:tplc="0706E36C">
      <w:start w:val="1"/>
      <w:numFmt w:val="bullet"/>
      <w:lvlText w:val=""/>
      <w:lvlJc w:val="left"/>
      <w:pPr>
        <w:ind w:left="4320" w:hanging="360"/>
      </w:pPr>
      <w:rPr>
        <w:rFonts w:hint="default" w:ascii="Wingdings" w:hAnsi="Wingdings"/>
      </w:rPr>
    </w:lvl>
    <w:lvl w:ilvl="6" w:tplc="34BA22E8">
      <w:start w:val="1"/>
      <w:numFmt w:val="bullet"/>
      <w:lvlText w:val=""/>
      <w:lvlJc w:val="left"/>
      <w:pPr>
        <w:ind w:left="5040" w:hanging="360"/>
      </w:pPr>
      <w:rPr>
        <w:rFonts w:hint="default" w:ascii="Symbol" w:hAnsi="Symbol"/>
      </w:rPr>
    </w:lvl>
    <w:lvl w:ilvl="7" w:tplc="7C9E4810">
      <w:start w:val="1"/>
      <w:numFmt w:val="bullet"/>
      <w:lvlText w:val="o"/>
      <w:lvlJc w:val="left"/>
      <w:pPr>
        <w:ind w:left="5760" w:hanging="360"/>
      </w:pPr>
      <w:rPr>
        <w:rFonts w:hint="default" w:ascii="Courier New" w:hAnsi="Courier New"/>
      </w:rPr>
    </w:lvl>
    <w:lvl w:ilvl="8" w:tplc="F37211EA">
      <w:start w:val="1"/>
      <w:numFmt w:val="bullet"/>
      <w:lvlText w:val=""/>
      <w:lvlJc w:val="left"/>
      <w:pPr>
        <w:ind w:left="6480" w:hanging="360"/>
      </w:pPr>
      <w:rPr>
        <w:rFonts w:hint="default" w:ascii="Wingdings" w:hAnsi="Wingdings"/>
      </w:rPr>
    </w:lvl>
  </w:abstractNum>
  <w:abstractNum w:abstractNumId="22" w15:restartNumberingAfterBreak="0">
    <w:nsid w:val="6F3466B3"/>
    <w:multiLevelType w:val="hybridMultilevel"/>
    <w:tmpl w:val="ED9E7AC4"/>
    <w:lvl w:ilvl="0" w:tplc="50FC4E78">
      <w:start w:val="1"/>
      <w:numFmt w:val="bullet"/>
      <w:lvlText w:val=""/>
      <w:lvlJc w:val="left"/>
      <w:pPr>
        <w:tabs>
          <w:tab w:val="num" w:pos="0"/>
        </w:tabs>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rPr>
    </w:lvl>
    <w:lvl w:ilvl="8" w:tplc="04090005" w:tentative="1">
      <w:start w:val="1"/>
      <w:numFmt w:val="bullet"/>
      <w:lvlText w:val=""/>
      <w:lvlJc w:val="left"/>
      <w:pPr>
        <w:tabs>
          <w:tab w:val="num" w:pos="6480"/>
        </w:tabs>
        <w:ind w:left="6480" w:hanging="360"/>
      </w:pPr>
      <w:rPr>
        <w:rFonts w:hint="default" w:ascii="Wingdings" w:hAnsi="Wingdings"/>
      </w:rPr>
    </w:lvl>
  </w:abstractNum>
  <w:num w:numId="44">
    <w:abstractNumId w:val="24"/>
  </w:num>
  <w:num w:numId="43">
    <w:abstractNumId w:val="23"/>
  </w:num>
  <w:num w:numId="1">
    <w:abstractNumId w:val="22"/>
  </w:num>
  <w:num w:numId="2">
    <w:abstractNumId w:val="0"/>
  </w:num>
  <w:num w:numId="3">
    <w:abstractNumId w:val="16"/>
  </w:num>
  <w:num w:numId="4">
    <w:abstractNumId w:val="12"/>
  </w:num>
  <w:num w:numId="5">
    <w:abstractNumId w:val="2"/>
  </w:num>
  <w:num w:numId="6">
    <w:abstractNumId w:val="18"/>
  </w:num>
  <w:num w:numId="7">
    <w:abstractNumId w:val="8"/>
  </w:num>
  <w:num w:numId="8">
    <w:abstractNumId w:val="7"/>
  </w:num>
  <w:num w:numId="9">
    <w:abstractNumId w:val="13"/>
  </w:num>
  <w:num w:numId="10">
    <w:abstractNumId w:val="21"/>
  </w:num>
  <w:num w:numId="11">
    <w:abstractNumId w:val="11"/>
  </w:num>
  <w:num w:numId="12">
    <w:abstractNumId w:val="3"/>
  </w:num>
  <w:num w:numId="13">
    <w:abstractNumId w:val="5"/>
  </w:num>
  <w:num w:numId="14">
    <w:abstractNumId w:val="17"/>
  </w:num>
  <w:num w:numId="15">
    <w:abstractNumId w:val="10"/>
  </w:num>
  <w:num w:numId="16">
    <w:abstractNumId w:val="6"/>
  </w:num>
  <w:num w:numId="17">
    <w:abstractNumId w:val="15"/>
  </w:num>
  <w:num w:numId="18">
    <w:abstractNumId w:val="20"/>
  </w:num>
  <w:num w:numId="19">
    <w:abstractNumId w:val="4"/>
  </w:num>
  <w:num w:numId="20">
    <w:abstractNumId w:val="9"/>
  </w:num>
  <w:num w:numId="21">
    <w:abstractNumId w:val="14"/>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orenzo Salvi">
    <w15:presenceInfo w15:providerId="AD" w15:userId="S::lorenzo.salvi@student.univaq.it::c785c165-6a31-4c1d-9cb6-6ae444758df1"/>
  </w15:person>
  <w15:person w15:author="tony">
    <w15:presenceInfo w15:providerId="None" w15:userId="tony"/>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6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1B01"/>
    <w:rsid w:val="000157E0"/>
    <w:rsid w:val="00015ABF"/>
    <w:rsid w:val="0002750D"/>
    <w:rsid w:val="00050B77"/>
    <w:rsid w:val="00072E56"/>
    <w:rsid w:val="000779BA"/>
    <w:rsid w:val="00082B1B"/>
    <w:rsid w:val="00083AF4"/>
    <w:rsid w:val="00087448"/>
    <w:rsid w:val="00093B2D"/>
    <w:rsid w:val="0009471B"/>
    <w:rsid w:val="000A01C4"/>
    <w:rsid w:val="000A61A1"/>
    <w:rsid w:val="000A7BD8"/>
    <w:rsid w:val="000C2290"/>
    <w:rsid w:val="000D0196"/>
    <w:rsid w:val="000D4A12"/>
    <w:rsid w:val="000F5066"/>
    <w:rsid w:val="001003DC"/>
    <w:rsid w:val="00113028"/>
    <w:rsid w:val="00126CAA"/>
    <w:rsid w:val="00150B2F"/>
    <w:rsid w:val="00193B67"/>
    <w:rsid w:val="00195514"/>
    <w:rsid w:val="001A1571"/>
    <w:rsid w:val="001B1DDA"/>
    <w:rsid w:val="001B2D00"/>
    <w:rsid w:val="001C0656"/>
    <w:rsid w:val="001C2D6E"/>
    <w:rsid w:val="001F5A22"/>
    <w:rsid w:val="001F5AF2"/>
    <w:rsid w:val="00201F38"/>
    <w:rsid w:val="002102E9"/>
    <w:rsid w:val="00216303"/>
    <w:rsid w:val="002400B0"/>
    <w:rsid w:val="002403E1"/>
    <w:rsid w:val="00240A4A"/>
    <w:rsid w:val="0024158F"/>
    <w:rsid w:val="00261CCF"/>
    <w:rsid w:val="00263553"/>
    <w:rsid w:val="00263EFB"/>
    <w:rsid w:val="00281025"/>
    <w:rsid w:val="002926CA"/>
    <w:rsid w:val="00297101"/>
    <w:rsid w:val="002C5B9E"/>
    <w:rsid w:val="002F4FB7"/>
    <w:rsid w:val="003046D0"/>
    <w:rsid w:val="003130A9"/>
    <w:rsid w:val="00341F7F"/>
    <w:rsid w:val="00342CA3"/>
    <w:rsid w:val="003511B0"/>
    <w:rsid w:val="003612FA"/>
    <w:rsid w:val="00374CA7"/>
    <w:rsid w:val="00377348"/>
    <w:rsid w:val="003B5ABF"/>
    <w:rsid w:val="003C0719"/>
    <w:rsid w:val="003C1370"/>
    <w:rsid w:val="003C2C95"/>
    <w:rsid w:val="003D2B79"/>
    <w:rsid w:val="003F14C9"/>
    <w:rsid w:val="003F2F98"/>
    <w:rsid w:val="00407EAD"/>
    <w:rsid w:val="00412357"/>
    <w:rsid w:val="00414173"/>
    <w:rsid w:val="00442B4F"/>
    <w:rsid w:val="00443ACF"/>
    <w:rsid w:val="00443D46"/>
    <w:rsid w:val="00471B01"/>
    <w:rsid w:val="0047226A"/>
    <w:rsid w:val="004738E4"/>
    <w:rsid w:val="004820EA"/>
    <w:rsid w:val="004A222D"/>
    <w:rsid w:val="004A2F4C"/>
    <w:rsid w:val="004B2569"/>
    <w:rsid w:val="004B5F92"/>
    <w:rsid w:val="004C05A2"/>
    <w:rsid w:val="004D4989"/>
    <w:rsid w:val="004F7E6E"/>
    <w:rsid w:val="00507638"/>
    <w:rsid w:val="00513A1E"/>
    <w:rsid w:val="00530F94"/>
    <w:rsid w:val="00532021"/>
    <w:rsid w:val="0054522B"/>
    <w:rsid w:val="00560C6F"/>
    <w:rsid w:val="00573445"/>
    <w:rsid w:val="005A86E7"/>
    <w:rsid w:val="005B12E3"/>
    <w:rsid w:val="005C66D9"/>
    <w:rsid w:val="005D310D"/>
    <w:rsid w:val="005D369E"/>
    <w:rsid w:val="005D6D61"/>
    <w:rsid w:val="005E1837"/>
    <w:rsid w:val="005F4CCD"/>
    <w:rsid w:val="006135E9"/>
    <w:rsid w:val="00631522"/>
    <w:rsid w:val="00634BB8"/>
    <w:rsid w:val="0063CFF1"/>
    <w:rsid w:val="0065DA99"/>
    <w:rsid w:val="00661830"/>
    <w:rsid w:val="006640A7"/>
    <w:rsid w:val="00664691"/>
    <w:rsid w:val="006750E4"/>
    <w:rsid w:val="00675622"/>
    <w:rsid w:val="0068189B"/>
    <w:rsid w:val="00685728"/>
    <w:rsid w:val="0069716B"/>
    <w:rsid w:val="006D2B66"/>
    <w:rsid w:val="006F76A4"/>
    <w:rsid w:val="00700C34"/>
    <w:rsid w:val="00722924"/>
    <w:rsid w:val="0075451D"/>
    <w:rsid w:val="0075497C"/>
    <w:rsid w:val="007603E0"/>
    <w:rsid w:val="007700B8"/>
    <w:rsid w:val="007709B6"/>
    <w:rsid w:val="007762B7"/>
    <w:rsid w:val="007A0990"/>
    <w:rsid w:val="007A5EF1"/>
    <w:rsid w:val="007B2EF5"/>
    <w:rsid w:val="007C0F79"/>
    <w:rsid w:val="007D5861"/>
    <w:rsid w:val="007F3F5D"/>
    <w:rsid w:val="00802FCF"/>
    <w:rsid w:val="00803511"/>
    <w:rsid w:val="00810290"/>
    <w:rsid w:val="00812BAE"/>
    <w:rsid w:val="00820656"/>
    <w:rsid w:val="00837E2C"/>
    <w:rsid w:val="0083E983"/>
    <w:rsid w:val="008465A5"/>
    <w:rsid w:val="00852B59"/>
    <w:rsid w:val="008544DC"/>
    <w:rsid w:val="00881C53"/>
    <w:rsid w:val="008A1BC8"/>
    <w:rsid w:val="008A4412"/>
    <w:rsid w:val="008A4DE7"/>
    <w:rsid w:val="008B1DE1"/>
    <w:rsid w:val="008B4FA7"/>
    <w:rsid w:val="008C2141"/>
    <w:rsid w:val="008D19AF"/>
    <w:rsid w:val="008E06DD"/>
    <w:rsid w:val="008E1E31"/>
    <w:rsid w:val="008E582C"/>
    <w:rsid w:val="008F7B36"/>
    <w:rsid w:val="0090262F"/>
    <w:rsid w:val="00904376"/>
    <w:rsid w:val="00912662"/>
    <w:rsid w:val="009131BF"/>
    <w:rsid w:val="0091609C"/>
    <w:rsid w:val="00917858"/>
    <w:rsid w:val="00930DC1"/>
    <w:rsid w:val="00934699"/>
    <w:rsid w:val="009416B2"/>
    <w:rsid w:val="0094511E"/>
    <w:rsid w:val="00946403"/>
    <w:rsid w:val="0096349E"/>
    <w:rsid w:val="009835BD"/>
    <w:rsid w:val="009A71EE"/>
    <w:rsid w:val="009D4FB4"/>
    <w:rsid w:val="009E5EA0"/>
    <w:rsid w:val="009F5C7C"/>
    <w:rsid w:val="00A26200"/>
    <w:rsid w:val="00A2698A"/>
    <w:rsid w:val="00A36BED"/>
    <w:rsid w:val="00A414D2"/>
    <w:rsid w:val="00A42FDF"/>
    <w:rsid w:val="00A67260"/>
    <w:rsid w:val="00A935BE"/>
    <w:rsid w:val="00A938BA"/>
    <w:rsid w:val="00A94E3B"/>
    <w:rsid w:val="00AC6DF4"/>
    <w:rsid w:val="00AD554A"/>
    <w:rsid w:val="00B03715"/>
    <w:rsid w:val="00B15731"/>
    <w:rsid w:val="00B17D1D"/>
    <w:rsid w:val="00B533FF"/>
    <w:rsid w:val="00B628F4"/>
    <w:rsid w:val="00B70751"/>
    <w:rsid w:val="00B73A94"/>
    <w:rsid w:val="00B95ECD"/>
    <w:rsid w:val="00BA2912"/>
    <w:rsid w:val="00BB52C8"/>
    <w:rsid w:val="00BC0350"/>
    <w:rsid w:val="00BC1783"/>
    <w:rsid w:val="00BD00FA"/>
    <w:rsid w:val="00BD4C2A"/>
    <w:rsid w:val="00BD56BD"/>
    <w:rsid w:val="00BD5870"/>
    <w:rsid w:val="00BD6C0A"/>
    <w:rsid w:val="00BF620D"/>
    <w:rsid w:val="00C02C14"/>
    <w:rsid w:val="00C03D4F"/>
    <w:rsid w:val="00C1496A"/>
    <w:rsid w:val="00C37553"/>
    <w:rsid w:val="00C37CA0"/>
    <w:rsid w:val="00C442B2"/>
    <w:rsid w:val="00C462D4"/>
    <w:rsid w:val="00C757E2"/>
    <w:rsid w:val="00C8179D"/>
    <w:rsid w:val="00C94033"/>
    <w:rsid w:val="00C975CD"/>
    <w:rsid w:val="00CC2077"/>
    <w:rsid w:val="00CF3DB8"/>
    <w:rsid w:val="00D13962"/>
    <w:rsid w:val="00D139F5"/>
    <w:rsid w:val="00D37BC0"/>
    <w:rsid w:val="00D54DDA"/>
    <w:rsid w:val="00D77AC5"/>
    <w:rsid w:val="00D92318"/>
    <w:rsid w:val="00DB7968"/>
    <w:rsid w:val="00DC7840"/>
    <w:rsid w:val="00DD7C24"/>
    <w:rsid w:val="00DE1224"/>
    <w:rsid w:val="00DE2014"/>
    <w:rsid w:val="00DE2928"/>
    <w:rsid w:val="00DE4FD9"/>
    <w:rsid w:val="00DF35F5"/>
    <w:rsid w:val="00E0268A"/>
    <w:rsid w:val="00E04CD9"/>
    <w:rsid w:val="00E37445"/>
    <w:rsid w:val="00E43AED"/>
    <w:rsid w:val="00E4636F"/>
    <w:rsid w:val="00E50128"/>
    <w:rsid w:val="00E5639C"/>
    <w:rsid w:val="00E727E4"/>
    <w:rsid w:val="00E730DE"/>
    <w:rsid w:val="00E75697"/>
    <w:rsid w:val="00E921D2"/>
    <w:rsid w:val="00EA6958"/>
    <w:rsid w:val="00EB4604"/>
    <w:rsid w:val="00EC7A0C"/>
    <w:rsid w:val="00ED0CA0"/>
    <w:rsid w:val="00ED177C"/>
    <w:rsid w:val="00ED25DB"/>
    <w:rsid w:val="00ED46F1"/>
    <w:rsid w:val="00EE5B22"/>
    <w:rsid w:val="00EF4388"/>
    <w:rsid w:val="00F06892"/>
    <w:rsid w:val="00F30507"/>
    <w:rsid w:val="00F3179D"/>
    <w:rsid w:val="00F4399E"/>
    <w:rsid w:val="00F46A55"/>
    <w:rsid w:val="00F65D77"/>
    <w:rsid w:val="00FB01EB"/>
    <w:rsid w:val="00FB07A4"/>
    <w:rsid w:val="00FC3499"/>
    <w:rsid w:val="00FD1639"/>
    <w:rsid w:val="00FE4058"/>
    <w:rsid w:val="00FE44B3"/>
    <w:rsid w:val="01072713"/>
    <w:rsid w:val="012B1CBA"/>
    <w:rsid w:val="01361E3B"/>
    <w:rsid w:val="013C5817"/>
    <w:rsid w:val="0142D11E"/>
    <w:rsid w:val="0151749F"/>
    <w:rsid w:val="01DD1016"/>
    <w:rsid w:val="0286D981"/>
    <w:rsid w:val="03082832"/>
    <w:rsid w:val="03258B27"/>
    <w:rsid w:val="032C1AB2"/>
    <w:rsid w:val="033C6971"/>
    <w:rsid w:val="03476949"/>
    <w:rsid w:val="03563047"/>
    <w:rsid w:val="03639B8F"/>
    <w:rsid w:val="036FC1AB"/>
    <w:rsid w:val="03D06C5E"/>
    <w:rsid w:val="03E903E8"/>
    <w:rsid w:val="03F28033"/>
    <w:rsid w:val="041384D1"/>
    <w:rsid w:val="042F9CF9"/>
    <w:rsid w:val="04624AFD"/>
    <w:rsid w:val="0467C10E"/>
    <w:rsid w:val="04705B3C"/>
    <w:rsid w:val="04798CE2"/>
    <w:rsid w:val="049AC02F"/>
    <w:rsid w:val="049B835B"/>
    <w:rsid w:val="04ED2021"/>
    <w:rsid w:val="04FFBD69"/>
    <w:rsid w:val="0506563D"/>
    <w:rsid w:val="0515E2F2"/>
    <w:rsid w:val="05292168"/>
    <w:rsid w:val="052F1198"/>
    <w:rsid w:val="053B1CA3"/>
    <w:rsid w:val="054BE6A6"/>
    <w:rsid w:val="058BADDA"/>
    <w:rsid w:val="063727AC"/>
    <w:rsid w:val="065902C0"/>
    <w:rsid w:val="066AE6A8"/>
    <w:rsid w:val="0694CF4D"/>
    <w:rsid w:val="06A8C70D"/>
    <w:rsid w:val="06ACDB8C"/>
    <w:rsid w:val="06C24D3A"/>
    <w:rsid w:val="06E217CA"/>
    <w:rsid w:val="06F29AA9"/>
    <w:rsid w:val="074DE037"/>
    <w:rsid w:val="078D67E7"/>
    <w:rsid w:val="07B3BFE2"/>
    <w:rsid w:val="07BE0299"/>
    <w:rsid w:val="07C9489D"/>
    <w:rsid w:val="07DF5666"/>
    <w:rsid w:val="0847C28C"/>
    <w:rsid w:val="0871442C"/>
    <w:rsid w:val="087FDE67"/>
    <w:rsid w:val="08C3AF82"/>
    <w:rsid w:val="08CD6193"/>
    <w:rsid w:val="08E4822C"/>
    <w:rsid w:val="0916B141"/>
    <w:rsid w:val="09632D5A"/>
    <w:rsid w:val="09754F20"/>
    <w:rsid w:val="09C4336E"/>
    <w:rsid w:val="0A26443F"/>
    <w:rsid w:val="0A7F6BFA"/>
    <w:rsid w:val="0AB61D6A"/>
    <w:rsid w:val="0AC07FBF"/>
    <w:rsid w:val="0ACAFE1B"/>
    <w:rsid w:val="0ADD1D27"/>
    <w:rsid w:val="0AF6E4DA"/>
    <w:rsid w:val="0B183192"/>
    <w:rsid w:val="0B42F35F"/>
    <w:rsid w:val="0B5D7CAF"/>
    <w:rsid w:val="0B6050CF"/>
    <w:rsid w:val="0B7FC289"/>
    <w:rsid w:val="0B84AB39"/>
    <w:rsid w:val="0BAFB765"/>
    <w:rsid w:val="0BB28983"/>
    <w:rsid w:val="0BC71240"/>
    <w:rsid w:val="0BDABB2D"/>
    <w:rsid w:val="0BDCBE1C"/>
    <w:rsid w:val="0BDDFC60"/>
    <w:rsid w:val="0BE2A074"/>
    <w:rsid w:val="0C1D54EF"/>
    <w:rsid w:val="0C29D127"/>
    <w:rsid w:val="0C63BEC8"/>
    <w:rsid w:val="0C9BD938"/>
    <w:rsid w:val="0CA434AE"/>
    <w:rsid w:val="0D024C41"/>
    <w:rsid w:val="0D136C4A"/>
    <w:rsid w:val="0D2EAE58"/>
    <w:rsid w:val="0D6F238B"/>
    <w:rsid w:val="0D7F37DE"/>
    <w:rsid w:val="0D8AB245"/>
    <w:rsid w:val="0E1F9B10"/>
    <w:rsid w:val="0E21953F"/>
    <w:rsid w:val="0E396B9C"/>
    <w:rsid w:val="0E544436"/>
    <w:rsid w:val="0E7A15E5"/>
    <w:rsid w:val="0E885651"/>
    <w:rsid w:val="0E91560B"/>
    <w:rsid w:val="0E9C970D"/>
    <w:rsid w:val="0ED28CE9"/>
    <w:rsid w:val="0F2C2E53"/>
    <w:rsid w:val="0F5CAC30"/>
    <w:rsid w:val="0FC0D353"/>
    <w:rsid w:val="10378161"/>
    <w:rsid w:val="1066DA92"/>
    <w:rsid w:val="1074D5B7"/>
    <w:rsid w:val="108EA5A4"/>
    <w:rsid w:val="10CF35BE"/>
    <w:rsid w:val="11161BB6"/>
    <w:rsid w:val="111E46A5"/>
    <w:rsid w:val="11604B07"/>
    <w:rsid w:val="119C2E61"/>
    <w:rsid w:val="11E0BB64"/>
    <w:rsid w:val="12005FEA"/>
    <w:rsid w:val="1202D260"/>
    <w:rsid w:val="120BD30D"/>
    <w:rsid w:val="12AA9704"/>
    <w:rsid w:val="12C8438F"/>
    <w:rsid w:val="12CD9C8A"/>
    <w:rsid w:val="130C6920"/>
    <w:rsid w:val="132CCEE6"/>
    <w:rsid w:val="1384BCD6"/>
    <w:rsid w:val="13B73D75"/>
    <w:rsid w:val="13F0AD04"/>
    <w:rsid w:val="1406F9F8"/>
    <w:rsid w:val="14338289"/>
    <w:rsid w:val="14778834"/>
    <w:rsid w:val="1499B542"/>
    <w:rsid w:val="149D4AEB"/>
    <w:rsid w:val="14B66230"/>
    <w:rsid w:val="14EEBEC5"/>
    <w:rsid w:val="15023C95"/>
    <w:rsid w:val="1510A89F"/>
    <w:rsid w:val="1529F8C0"/>
    <w:rsid w:val="155ECCFE"/>
    <w:rsid w:val="155F55EE"/>
    <w:rsid w:val="1568B375"/>
    <w:rsid w:val="15AA7C08"/>
    <w:rsid w:val="164A2FDB"/>
    <w:rsid w:val="164C1AC7"/>
    <w:rsid w:val="1667E714"/>
    <w:rsid w:val="16722F21"/>
    <w:rsid w:val="16ACE88A"/>
    <w:rsid w:val="16B63403"/>
    <w:rsid w:val="16CFF0F1"/>
    <w:rsid w:val="16DDFB11"/>
    <w:rsid w:val="16EAE929"/>
    <w:rsid w:val="171327C9"/>
    <w:rsid w:val="17230515"/>
    <w:rsid w:val="17B3733E"/>
    <w:rsid w:val="17B693C7"/>
    <w:rsid w:val="17BF3B15"/>
    <w:rsid w:val="17C81282"/>
    <w:rsid w:val="180B66F3"/>
    <w:rsid w:val="18403E2E"/>
    <w:rsid w:val="18B853DC"/>
    <w:rsid w:val="18D79913"/>
    <w:rsid w:val="192FF57B"/>
    <w:rsid w:val="195F40D1"/>
    <w:rsid w:val="198EE0C7"/>
    <w:rsid w:val="19DCB9FE"/>
    <w:rsid w:val="1A926CA2"/>
    <w:rsid w:val="1AAB3DBB"/>
    <w:rsid w:val="1AF3A67A"/>
    <w:rsid w:val="1B0A95AD"/>
    <w:rsid w:val="1B2A60D7"/>
    <w:rsid w:val="1B425E8B"/>
    <w:rsid w:val="1B52AA25"/>
    <w:rsid w:val="1B57E21A"/>
    <w:rsid w:val="1B8019E3"/>
    <w:rsid w:val="1BAA9F83"/>
    <w:rsid w:val="1BB99B6A"/>
    <w:rsid w:val="1C41D3B0"/>
    <w:rsid w:val="1C9DBAB4"/>
    <w:rsid w:val="1D29F977"/>
    <w:rsid w:val="1D851CF0"/>
    <w:rsid w:val="1D99F1B7"/>
    <w:rsid w:val="1DB5700E"/>
    <w:rsid w:val="1DCA63C3"/>
    <w:rsid w:val="1DDDD940"/>
    <w:rsid w:val="1DFF2D93"/>
    <w:rsid w:val="1E4FB528"/>
    <w:rsid w:val="1E608A4C"/>
    <w:rsid w:val="1E7811A7"/>
    <w:rsid w:val="1E7E1DB1"/>
    <w:rsid w:val="1E8C4527"/>
    <w:rsid w:val="1E8CAA14"/>
    <w:rsid w:val="1EA34341"/>
    <w:rsid w:val="1EFB0AFC"/>
    <w:rsid w:val="1F06410D"/>
    <w:rsid w:val="1F81CC6A"/>
    <w:rsid w:val="1FB43A32"/>
    <w:rsid w:val="1FDC2461"/>
    <w:rsid w:val="2001D4AE"/>
    <w:rsid w:val="20298025"/>
    <w:rsid w:val="207FA0E9"/>
    <w:rsid w:val="20BE3585"/>
    <w:rsid w:val="20DF3E51"/>
    <w:rsid w:val="21491F0D"/>
    <w:rsid w:val="21702D84"/>
    <w:rsid w:val="219B1357"/>
    <w:rsid w:val="21A5E40E"/>
    <w:rsid w:val="21E01DFA"/>
    <w:rsid w:val="21E56BBE"/>
    <w:rsid w:val="220F2E1B"/>
    <w:rsid w:val="2231CF3D"/>
    <w:rsid w:val="22B5F280"/>
    <w:rsid w:val="22D0A14F"/>
    <w:rsid w:val="23036D9F"/>
    <w:rsid w:val="236CBAD3"/>
    <w:rsid w:val="2380E61C"/>
    <w:rsid w:val="2386A31F"/>
    <w:rsid w:val="23926DF3"/>
    <w:rsid w:val="23A10BDB"/>
    <w:rsid w:val="248C7435"/>
    <w:rsid w:val="24D62B2B"/>
    <w:rsid w:val="251FE684"/>
    <w:rsid w:val="25309385"/>
    <w:rsid w:val="2536EEF0"/>
    <w:rsid w:val="254965D7"/>
    <w:rsid w:val="254ACB2F"/>
    <w:rsid w:val="255FAA08"/>
    <w:rsid w:val="2577C5E3"/>
    <w:rsid w:val="258C289B"/>
    <w:rsid w:val="25B35F1C"/>
    <w:rsid w:val="25C432A8"/>
    <w:rsid w:val="25F9B79A"/>
    <w:rsid w:val="26255F8D"/>
    <w:rsid w:val="264F4185"/>
    <w:rsid w:val="2651E6E0"/>
    <w:rsid w:val="26728F9A"/>
    <w:rsid w:val="267CEF08"/>
    <w:rsid w:val="26AD63FB"/>
    <w:rsid w:val="26B19D5A"/>
    <w:rsid w:val="26B72C37"/>
    <w:rsid w:val="27410D49"/>
    <w:rsid w:val="276F6FE0"/>
    <w:rsid w:val="27717CF7"/>
    <w:rsid w:val="27C9592F"/>
    <w:rsid w:val="28012335"/>
    <w:rsid w:val="2810B2CE"/>
    <w:rsid w:val="283AF45D"/>
    <w:rsid w:val="285724CB"/>
    <w:rsid w:val="28ECC0BE"/>
    <w:rsid w:val="295150A5"/>
    <w:rsid w:val="2A2196EB"/>
    <w:rsid w:val="2AAA7804"/>
    <w:rsid w:val="2ABEE5F3"/>
    <w:rsid w:val="2B458BE0"/>
    <w:rsid w:val="2B5DC783"/>
    <w:rsid w:val="2B658EEB"/>
    <w:rsid w:val="2BAF5DA1"/>
    <w:rsid w:val="2BCE8E6C"/>
    <w:rsid w:val="2BE1EA6D"/>
    <w:rsid w:val="2C3986CD"/>
    <w:rsid w:val="2C3E92AF"/>
    <w:rsid w:val="2C528C33"/>
    <w:rsid w:val="2C877E50"/>
    <w:rsid w:val="2CA132D5"/>
    <w:rsid w:val="2CCA9DEE"/>
    <w:rsid w:val="2CE9A3A4"/>
    <w:rsid w:val="2CFBA1C3"/>
    <w:rsid w:val="2D03706F"/>
    <w:rsid w:val="2D421592"/>
    <w:rsid w:val="2D460FF9"/>
    <w:rsid w:val="2D5DF5DC"/>
    <w:rsid w:val="2D64C624"/>
    <w:rsid w:val="2D81A72D"/>
    <w:rsid w:val="2DD090EF"/>
    <w:rsid w:val="2DF640B6"/>
    <w:rsid w:val="2E220023"/>
    <w:rsid w:val="2E579D29"/>
    <w:rsid w:val="2E6AC804"/>
    <w:rsid w:val="2E7E24A4"/>
    <w:rsid w:val="2E828B8F"/>
    <w:rsid w:val="2E8A9F04"/>
    <w:rsid w:val="2ECD927E"/>
    <w:rsid w:val="2EEAA1DF"/>
    <w:rsid w:val="2F101079"/>
    <w:rsid w:val="2F2206DF"/>
    <w:rsid w:val="2F689B4D"/>
    <w:rsid w:val="2F7851CD"/>
    <w:rsid w:val="2F9A23D9"/>
    <w:rsid w:val="2FA2A5D7"/>
    <w:rsid w:val="2FB0CE43"/>
    <w:rsid w:val="2FBEA119"/>
    <w:rsid w:val="2FCCABE6"/>
    <w:rsid w:val="2FE0319C"/>
    <w:rsid w:val="3004ED27"/>
    <w:rsid w:val="3027D477"/>
    <w:rsid w:val="30493524"/>
    <w:rsid w:val="30499690"/>
    <w:rsid w:val="307AD1C0"/>
    <w:rsid w:val="30B5F566"/>
    <w:rsid w:val="30C07044"/>
    <w:rsid w:val="30E4C229"/>
    <w:rsid w:val="30EED8B7"/>
    <w:rsid w:val="30F596F1"/>
    <w:rsid w:val="31147BE1"/>
    <w:rsid w:val="31311BA7"/>
    <w:rsid w:val="31A3822A"/>
    <w:rsid w:val="31CEFCBB"/>
    <w:rsid w:val="31D108DC"/>
    <w:rsid w:val="32265D2E"/>
    <w:rsid w:val="322D8F79"/>
    <w:rsid w:val="325D4D24"/>
    <w:rsid w:val="328397A3"/>
    <w:rsid w:val="32931E0A"/>
    <w:rsid w:val="32C645D1"/>
    <w:rsid w:val="32E4E968"/>
    <w:rsid w:val="32EFB629"/>
    <w:rsid w:val="33015025"/>
    <w:rsid w:val="3310A945"/>
    <w:rsid w:val="33328BDB"/>
    <w:rsid w:val="338B9855"/>
    <w:rsid w:val="33C91A8E"/>
    <w:rsid w:val="344A3442"/>
    <w:rsid w:val="345750B2"/>
    <w:rsid w:val="34580F68"/>
    <w:rsid w:val="350F0FCE"/>
    <w:rsid w:val="3516653A"/>
    <w:rsid w:val="3544D69F"/>
    <w:rsid w:val="3548587B"/>
    <w:rsid w:val="35567AD9"/>
    <w:rsid w:val="3580AB98"/>
    <w:rsid w:val="35ECC38D"/>
    <w:rsid w:val="362311FC"/>
    <w:rsid w:val="363022C8"/>
    <w:rsid w:val="363DFA9D"/>
    <w:rsid w:val="367CF490"/>
    <w:rsid w:val="36A755EC"/>
    <w:rsid w:val="36CA067B"/>
    <w:rsid w:val="37106ED6"/>
    <w:rsid w:val="372DD793"/>
    <w:rsid w:val="37405D61"/>
    <w:rsid w:val="37A03025"/>
    <w:rsid w:val="37AA340B"/>
    <w:rsid w:val="37D928D5"/>
    <w:rsid w:val="37F615F7"/>
    <w:rsid w:val="381B1757"/>
    <w:rsid w:val="3864B012"/>
    <w:rsid w:val="388AE9BC"/>
    <w:rsid w:val="389301D4"/>
    <w:rsid w:val="38AA8D3B"/>
    <w:rsid w:val="38BA3A00"/>
    <w:rsid w:val="38BF3C40"/>
    <w:rsid w:val="38CF18F2"/>
    <w:rsid w:val="38D000E8"/>
    <w:rsid w:val="38D474FE"/>
    <w:rsid w:val="38E8335E"/>
    <w:rsid w:val="38E870AE"/>
    <w:rsid w:val="3903ED5A"/>
    <w:rsid w:val="392AE4DD"/>
    <w:rsid w:val="3995FECA"/>
    <w:rsid w:val="39B8CBE6"/>
    <w:rsid w:val="39D03B70"/>
    <w:rsid w:val="39E770E5"/>
    <w:rsid w:val="39F996F2"/>
    <w:rsid w:val="3A11C886"/>
    <w:rsid w:val="3A1B61FA"/>
    <w:rsid w:val="3A54F39E"/>
    <w:rsid w:val="3A7CF17E"/>
    <w:rsid w:val="3A7DC95A"/>
    <w:rsid w:val="3ABCDCA2"/>
    <w:rsid w:val="3AD718C5"/>
    <w:rsid w:val="3B1DF6C6"/>
    <w:rsid w:val="3B1EC09A"/>
    <w:rsid w:val="3B2809E7"/>
    <w:rsid w:val="3B35F652"/>
    <w:rsid w:val="3B414ED1"/>
    <w:rsid w:val="3B83C938"/>
    <w:rsid w:val="3BAC1960"/>
    <w:rsid w:val="3BACA7FF"/>
    <w:rsid w:val="3BC7DE50"/>
    <w:rsid w:val="3C1A117F"/>
    <w:rsid w:val="3C27B656"/>
    <w:rsid w:val="3C4A0ED8"/>
    <w:rsid w:val="3C595911"/>
    <w:rsid w:val="3C8A5904"/>
    <w:rsid w:val="3C92C050"/>
    <w:rsid w:val="3CA3A5BB"/>
    <w:rsid w:val="3CBD3100"/>
    <w:rsid w:val="3CBED758"/>
    <w:rsid w:val="3CD4A2FC"/>
    <w:rsid w:val="3CEBEDB7"/>
    <w:rsid w:val="3CF5299E"/>
    <w:rsid w:val="3D050E74"/>
    <w:rsid w:val="3D068C66"/>
    <w:rsid w:val="3D1AD657"/>
    <w:rsid w:val="3D286DB2"/>
    <w:rsid w:val="3D3CEFF4"/>
    <w:rsid w:val="3D41746A"/>
    <w:rsid w:val="3D432A83"/>
    <w:rsid w:val="3D533531"/>
    <w:rsid w:val="3D569443"/>
    <w:rsid w:val="3DD36446"/>
    <w:rsid w:val="3DFBBF62"/>
    <w:rsid w:val="3E29F16A"/>
    <w:rsid w:val="3E6CC209"/>
    <w:rsid w:val="3EB0C3DA"/>
    <w:rsid w:val="3EE5F3A3"/>
    <w:rsid w:val="3EF1FDB5"/>
    <w:rsid w:val="3F067EEB"/>
    <w:rsid w:val="3F1F95C0"/>
    <w:rsid w:val="3F4048A2"/>
    <w:rsid w:val="3F605B04"/>
    <w:rsid w:val="3F776C49"/>
    <w:rsid w:val="3F9441AB"/>
    <w:rsid w:val="3FADD4E7"/>
    <w:rsid w:val="3FC9FFA6"/>
    <w:rsid w:val="3FCE8637"/>
    <w:rsid w:val="3FE32612"/>
    <w:rsid w:val="3FF67AE5"/>
    <w:rsid w:val="401B4B06"/>
    <w:rsid w:val="401BC201"/>
    <w:rsid w:val="4026F002"/>
    <w:rsid w:val="406D463B"/>
    <w:rsid w:val="408FACD8"/>
    <w:rsid w:val="40D0069B"/>
    <w:rsid w:val="41190583"/>
    <w:rsid w:val="411A20A6"/>
    <w:rsid w:val="414C9779"/>
    <w:rsid w:val="4168DDB6"/>
    <w:rsid w:val="419CF98F"/>
    <w:rsid w:val="41AFA97F"/>
    <w:rsid w:val="41DCD357"/>
    <w:rsid w:val="42173DCF"/>
    <w:rsid w:val="42290243"/>
    <w:rsid w:val="424616E9"/>
    <w:rsid w:val="4256E023"/>
    <w:rsid w:val="42627016"/>
    <w:rsid w:val="428A5A9C"/>
    <w:rsid w:val="430A1D56"/>
    <w:rsid w:val="43261789"/>
    <w:rsid w:val="4330ABB9"/>
    <w:rsid w:val="4350C843"/>
    <w:rsid w:val="43789AF8"/>
    <w:rsid w:val="43E01137"/>
    <w:rsid w:val="43F44325"/>
    <w:rsid w:val="44257ACF"/>
    <w:rsid w:val="447F3169"/>
    <w:rsid w:val="449211E5"/>
    <w:rsid w:val="449589AA"/>
    <w:rsid w:val="44973C02"/>
    <w:rsid w:val="44B0910C"/>
    <w:rsid w:val="44B2ECB8"/>
    <w:rsid w:val="44D98B0E"/>
    <w:rsid w:val="44DABB1E"/>
    <w:rsid w:val="455AE6F8"/>
    <w:rsid w:val="455EB803"/>
    <w:rsid w:val="45A115C1"/>
    <w:rsid w:val="45AD59BC"/>
    <w:rsid w:val="45FF342B"/>
    <w:rsid w:val="4658746C"/>
    <w:rsid w:val="46647F5E"/>
    <w:rsid w:val="47137EFC"/>
    <w:rsid w:val="4723A478"/>
    <w:rsid w:val="47C1B32C"/>
    <w:rsid w:val="47DDCB5C"/>
    <w:rsid w:val="47E59483"/>
    <w:rsid w:val="47E6284B"/>
    <w:rsid w:val="47FCA7A0"/>
    <w:rsid w:val="48003117"/>
    <w:rsid w:val="4802F2D2"/>
    <w:rsid w:val="48035927"/>
    <w:rsid w:val="48260C3E"/>
    <w:rsid w:val="48322681"/>
    <w:rsid w:val="484F0237"/>
    <w:rsid w:val="487B856D"/>
    <w:rsid w:val="48804F9F"/>
    <w:rsid w:val="48B7584B"/>
    <w:rsid w:val="48F17970"/>
    <w:rsid w:val="48FB5B98"/>
    <w:rsid w:val="4913A6DA"/>
    <w:rsid w:val="4930BAF7"/>
    <w:rsid w:val="494745F0"/>
    <w:rsid w:val="4960DB2E"/>
    <w:rsid w:val="4971AEBD"/>
    <w:rsid w:val="499BBFD9"/>
    <w:rsid w:val="49AE5E49"/>
    <w:rsid w:val="49DF956D"/>
    <w:rsid w:val="4A0379A8"/>
    <w:rsid w:val="4A251506"/>
    <w:rsid w:val="4A283B28"/>
    <w:rsid w:val="4A4CE5CA"/>
    <w:rsid w:val="4A526FA8"/>
    <w:rsid w:val="4AB1918E"/>
    <w:rsid w:val="4AEC84C1"/>
    <w:rsid w:val="4B1B3798"/>
    <w:rsid w:val="4B5E7C9C"/>
    <w:rsid w:val="4BCBE2CB"/>
    <w:rsid w:val="4BD23BBF"/>
    <w:rsid w:val="4BDE36ED"/>
    <w:rsid w:val="4C4B71A2"/>
    <w:rsid w:val="4C5163AD"/>
    <w:rsid w:val="4C91263E"/>
    <w:rsid w:val="4D212D49"/>
    <w:rsid w:val="4D2CD2E1"/>
    <w:rsid w:val="4D3E7278"/>
    <w:rsid w:val="4DEAA174"/>
    <w:rsid w:val="4DF194DD"/>
    <w:rsid w:val="4E4CE748"/>
    <w:rsid w:val="4E7CB678"/>
    <w:rsid w:val="4E81AF72"/>
    <w:rsid w:val="4E923ACE"/>
    <w:rsid w:val="4F0E5603"/>
    <w:rsid w:val="4F47118D"/>
    <w:rsid w:val="4F67C849"/>
    <w:rsid w:val="4F75B131"/>
    <w:rsid w:val="4F9376E4"/>
    <w:rsid w:val="4F9731DA"/>
    <w:rsid w:val="4FB43A96"/>
    <w:rsid w:val="4FCC0AD4"/>
    <w:rsid w:val="4FEDFC24"/>
    <w:rsid w:val="503A9585"/>
    <w:rsid w:val="503DE8AD"/>
    <w:rsid w:val="5090A454"/>
    <w:rsid w:val="50B4D5B9"/>
    <w:rsid w:val="50F21A5F"/>
    <w:rsid w:val="50FFA13E"/>
    <w:rsid w:val="511574C8"/>
    <w:rsid w:val="512A0B1A"/>
    <w:rsid w:val="51566D8D"/>
    <w:rsid w:val="5192DCE2"/>
    <w:rsid w:val="51C9B82C"/>
    <w:rsid w:val="52026700"/>
    <w:rsid w:val="52291302"/>
    <w:rsid w:val="526C8D38"/>
    <w:rsid w:val="5283513A"/>
    <w:rsid w:val="52923805"/>
    <w:rsid w:val="52B87115"/>
    <w:rsid w:val="52EC28F7"/>
    <w:rsid w:val="5315887D"/>
    <w:rsid w:val="533DC39F"/>
    <w:rsid w:val="53C8DF72"/>
    <w:rsid w:val="53F4A385"/>
    <w:rsid w:val="53F914C8"/>
    <w:rsid w:val="5426ECB0"/>
    <w:rsid w:val="543CF1FC"/>
    <w:rsid w:val="54776117"/>
    <w:rsid w:val="5486AA98"/>
    <w:rsid w:val="5511BD25"/>
    <w:rsid w:val="554FB114"/>
    <w:rsid w:val="5558E0E2"/>
    <w:rsid w:val="555FED6E"/>
    <w:rsid w:val="55643279"/>
    <w:rsid w:val="556815FF"/>
    <w:rsid w:val="55AB299D"/>
    <w:rsid w:val="55BA8479"/>
    <w:rsid w:val="55EB2725"/>
    <w:rsid w:val="55EB8BCC"/>
    <w:rsid w:val="55EF695D"/>
    <w:rsid w:val="56016D58"/>
    <w:rsid w:val="561563B5"/>
    <w:rsid w:val="56326E46"/>
    <w:rsid w:val="56359E90"/>
    <w:rsid w:val="56381A36"/>
    <w:rsid w:val="565CFC68"/>
    <w:rsid w:val="567E9F37"/>
    <w:rsid w:val="56AC698A"/>
    <w:rsid w:val="56C1877A"/>
    <w:rsid w:val="56CF1EFF"/>
    <w:rsid w:val="56F281D4"/>
    <w:rsid w:val="57003066"/>
    <w:rsid w:val="57473FFA"/>
    <w:rsid w:val="578048E3"/>
    <w:rsid w:val="578E07E9"/>
    <w:rsid w:val="57CF5D7A"/>
    <w:rsid w:val="57FD9BF2"/>
    <w:rsid w:val="58861F4F"/>
    <w:rsid w:val="5893694E"/>
    <w:rsid w:val="58B2B82A"/>
    <w:rsid w:val="58BB51EB"/>
    <w:rsid w:val="5955ADF9"/>
    <w:rsid w:val="597E3520"/>
    <w:rsid w:val="599850DC"/>
    <w:rsid w:val="59A18B29"/>
    <w:rsid w:val="59A73669"/>
    <w:rsid w:val="59B7746E"/>
    <w:rsid w:val="59F911FD"/>
    <w:rsid w:val="5A289C94"/>
    <w:rsid w:val="5A578E37"/>
    <w:rsid w:val="5AFD79CB"/>
    <w:rsid w:val="5B2F0806"/>
    <w:rsid w:val="5B8EC135"/>
    <w:rsid w:val="5C06F9AD"/>
    <w:rsid w:val="5C421461"/>
    <w:rsid w:val="5C4775F5"/>
    <w:rsid w:val="5D57E4AE"/>
    <w:rsid w:val="5D6BE3B7"/>
    <w:rsid w:val="5D8387E5"/>
    <w:rsid w:val="5D8BFF91"/>
    <w:rsid w:val="5DB2B94F"/>
    <w:rsid w:val="5DE281AB"/>
    <w:rsid w:val="5DE4ADF3"/>
    <w:rsid w:val="5E25B98F"/>
    <w:rsid w:val="5E2C96B4"/>
    <w:rsid w:val="5E332504"/>
    <w:rsid w:val="5E3B9741"/>
    <w:rsid w:val="5E51D88E"/>
    <w:rsid w:val="5E9EC283"/>
    <w:rsid w:val="5EBA34DA"/>
    <w:rsid w:val="5EC1D2D0"/>
    <w:rsid w:val="5ECB36C1"/>
    <w:rsid w:val="5EFED917"/>
    <w:rsid w:val="5F3EB3D5"/>
    <w:rsid w:val="5F4101A9"/>
    <w:rsid w:val="5FA01CA4"/>
    <w:rsid w:val="5FBBB44B"/>
    <w:rsid w:val="5FD3D096"/>
    <w:rsid w:val="5FDC67C7"/>
    <w:rsid w:val="5FE5CBB8"/>
    <w:rsid w:val="5FF987E4"/>
    <w:rsid w:val="602F1F6A"/>
    <w:rsid w:val="6071CA17"/>
    <w:rsid w:val="607AD59F"/>
    <w:rsid w:val="608173C9"/>
    <w:rsid w:val="60967F54"/>
    <w:rsid w:val="60B80741"/>
    <w:rsid w:val="6109F95A"/>
    <w:rsid w:val="6114EFBA"/>
    <w:rsid w:val="6135FC8F"/>
    <w:rsid w:val="61769D07"/>
    <w:rsid w:val="617B5D54"/>
    <w:rsid w:val="61AE98A5"/>
    <w:rsid w:val="61C54EF9"/>
    <w:rsid w:val="61DB36D6"/>
    <w:rsid w:val="6203C36C"/>
    <w:rsid w:val="622A0C99"/>
    <w:rsid w:val="62816083"/>
    <w:rsid w:val="62AAFAD9"/>
    <w:rsid w:val="63531C9A"/>
    <w:rsid w:val="635C1D47"/>
    <w:rsid w:val="638E9784"/>
    <w:rsid w:val="63F2EFDE"/>
    <w:rsid w:val="63FCD24E"/>
    <w:rsid w:val="6446AAA1"/>
    <w:rsid w:val="647C697B"/>
    <w:rsid w:val="64B2A1C2"/>
    <w:rsid w:val="64C07300"/>
    <w:rsid w:val="64C7556A"/>
    <w:rsid w:val="64E3D19F"/>
    <w:rsid w:val="656D8631"/>
    <w:rsid w:val="658DB783"/>
    <w:rsid w:val="65A935D8"/>
    <w:rsid w:val="65AE52D2"/>
    <w:rsid w:val="65D6267A"/>
    <w:rsid w:val="65D77B16"/>
    <w:rsid w:val="6668A3D8"/>
    <w:rsid w:val="667E5779"/>
    <w:rsid w:val="669F7E2C"/>
    <w:rsid w:val="66AEE1CB"/>
    <w:rsid w:val="66BDD28F"/>
    <w:rsid w:val="66ECB1B7"/>
    <w:rsid w:val="672281E7"/>
    <w:rsid w:val="672D3FB6"/>
    <w:rsid w:val="67573AA4"/>
    <w:rsid w:val="6757F6EB"/>
    <w:rsid w:val="6773804A"/>
    <w:rsid w:val="677ECC56"/>
    <w:rsid w:val="6791F78B"/>
    <w:rsid w:val="6794A37A"/>
    <w:rsid w:val="67A88082"/>
    <w:rsid w:val="67AD32B1"/>
    <w:rsid w:val="67E5F9B8"/>
    <w:rsid w:val="67EACD30"/>
    <w:rsid w:val="67FCF02F"/>
    <w:rsid w:val="687317C7"/>
    <w:rsid w:val="689C65B4"/>
    <w:rsid w:val="68D68B52"/>
    <w:rsid w:val="68E61A09"/>
    <w:rsid w:val="68EDA02E"/>
    <w:rsid w:val="691910F0"/>
    <w:rsid w:val="69209551"/>
    <w:rsid w:val="6931C6F8"/>
    <w:rsid w:val="69472DF5"/>
    <w:rsid w:val="6991577E"/>
    <w:rsid w:val="699CC5FE"/>
    <w:rsid w:val="69A5B7C4"/>
    <w:rsid w:val="69E2A68E"/>
    <w:rsid w:val="69F0C5DE"/>
    <w:rsid w:val="6A350D6B"/>
    <w:rsid w:val="6A4E5FFE"/>
    <w:rsid w:val="6A5923A6"/>
    <w:rsid w:val="6A817F8B"/>
    <w:rsid w:val="6A8ABABD"/>
    <w:rsid w:val="6A9CC156"/>
    <w:rsid w:val="6B05D44B"/>
    <w:rsid w:val="6B05DAC6"/>
    <w:rsid w:val="6B16177C"/>
    <w:rsid w:val="6B3FB45A"/>
    <w:rsid w:val="6B66BE82"/>
    <w:rsid w:val="6BA0ABCA"/>
    <w:rsid w:val="6C33A923"/>
    <w:rsid w:val="6C885A6C"/>
    <w:rsid w:val="6CB85B5C"/>
    <w:rsid w:val="6CB8F17F"/>
    <w:rsid w:val="6CBA3790"/>
    <w:rsid w:val="6D54DA3F"/>
    <w:rsid w:val="6D57C0F3"/>
    <w:rsid w:val="6D99B57E"/>
    <w:rsid w:val="6DD2AA54"/>
    <w:rsid w:val="6DD2B4EC"/>
    <w:rsid w:val="6E790368"/>
    <w:rsid w:val="6EE7A094"/>
    <w:rsid w:val="6EEC9972"/>
    <w:rsid w:val="6F188A32"/>
    <w:rsid w:val="6F238068"/>
    <w:rsid w:val="6F8C525D"/>
    <w:rsid w:val="6F937931"/>
    <w:rsid w:val="6FAA9C28"/>
    <w:rsid w:val="6FAC584C"/>
    <w:rsid w:val="6FB4D726"/>
    <w:rsid w:val="6FCFE6BF"/>
    <w:rsid w:val="6FD1C1A7"/>
    <w:rsid w:val="70040EC5"/>
    <w:rsid w:val="701A8273"/>
    <w:rsid w:val="702AE274"/>
    <w:rsid w:val="703E6FB1"/>
    <w:rsid w:val="70456238"/>
    <w:rsid w:val="7062E56A"/>
    <w:rsid w:val="70A47C3B"/>
    <w:rsid w:val="70BF8976"/>
    <w:rsid w:val="7128CC2B"/>
    <w:rsid w:val="71474018"/>
    <w:rsid w:val="714DC8B6"/>
    <w:rsid w:val="71748EFA"/>
    <w:rsid w:val="717DF074"/>
    <w:rsid w:val="71CE5438"/>
    <w:rsid w:val="71E61B17"/>
    <w:rsid w:val="721FB0C7"/>
    <w:rsid w:val="72292479"/>
    <w:rsid w:val="72684BE2"/>
    <w:rsid w:val="7279E326"/>
    <w:rsid w:val="72A95F4B"/>
    <w:rsid w:val="72BF9035"/>
    <w:rsid w:val="72CD14B9"/>
    <w:rsid w:val="73117FC3"/>
    <w:rsid w:val="7326D2C9"/>
    <w:rsid w:val="7358351E"/>
    <w:rsid w:val="73A62BAB"/>
    <w:rsid w:val="73DD27BD"/>
    <w:rsid w:val="73F040CD"/>
    <w:rsid w:val="741E3CA2"/>
    <w:rsid w:val="74418F28"/>
    <w:rsid w:val="744944DE"/>
    <w:rsid w:val="74A67CF5"/>
    <w:rsid w:val="74E22AB3"/>
    <w:rsid w:val="74E63A33"/>
    <w:rsid w:val="75874EC9"/>
    <w:rsid w:val="75C6E509"/>
    <w:rsid w:val="75E58D19"/>
    <w:rsid w:val="75E76002"/>
    <w:rsid w:val="76602435"/>
    <w:rsid w:val="769A6FC2"/>
    <w:rsid w:val="76A60C92"/>
    <w:rsid w:val="76B5BE59"/>
    <w:rsid w:val="76FAF4DD"/>
    <w:rsid w:val="76FFC5E6"/>
    <w:rsid w:val="777EBAED"/>
    <w:rsid w:val="77934138"/>
    <w:rsid w:val="77B7A4CF"/>
    <w:rsid w:val="77D9191C"/>
    <w:rsid w:val="77E15BB2"/>
    <w:rsid w:val="77E73730"/>
    <w:rsid w:val="77F6A824"/>
    <w:rsid w:val="77FBBAC4"/>
    <w:rsid w:val="77FF9629"/>
    <w:rsid w:val="78531EE4"/>
    <w:rsid w:val="78816F43"/>
    <w:rsid w:val="789AC3C4"/>
    <w:rsid w:val="78B49E7B"/>
    <w:rsid w:val="78D81302"/>
    <w:rsid w:val="78FB947F"/>
    <w:rsid w:val="790AABE7"/>
    <w:rsid w:val="790CCFC3"/>
    <w:rsid w:val="7961D970"/>
    <w:rsid w:val="797A3D4C"/>
    <w:rsid w:val="79954B53"/>
    <w:rsid w:val="79B11386"/>
    <w:rsid w:val="7A0E82D1"/>
    <w:rsid w:val="7A6488E0"/>
    <w:rsid w:val="7A694A4A"/>
    <w:rsid w:val="7A70388A"/>
    <w:rsid w:val="7AAABBDF"/>
    <w:rsid w:val="7B772626"/>
    <w:rsid w:val="7B9C06AA"/>
    <w:rsid w:val="7BCDD294"/>
    <w:rsid w:val="7BD42CD7"/>
    <w:rsid w:val="7BDACF4D"/>
    <w:rsid w:val="7C1A9C65"/>
    <w:rsid w:val="7C816002"/>
    <w:rsid w:val="7C8301E1"/>
    <w:rsid w:val="7CB8A3D2"/>
    <w:rsid w:val="7CCB07CE"/>
    <w:rsid w:val="7CDC6B24"/>
    <w:rsid w:val="7CE5330B"/>
    <w:rsid w:val="7D2412F9"/>
    <w:rsid w:val="7D2DFA7C"/>
    <w:rsid w:val="7D482DF0"/>
    <w:rsid w:val="7D57BF1E"/>
    <w:rsid w:val="7D7C28D9"/>
    <w:rsid w:val="7D7ECB37"/>
    <w:rsid w:val="7DBA4380"/>
    <w:rsid w:val="7DF3C0D1"/>
    <w:rsid w:val="7DFC50AA"/>
    <w:rsid w:val="7E50E561"/>
    <w:rsid w:val="7E869ECF"/>
    <w:rsid w:val="7E9FBB99"/>
    <w:rsid w:val="7EAE9473"/>
    <w:rsid w:val="7EF3AE9C"/>
    <w:rsid w:val="7F5DC5A4"/>
    <w:rsid w:val="7F7A3394"/>
    <w:rsid w:val="7FCBB16C"/>
    <w:rsid w:val="7FCD1BBE"/>
    <w:rsid w:val="7FEF7B4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7C2AE85"/>
  <w14:defaultImageDpi w14:val="0"/>
  <w15:docId w15:val="{1E5C1306-77A7-4A86-9060-F27E48EF8DE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imes New Roman" w:hAnsi="Times New Roman" w:eastAsia="Times New Roman" w:cs="Times New Roman"/>
        <w:lang w:val="it-IT" w:eastAsia="it-I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caption" w:uiPriority="35" w:semiHidden="1"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uiPriority="1"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uiPriority="0"/>
    <w:lsdException w:name="HTML Preformatted"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e" w:default="1">
    <w:name w:val="Normal"/>
    <w:qFormat/>
    <w:rPr>
      <w:sz w:val="24"/>
      <w:szCs w:val="24"/>
      <w:lang w:val="en-US" w:eastAsia="en-US"/>
    </w:rPr>
  </w:style>
  <w:style w:type="paragraph" w:styleId="Titolo1">
    <w:name w:val="heading 1"/>
    <w:basedOn w:val="Normale"/>
    <w:next w:val="Normale"/>
    <w:link w:val="Titolo1Carattere"/>
    <w:uiPriority w:val="99"/>
    <w:qFormat/>
    <w:rsid w:val="00B533FF"/>
    <w:pPr>
      <w:keepNext/>
      <w:spacing w:before="240" w:after="60"/>
      <w:outlineLvl w:val="0"/>
    </w:pPr>
    <w:rPr>
      <w:rFonts w:ascii="Arial" w:hAnsi="Arial" w:cs="Arial"/>
      <w:b/>
      <w:bCs/>
      <w:kern w:val="32"/>
      <w:sz w:val="32"/>
      <w:szCs w:val="32"/>
    </w:rPr>
  </w:style>
  <w:style w:type="paragraph" w:styleId="Titolo2">
    <w:name w:val="heading 2"/>
    <w:basedOn w:val="Normale"/>
    <w:next w:val="Normale"/>
    <w:link w:val="Titolo2Carattere"/>
    <w:uiPriority w:val="99"/>
    <w:qFormat/>
    <w:rsid w:val="00ED177C"/>
    <w:pPr>
      <w:keepNext/>
      <w:spacing w:before="240" w:after="60"/>
      <w:outlineLvl w:val="1"/>
    </w:pPr>
    <w:rPr>
      <w:rFonts w:ascii="Arial" w:hAnsi="Arial" w:cs="Arial"/>
      <w:b/>
      <w:bCs/>
      <w:i/>
      <w:iCs/>
      <w:sz w:val="28"/>
      <w:szCs w:val="28"/>
    </w:rPr>
  </w:style>
  <w:style w:type="character" w:styleId="Carpredefinitoparagrafo" w:default="1">
    <w:name w:val="Default Paragraph Font"/>
    <w:uiPriority w:val="1"/>
    <w:semiHidden/>
    <w:unhideWhenUsed/>
  </w:style>
  <w:style w:type="table" w:styleId="Tabellanormale" w:default="1">
    <w:name w:val="Normal Table"/>
    <w:uiPriority w:val="99"/>
    <w:semiHidden/>
    <w:unhideWhenUsed/>
    <w:tblPr>
      <w:tblInd w:w="0" w:type="dxa"/>
      <w:tblCellMar>
        <w:top w:w="0" w:type="dxa"/>
        <w:left w:w="108" w:type="dxa"/>
        <w:bottom w:w="0" w:type="dxa"/>
        <w:right w:w="108" w:type="dxa"/>
      </w:tblCellMar>
    </w:tblPr>
  </w:style>
  <w:style w:type="numbering" w:styleId="Nessunelenco" w:default="1">
    <w:name w:val="No List"/>
    <w:uiPriority w:val="99"/>
    <w:semiHidden/>
    <w:unhideWhenUsed/>
  </w:style>
  <w:style w:type="character" w:styleId="Titolo1Carattere" w:customStyle="1">
    <w:name w:val="Titolo 1 Carattere"/>
    <w:basedOn w:val="Carpredefinitoparagrafo"/>
    <w:link w:val="Titolo1"/>
    <w:uiPriority w:val="9"/>
    <w:locked/>
    <w:rPr>
      <w:rFonts w:ascii="Cambria" w:hAnsi="Cambria" w:cs="Times New Roman"/>
      <w:b/>
      <w:bCs/>
      <w:kern w:val="32"/>
      <w:sz w:val="32"/>
      <w:szCs w:val="32"/>
      <w:lang w:val="en-US" w:eastAsia="en-US"/>
    </w:rPr>
  </w:style>
  <w:style w:type="character" w:styleId="Titolo2Carattere" w:customStyle="1">
    <w:name w:val="Titolo 2 Carattere"/>
    <w:basedOn w:val="Carpredefinitoparagrafo"/>
    <w:link w:val="Titolo2"/>
    <w:uiPriority w:val="9"/>
    <w:semiHidden/>
    <w:locked/>
    <w:rPr>
      <w:rFonts w:ascii="Cambria" w:hAnsi="Cambria" w:cs="Times New Roman"/>
      <w:b/>
      <w:bCs/>
      <w:i/>
      <w:iCs/>
      <w:sz w:val="28"/>
      <w:szCs w:val="28"/>
      <w:lang w:val="en-US" w:eastAsia="en-US"/>
    </w:rPr>
  </w:style>
  <w:style w:type="table" w:styleId="Grigliatabella">
    <w:name w:val="Table Grid"/>
    <w:basedOn w:val="Tabellanormale"/>
    <w:uiPriority w:val="59"/>
    <w:rsid w:val="00471B01"/>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Default" w:customStyle="1">
    <w:name w:val="Default"/>
    <w:uiPriority w:val="99"/>
    <w:rsid w:val="00ED177C"/>
    <w:pPr>
      <w:autoSpaceDE w:val="0"/>
      <w:autoSpaceDN w:val="0"/>
      <w:adjustRightInd w:val="0"/>
    </w:pPr>
    <w:rPr>
      <w:rFonts w:ascii="Arial" w:hAnsi="Arial" w:cs="Arial"/>
      <w:color w:val="000000"/>
      <w:sz w:val="24"/>
      <w:szCs w:val="24"/>
      <w:lang w:val="en-US" w:eastAsia="en-US"/>
    </w:rPr>
  </w:style>
  <w:style w:type="paragraph" w:styleId="Intestazione">
    <w:name w:val="header"/>
    <w:basedOn w:val="Normale"/>
    <w:link w:val="IntestazioneCarattere"/>
    <w:uiPriority w:val="99"/>
    <w:unhideWhenUsed/>
    <w:rsid w:val="00803511"/>
    <w:pPr>
      <w:tabs>
        <w:tab w:val="center" w:pos="4819"/>
        <w:tab w:val="right" w:pos="9638"/>
      </w:tabs>
    </w:pPr>
  </w:style>
  <w:style w:type="character" w:styleId="IntestazioneCarattere" w:customStyle="1">
    <w:name w:val="Intestazione Carattere"/>
    <w:basedOn w:val="Carpredefinitoparagrafo"/>
    <w:link w:val="Intestazione"/>
    <w:uiPriority w:val="99"/>
    <w:locked/>
    <w:rsid w:val="00803511"/>
    <w:rPr>
      <w:rFonts w:cs="Times New Roman"/>
      <w:sz w:val="24"/>
      <w:szCs w:val="24"/>
      <w:lang w:val="en-US" w:eastAsia="en-US"/>
    </w:rPr>
  </w:style>
  <w:style w:type="paragraph" w:styleId="Pidipagina">
    <w:name w:val="footer"/>
    <w:basedOn w:val="Normale"/>
    <w:link w:val="PidipaginaCarattere"/>
    <w:uiPriority w:val="99"/>
    <w:unhideWhenUsed/>
    <w:rsid w:val="00803511"/>
    <w:pPr>
      <w:tabs>
        <w:tab w:val="center" w:pos="4819"/>
        <w:tab w:val="right" w:pos="9638"/>
      </w:tabs>
    </w:pPr>
  </w:style>
  <w:style w:type="character" w:styleId="PidipaginaCarattere" w:customStyle="1">
    <w:name w:val="Piè di pagina Carattere"/>
    <w:basedOn w:val="Carpredefinitoparagrafo"/>
    <w:link w:val="Pidipagina"/>
    <w:uiPriority w:val="99"/>
    <w:locked/>
    <w:rsid w:val="00803511"/>
    <w:rPr>
      <w:rFonts w:cs="Times New Roman"/>
      <w:sz w:val="24"/>
      <w:szCs w:val="24"/>
      <w:lang w:val="en-US" w:eastAsia="en-US"/>
    </w:rPr>
  </w:style>
  <w:style w:type="paragraph" w:styleId="Testofumetto">
    <w:name w:val="Balloon Text"/>
    <w:basedOn w:val="Normale"/>
    <w:link w:val="TestofumettoCarattere"/>
    <w:uiPriority w:val="99"/>
    <w:semiHidden/>
    <w:unhideWhenUsed/>
    <w:rsid w:val="00803511"/>
    <w:rPr>
      <w:rFonts w:ascii="Tahoma" w:hAnsi="Tahoma" w:cs="Tahoma"/>
      <w:sz w:val="16"/>
      <w:szCs w:val="16"/>
    </w:rPr>
  </w:style>
  <w:style w:type="character" w:styleId="TestofumettoCarattere" w:customStyle="1">
    <w:name w:val="Testo fumetto Carattere"/>
    <w:basedOn w:val="Carpredefinitoparagrafo"/>
    <w:link w:val="Testofumetto"/>
    <w:uiPriority w:val="99"/>
    <w:semiHidden/>
    <w:locked/>
    <w:rsid w:val="00803511"/>
    <w:rPr>
      <w:rFonts w:ascii="Tahoma" w:hAnsi="Tahoma" w:cs="Tahoma"/>
      <w:sz w:val="16"/>
      <w:szCs w:val="16"/>
      <w:lang w:val="en-US" w:eastAsia="en-US"/>
    </w:rPr>
  </w:style>
  <w:style w:type="paragraph" w:styleId="Testonotaapidipagina">
    <w:name w:val="footnote text"/>
    <w:basedOn w:val="Normale"/>
    <w:link w:val="TestonotaapidipaginaCarattere"/>
    <w:uiPriority w:val="99"/>
    <w:semiHidden/>
    <w:unhideWhenUsed/>
    <w:rsid w:val="00A36BED"/>
    <w:rPr>
      <w:sz w:val="20"/>
      <w:szCs w:val="20"/>
    </w:rPr>
  </w:style>
  <w:style w:type="character" w:styleId="TestonotaapidipaginaCarattere" w:customStyle="1">
    <w:name w:val="Testo nota a piè di pagina Carattere"/>
    <w:basedOn w:val="Carpredefinitoparagrafo"/>
    <w:link w:val="Testonotaapidipagina"/>
    <w:uiPriority w:val="99"/>
    <w:semiHidden/>
    <w:locked/>
    <w:rsid w:val="00A36BED"/>
    <w:rPr>
      <w:rFonts w:cs="Times New Roman"/>
      <w:lang w:val="en-US" w:eastAsia="en-US"/>
    </w:rPr>
  </w:style>
  <w:style w:type="character" w:styleId="Rimandonotaapidipagina">
    <w:name w:val="footnote reference"/>
    <w:basedOn w:val="Carpredefinitoparagrafo"/>
    <w:uiPriority w:val="99"/>
    <w:semiHidden/>
    <w:unhideWhenUsed/>
    <w:rsid w:val="00A36BED"/>
    <w:rPr>
      <w:rFonts w:cs="Times New Roman"/>
      <w:vertAlign w:val="superscript"/>
    </w:rPr>
  </w:style>
  <w:style w:type="paragraph" w:styleId="Titolo">
    <w:name w:val="Title"/>
    <w:basedOn w:val="Normale"/>
    <w:next w:val="Normale"/>
    <w:link w:val="TitoloCarattere"/>
    <w:uiPriority w:val="10"/>
    <w:qFormat/>
    <w:rsid w:val="00ED46F1"/>
    <w:pPr>
      <w:pBdr>
        <w:bottom w:val="single" w:color="4F81BD" w:sz="8" w:space="4"/>
      </w:pBdr>
      <w:spacing w:after="300"/>
      <w:contextualSpacing/>
    </w:pPr>
    <w:rPr>
      <w:rFonts w:ascii="Cambria" w:hAnsi="Cambria"/>
      <w:color w:val="17365D"/>
      <w:spacing w:val="5"/>
      <w:kern w:val="28"/>
      <w:sz w:val="52"/>
      <w:szCs w:val="52"/>
    </w:rPr>
  </w:style>
  <w:style w:type="character" w:styleId="TitoloCarattere" w:customStyle="1">
    <w:name w:val="Titolo Carattere"/>
    <w:basedOn w:val="Carpredefinitoparagrafo"/>
    <w:link w:val="Titolo"/>
    <w:uiPriority w:val="10"/>
    <w:locked/>
    <w:rsid w:val="00ED46F1"/>
    <w:rPr>
      <w:rFonts w:ascii="Cambria" w:hAnsi="Cambria" w:cs="Times New Roman"/>
      <w:color w:val="17365D"/>
      <w:spacing w:val="5"/>
      <w:kern w:val="28"/>
      <w:sz w:val="52"/>
      <w:szCs w:val="52"/>
      <w:lang w:val="en-US" w:eastAsia="en-US"/>
    </w:rPr>
  </w:style>
  <w:style w:type="character" w:styleId="Enfasiintensa">
    <w:name w:val="Intense Emphasis"/>
    <w:basedOn w:val="Carpredefinitoparagrafo"/>
    <w:uiPriority w:val="21"/>
    <w:qFormat/>
    <w:rsid w:val="00ED0CA0"/>
    <w:rPr>
      <w:rFonts w:cs="Times New Roman"/>
      <w:b/>
      <w:bCs/>
      <w:i/>
      <w:iCs/>
      <w:color w:val="4F81BD"/>
    </w:rPr>
  </w:style>
  <w:style w:type="paragraph" w:styleId="NormaleWeb">
    <w:name w:val="Normal (Web)"/>
    <w:basedOn w:val="Normale"/>
    <w:uiPriority w:val="99"/>
    <w:rsid w:val="00DE1224"/>
    <w:pPr>
      <w:suppressAutoHyphens/>
      <w:spacing w:before="280" w:after="280"/>
    </w:pPr>
    <w:rPr>
      <w:lang w:eastAsia="th-TH" w:bidi="th-TH"/>
    </w:rPr>
  </w:style>
  <w:style w:type="paragraph" w:styleId="Paragrafoelenco">
    <w:name w:val="List Paragraph"/>
    <w:basedOn w:val="Normale"/>
    <w:uiPriority w:val="34"/>
    <w:qFormat/>
    <w:rsid w:val="009131BF"/>
    <w:pPr>
      <w:spacing w:after="200" w:line="276" w:lineRule="auto"/>
      <w:ind w:left="720"/>
      <w:contextualSpacing/>
    </w:pPr>
    <w:rPr>
      <w:rFonts w:ascii="Calibri" w:hAnsi="Calibri"/>
      <w:sz w:val="22"/>
      <w:szCs w:val="22"/>
    </w:rPr>
  </w:style>
  <w:style w:type="character" w:styleId="Collegamentoipertestuale">
    <w:name w:val="Hyperlink"/>
    <w:basedOn w:val="Carpredefinitoparagrafo"/>
    <w:uiPriority w:val="99"/>
    <w:unhideWhenUsed/>
    <w:rsid w:val="00BC178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header" Target="header2.xml" Id="rId26" /><Relationship Type="http://schemas.openxmlformats.org/officeDocument/2006/relationships/styles" Target="styles.xml" Id="rId3" /><Relationship Type="http://schemas.openxmlformats.org/officeDocument/2006/relationships/image" Target="media/image14.png"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footer" Target="footer1.xml" Id="rId25"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theme" Target="theme/theme1.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header" Target="header1.xml" Id="rId24"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6.png" Id="rId23" /><Relationship Type="http://schemas.microsoft.com/office/2011/relationships/people" Target="people.xml" Id="rId28"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fontTable" Target="fontTable.xml" Id="rId27" /><Relationship Type="http://schemas.openxmlformats.org/officeDocument/2006/relationships/image" Target="/media/image12.png" Id="R42651fa1a4c3425a" /><Relationship Type="http://schemas.openxmlformats.org/officeDocument/2006/relationships/image" Target="/media/image14.png" Id="R7bf7c9492bc744f2" /><Relationship Type="http://schemas.openxmlformats.org/officeDocument/2006/relationships/image" Target="/media/image13.png" Id="R21f1d5ac968c46f6" /><Relationship Type="http://schemas.openxmlformats.org/officeDocument/2006/relationships/image" Target="/media/image15.png" Id="Re19160d0ee6c444e" /><Relationship Type="http://schemas.openxmlformats.org/officeDocument/2006/relationships/image" Target="/media/image16.png" Id="Rfc6c36c7c74f4663" /><Relationship Type="http://schemas.openxmlformats.org/officeDocument/2006/relationships/image" Target="/media/image17.png" Id="R6abd0ad736b14804" /><Relationship Type="http://schemas.openxmlformats.org/officeDocument/2006/relationships/image" Target="/media/image19.png" Id="R4d4da83ff1684d6c" /><Relationship Type="http://schemas.openxmlformats.org/officeDocument/2006/relationships/image" Target="/media/image1a.png" Id="Rd7594f81dd364ebe" /><Relationship Type="http://schemas.openxmlformats.org/officeDocument/2006/relationships/image" Target="/media/image1b.png" Id="R93c76a171f8b40bd" /><Relationship Type="http://schemas.openxmlformats.org/officeDocument/2006/relationships/image" Target="/media/image1d.png" Id="R4816b28b031b4e6f" /><Relationship Type="http://schemas.openxmlformats.org/officeDocument/2006/relationships/image" Target="/media/image1e.png" Id="R99c4db3f2bc24049" /><Relationship Type="http://schemas.openxmlformats.org/officeDocument/2006/relationships/image" Target="/media/image1f.png" Id="R7fa6e0eaa52947fb" /><Relationship Type="http://schemas.openxmlformats.org/officeDocument/2006/relationships/image" Target="/media/image20.png" Id="Rcea6fe0a4afb418f" /><Relationship Type="http://schemas.openxmlformats.org/officeDocument/2006/relationships/image" Target="/media/image21.png" Id="R5d093ff3491f4de1" /><Relationship Type="http://schemas.openxmlformats.org/officeDocument/2006/relationships/image" Target="/media/image22.png" Id="R8dc8a267e9564ee9" /><Relationship Type="http://schemas.openxmlformats.org/officeDocument/2006/relationships/image" Target="/media/image23.png" Id="R2e19acc431794b99" /><Relationship Type="http://schemas.openxmlformats.org/officeDocument/2006/relationships/image" Target="/media/image24.png" Id="Rcfbc88580e3247b5" /><Relationship Type="http://schemas.openxmlformats.org/officeDocument/2006/relationships/image" Target="/media/image26.png" Id="R1437469ce9df4e41" /><Relationship Type="http://schemas.openxmlformats.org/officeDocument/2006/relationships/image" Target="/media/image25.png" Id="R47e9a3b634704708" /><Relationship Type="http://schemas.openxmlformats.org/officeDocument/2006/relationships/image" Target="/media/image27.png" Id="R29b2362b3d99440a" /><Relationship Type="http://schemas.openxmlformats.org/officeDocument/2006/relationships/image" Target="/media/image28.png" Id="R6dfe9c0e7f744e19" /><Relationship Type="http://schemas.openxmlformats.org/officeDocument/2006/relationships/image" Target="/media/image29.png" Id="Ref021caefd46462d" /><Relationship Type="http://schemas.openxmlformats.org/officeDocument/2006/relationships/image" Target="/media/image2a.png" Id="Rf07d0953f3b44600" /><Relationship Type="http://schemas.openxmlformats.org/officeDocument/2006/relationships/image" Target="/media/image2b.png" Id="Rdd4e6bd00ea34897" /><Relationship Type="http://schemas.openxmlformats.org/officeDocument/2006/relationships/image" Target="/media/image2c.png" Id="R5cd655961cf94401" /><Relationship Type="http://schemas.openxmlformats.org/officeDocument/2006/relationships/image" Target="/media/image2d.png" Id="Ra809de8893354bc1" /><Relationship Type="http://schemas.openxmlformats.org/officeDocument/2006/relationships/image" Target="/media/image2f.png" Id="R3e79c333a10d4ede" /><Relationship Type="http://schemas.openxmlformats.org/officeDocument/2006/relationships/image" Target="/media/image2e.png" Id="R72c1e094d4d44211" /><Relationship Type="http://schemas.openxmlformats.org/officeDocument/2006/relationships/image" Target="/media/image30.png" Id="Rb8bc1ca1e0aa4d32" /><Relationship Type="http://schemas.openxmlformats.org/officeDocument/2006/relationships/image" Target="/media/image31.png" Id="R93366546206545f6" /><Relationship Type="http://schemas.openxmlformats.org/officeDocument/2006/relationships/image" Target="/media/image33.png" Id="Rc1f4226cc35b4ebd" /><Relationship Type="http://schemas.openxmlformats.org/officeDocument/2006/relationships/image" Target="/media/image32.png" Id="R550e5b25734241ae" /><Relationship Type="http://schemas.openxmlformats.org/officeDocument/2006/relationships/image" Target="/media/image34.png" Id="R33365ec1cabd4b26" /><Relationship Type="http://schemas.openxmlformats.org/officeDocument/2006/relationships/image" Target="/media/image36.png" Id="R454df4c042554a2f" /><Relationship Type="http://schemas.openxmlformats.org/officeDocument/2006/relationships/image" Target="/media/image37.png" Id="Rafa605006d764c19" /><Relationship Type="http://schemas.openxmlformats.org/officeDocument/2006/relationships/image" Target="/media/image35.png" Id="R5c10ab91f41740e1" /><Relationship Type="http://schemas.openxmlformats.org/officeDocument/2006/relationships/image" Target="/media/image38.png" Id="Raf23119646984fa0" /><Relationship Type="http://schemas.openxmlformats.org/officeDocument/2006/relationships/image" Target="/media/image39.png" Id="R528a7a96886340e4" /><Relationship Type="http://schemas.openxmlformats.org/officeDocument/2006/relationships/image" Target="/media/image3a.png" Id="R2486ae39b75e4955" /><Relationship Type="http://schemas.openxmlformats.org/officeDocument/2006/relationships/image" Target="/media/image3b.png" Id="Rff1f17e795684d23" /><Relationship Type="http://schemas.openxmlformats.org/officeDocument/2006/relationships/image" Target="/media/image3c.png" Id="R40fc0a3511d24522" /><Relationship Type="http://schemas.openxmlformats.org/officeDocument/2006/relationships/image" Target="/media/image3d.png" Id="R0cf4562b5e5a4968" /><Relationship Type="http://schemas.openxmlformats.org/officeDocument/2006/relationships/image" Target="/media/image3e.png" Id="R9b3555d1a7514a7c" /></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E24B02-8A89-EF44-9560-957ED66BB2E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Faculteit der Exacte Wetenschappen, VU, Amsterdam</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ATSD –Design Deliverable</dc:title>
  <dc:subject/>
  <dc:creator>gebruiker</dc:creator>
  <keywords/>
  <dc:description/>
  <lastModifiedBy>Salvatore Salernitano</lastModifiedBy>
  <revision>839</revision>
  <dcterms:created xsi:type="dcterms:W3CDTF">2019-01-07T09:09:00.0000000Z</dcterms:created>
  <dcterms:modified xsi:type="dcterms:W3CDTF">2019-01-18T15:41:41.1231810Z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